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328F" w:rsidRDefault="009F328F"/>
    <w:p w:rsidR="00AF0B16" w:rsidRDefault="00AF0B16">
      <w:bookmarkStart w:id="0" w:name="_GoBack"/>
      <w:bookmarkEnd w:id="0"/>
    </w:p>
    <w:p w:rsidR="009F328F" w:rsidRDefault="009F328F"/>
    <w:p w:rsidR="009F328F" w:rsidRDefault="00AF0B16">
      <w:r>
        <w:rPr>
          <w:noProof/>
        </w:rPr>
        <w:drawing>
          <wp:inline distT="0" distB="0" distL="0" distR="0">
            <wp:extent cx="3657600" cy="5642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SBS_FrontCov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7600" cy="5642610"/>
                    </a:xfrm>
                    <a:prstGeom prst="rect">
                      <a:avLst/>
                    </a:prstGeom>
                  </pic:spPr>
                </pic:pic>
              </a:graphicData>
            </a:graphic>
          </wp:inline>
        </w:drawing>
      </w:r>
    </w:p>
    <w:p w:rsidR="001B0992" w:rsidRDefault="001B0992" w:rsidP="004D45F0">
      <w:pPr>
        <w:jc w:val="both"/>
      </w:pPr>
    </w:p>
    <w:p w:rsidR="002D503E" w:rsidRDefault="00A647D6" w:rsidP="00964E81">
      <w:pPr>
        <w:pStyle w:val="Heading5"/>
        <w:jc w:val="center"/>
      </w:pPr>
      <w:r>
        <w:lastRenderedPageBreak/>
        <w:t>From the Ashes Publishing</w:t>
      </w:r>
    </w:p>
    <w:p w:rsidR="00A647D6" w:rsidRPr="00A647D6" w:rsidRDefault="00A647D6" w:rsidP="00964E81">
      <w:pPr>
        <w:pStyle w:val="Heading5"/>
        <w:jc w:val="center"/>
      </w:pPr>
      <w:r>
        <w:t>Presents</w:t>
      </w:r>
      <w:r w:rsidR="009475D7">
        <w:t>:</w:t>
      </w:r>
    </w:p>
    <w:p w:rsidR="00A647D6" w:rsidRPr="00A647D6" w:rsidRDefault="00A647D6" w:rsidP="004D45F0">
      <w:pPr>
        <w:jc w:val="both"/>
      </w:pPr>
    </w:p>
    <w:p w:rsidR="00A647D6" w:rsidRPr="00A647D6" w:rsidRDefault="00A647D6" w:rsidP="004D45F0">
      <w:pPr>
        <w:jc w:val="both"/>
      </w:pPr>
    </w:p>
    <w:p w:rsidR="00A647D6" w:rsidRPr="00A647D6" w:rsidRDefault="00E6022D" w:rsidP="004D45F0">
      <w:pPr>
        <w:jc w:val="both"/>
      </w:pPr>
      <w:r>
        <w:rPr>
          <w:noProof/>
          <w:sz w:val="40"/>
          <w:szCs w:val="40"/>
        </w:rPr>
        <w:pict>
          <v:shapetype id="_x0000_t202" coordsize="21600,21600" o:spt="202" path="m,l,21600r21600,l21600,xe">
            <v:stroke joinstyle="miter"/>
            <v:path gradientshapeok="t" o:connecttype="rect"/>
          </v:shapetype>
          <v:shape id="Text Box 2" o:spid="_x0000_s1026" type="#_x0000_t202" style="position:absolute;left:0;text-align:left;margin-left:14.4pt;margin-top:167.45pt;width:261.5pt;height:252.05pt;z-index:251659264;visibility:visible;mso-wrap-style:square;mso-width-percent:0;mso-wrap-distance-left:9pt;mso-wrap-distance-top:0;mso-wrap-distance-right:9pt;mso-wrap-distance-bottom:0;mso-position-horizontal-relative:text;mso-position-vertical-relative:page;mso-width-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">
            <v:textbox style="mso-next-textbox:#Text Box 2" inset="28.8pt,28.8pt,28.8pt,28.8pt">
              <w:txbxContent>
                <w:p w:rsidR="00AA45F8" w:rsidRPr="003D1E83" w:rsidRDefault="00AA45F8" w:rsidP="003D1E83">
                  <w:pPr>
                    <w:jc w:val="center"/>
                    <w:rPr>
                      <w:sz w:val="72"/>
                      <w:szCs w:val="72"/>
                    </w:rPr>
                  </w:pPr>
                  <w:r w:rsidRPr="003D1E83">
                    <w:rPr>
                      <w:sz w:val="72"/>
                      <w:szCs w:val="72"/>
                    </w:rPr>
                    <w:t>Good Science</w:t>
                  </w:r>
                </w:p>
                <w:p w:rsidR="00AA45F8" w:rsidRPr="003D1E83" w:rsidRDefault="00AA45F8" w:rsidP="003D1E83">
                  <w:pPr>
                    <w:jc w:val="center"/>
                    <w:rPr>
                      <w:b/>
                      <w:i/>
                      <w:sz w:val="72"/>
                      <w:szCs w:val="72"/>
                    </w:rPr>
                  </w:pPr>
                  <w:r w:rsidRPr="003D1E83">
                    <w:rPr>
                      <w:b/>
                      <w:i/>
                      <w:sz w:val="72"/>
                      <w:szCs w:val="72"/>
                    </w:rPr>
                    <w:t>Bad Science</w:t>
                  </w:r>
                </w:p>
                <w:p w:rsidR="00AA45F8" w:rsidRDefault="00AA45F8" w:rsidP="003D1E83">
                  <w:pPr>
                    <w:jc w:val="center"/>
                    <w:rPr>
                      <w:b/>
                      <w:i/>
                    </w:rPr>
                  </w:pPr>
                </w:p>
                <w:p w:rsidR="00AA45F8" w:rsidRDefault="00AA45F8" w:rsidP="003D1E83">
                  <w:pPr>
                    <w:jc w:val="center"/>
                    <w:rPr>
                      <w:b/>
                      <w:i/>
                    </w:rPr>
                  </w:pPr>
                  <w:r>
                    <w:rPr>
                      <w:b/>
                      <w:i/>
                    </w:rPr>
                    <w:t xml:space="preserve">Drawing the lines between the </w:t>
                  </w:r>
                </w:p>
                <w:p w:rsidR="00AA45F8" w:rsidRDefault="00AA45F8" w:rsidP="003D1E83">
                  <w:pPr>
                    <w:jc w:val="center"/>
                    <w:rPr>
                      <w:b/>
                      <w:i/>
                    </w:rPr>
                  </w:pPr>
                  <w:r>
                    <w:rPr>
                      <w:b/>
                      <w:i/>
                    </w:rPr>
                    <w:t xml:space="preserve">Science and the </w:t>
                  </w:r>
                </w:p>
                <w:p w:rsidR="00AA45F8" w:rsidRDefault="00AA45F8" w:rsidP="003D1E83">
                  <w:pPr>
                    <w:jc w:val="center"/>
                    <w:rPr>
                      <w:b/>
                      <w:i/>
                    </w:rPr>
                  </w:pPr>
                  <w:r>
                    <w:rPr>
                      <w:b/>
                      <w:i/>
                    </w:rPr>
                    <w:t>Fiction</w:t>
                  </w:r>
                </w:p>
                <w:p w:rsidR="00AA45F8" w:rsidRDefault="00AA45F8" w:rsidP="003D1E83">
                  <w:pPr>
                    <w:jc w:val="center"/>
                    <w:rPr>
                      <w:b/>
                      <w:i/>
                    </w:rPr>
                  </w:pPr>
                </w:p>
                <w:p w:rsidR="00AA45F8" w:rsidRDefault="00AA45F8" w:rsidP="003D1E83">
                  <w:pPr>
                    <w:jc w:val="center"/>
                    <w:rPr>
                      <w:b/>
                      <w:i/>
                    </w:rPr>
                  </w:pPr>
                </w:p>
                <w:p w:rsidR="00AA45F8" w:rsidRDefault="00AA45F8" w:rsidP="003D1E83">
                  <w:pPr>
                    <w:jc w:val="center"/>
                    <w:rPr>
                      <w:b/>
                      <w:i/>
                    </w:rPr>
                  </w:pPr>
                </w:p>
                <w:p w:rsidR="00AA45F8" w:rsidRDefault="00AA45F8" w:rsidP="003D1E83">
                  <w:pPr>
                    <w:jc w:val="center"/>
                    <w:rPr>
                      <w:b/>
                      <w:i/>
                      <w:sz w:val="16"/>
                      <w:szCs w:val="16"/>
                    </w:rPr>
                  </w:pPr>
                  <w:r>
                    <w:rPr>
                      <w:b/>
                      <w:i/>
                      <w:sz w:val="16"/>
                      <w:szCs w:val="16"/>
                    </w:rPr>
                    <w:t>Prepare to be challenged…</w:t>
                  </w:r>
                </w:p>
                <w:p w:rsidR="00AA45F8" w:rsidRDefault="00AA45F8" w:rsidP="003D1E83">
                  <w:pPr>
                    <w:jc w:val="center"/>
                    <w:rPr>
                      <w:b/>
                      <w:i/>
                      <w:sz w:val="16"/>
                      <w:szCs w:val="16"/>
                    </w:rPr>
                  </w:pPr>
                  <w:r>
                    <w:rPr>
                      <w:b/>
                      <w:i/>
                      <w:sz w:val="16"/>
                      <w:szCs w:val="16"/>
                    </w:rPr>
                    <w:t>Prepare to be changed.</w:t>
                  </w:r>
                </w:p>
                <w:p w:rsidR="00AA45F8" w:rsidRDefault="00AA45F8" w:rsidP="003D1E83">
                  <w:pPr>
                    <w:jc w:val="center"/>
                    <w:rPr>
                      <w:b/>
                      <w:i/>
                    </w:rPr>
                  </w:pPr>
                </w:p>
                <w:p w:rsidR="00AA45F8" w:rsidRDefault="00AA45F8" w:rsidP="003D1E83">
                  <w:pPr>
                    <w:jc w:val="center"/>
                    <w:rPr>
                      <w:b/>
                      <w:i/>
                    </w:rPr>
                  </w:pPr>
                </w:p>
                <w:p w:rsidR="00AA45F8" w:rsidRDefault="00AA45F8" w:rsidP="003D1E83">
                  <w:pPr>
                    <w:jc w:val="center"/>
                    <w:rPr>
                      <w:b/>
                      <w:i/>
                    </w:rPr>
                  </w:pPr>
                </w:p>
                <w:p w:rsidR="00AA45F8" w:rsidRPr="00997119" w:rsidRDefault="00AA45F8" w:rsidP="003D1E83">
                  <w:pPr>
                    <w:jc w:val="center"/>
                    <w:rPr>
                      <w:b/>
                      <w:i/>
                    </w:rPr>
                  </w:pPr>
                  <w:r>
                    <w:rPr>
                      <w:b/>
                      <w:i/>
                    </w:rPr>
                    <w:t>A</w:t>
                  </w:r>
                </w:p>
                <w:p w:rsidR="00AA45F8" w:rsidRDefault="00AA45F8"/>
              </w:txbxContent>
            </v:textbox>
            <w10:wrap anchory="page"/>
          </v:shape>
        </w:pict>
      </w: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Pr="00A647D6" w:rsidRDefault="00A647D6" w:rsidP="004D45F0">
      <w:pPr>
        <w:jc w:val="both"/>
      </w:pPr>
    </w:p>
    <w:p w:rsidR="00A647D6" w:rsidRDefault="00A647D6" w:rsidP="004D45F0">
      <w:pPr>
        <w:jc w:val="both"/>
      </w:pPr>
    </w:p>
    <w:p w:rsidR="0023480C" w:rsidRDefault="0023480C" w:rsidP="0023480C">
      <w:pPr>
        <w:pStyle w:val="Heading5"/>
        <w:jc w:val="center"/>
      </w:pPr>
      <w:r>
        <w:t>By:</w:t>
      </w:r>
    </w:p>
    <w:p w:rsidR="0023480C" w:rsidRDefault="0023480C" w:rsidP="0023480C">
      <w:pPr>
        <w:pStyle w:val="Heading5"/>
        <w:jc w:val="center"/>
      </w:pPr>
      <w:r>
        <w:t>Anthony Padgett</w:t>
      </w:r>
    </w:p>
    <w:p w:rsidR="004206D3" w:rsidRDefault="004206D3" w:rsidP="004206D3"/>
    <w:p w:rsidR="004206D3" w:rsidRDefault="004206D3" w:rsidP="004206D3"/>
    <w:p w:rsidR="004206D3" w:rsidRDefault="004206D3" w:rsidP="004206D3">
      <w:pPr>
        <w:pStyle w:val="Heading5"/>
        <w:jc w:val="center"/>
      </w:pPr>
      <w:r>
        <w:t>www.GoodScience-BadScience.com</w:t>
      </w:r>
    </w:p>
    <w:p w:rsidR="004206D3" w:rsidRDefault="004206D3" w:rsidP="004206D3"/>
    <w:p w:rsidR="004206D3" w:rsidRPr="004206D3" w:rsidRDefault="004206D3" w:rsidP="004206D3"/>
    <w:p w:rsidR="00A647D6" w:rsidRPr="000103FC" w:rsidRDefault="007B084B" w:rsidP="00964E81">
      <w:pPr>
        <w:pStyle w:val="Heading4"/>
        <w:jc w:val="center"/>
        <w:rPr>
          <w:i/>
        </w:rPr>
      </w:pPr>
      <w:r>
        <w:rPr>
          <w:i/>
        </w:rPr>
        <w:t xml:space="preserve"> </w:t>
      </w:r>
    </w:p>
    <w:p w:rsidR="00017983" w:rsidRDefault="00017983" w:rsidP="004D45F0">
      <w:pPr>
        <w:jc w:val="both"/>
      </w:pPr>
      <w:r>
        <w:t>Good Science, Bad Science</w:t>
      </w:r>
    </w:p>
    <w:p w:rsidR="00017983" w:rsidRDefault="009674FC" w:rsidP="004D45F0">
      <w:pPr>
        <w:jc w:val="both"/>
      </w:pPr>
      <w:r>
        <w:t>ISBN: 0-9727927-2-4</w:t>
      </w:r>
    </w:p>
    <w:p w:rsidR="00017983" w:rsidRDefault="00EB03E2" w:rsidP="004D45F0">
      <w:pPr>
        <w:jc w:val="both"/>
      </w:pPr>
      <w:r>
        <w:t>Copyright © 2016</w:t>
      </w:r>
    </w:p>
    <w:p w:rsidR="00017983" w:rsidRDefault="00017983" w:rsidP="004D45F0">
      <w:pPr>
        <w:jc w:val="both"/>
      </w:pPr>
      <w:r>
        <w:t>Anthony Padgett, Author</w:t>
      </w:r>
    </w:p>
    <w:p w:rsidR="00017983" w:rsidRDefault="00017983" w:rsidP="004D45F0">
      <w:pPr>
        <w:jc w:val="both"/>
      </w:pPr>
    </w:p>
    <w:p w:rsidR="00017983" w:rsidRDefault="00017983" w:rsidP="004D45F0">
      <w:pPr>
        <w:jc w:val="both"/>
      </w:pPr>
      <w:r>
        <w:t>Printed in the United States</w:t>
      </w:r>
    </w:p>
    <w:p w:rsidR="00017983" w:rsidRDefault="00017983" w:rsidP="004D45F0">
      <w:pPr>
        <w:jc w:val="both"/>
      </w:pPr>
    </w:p>
    <w:p w:rsidR="00017983" w:rsidRDefault="00017983" w:rsidP="004D45F0">
      <w:pPr>
        <w:jc w:val="both"/>
      </w:pPr>
      <w:r>
        <w:t>Library of Congress Number: [TBD]</w:t>
      </w:r>
    </w:p>
    <w:p w:rsidR="00017983" w:rsidRDefault="00017983" w:rsidP="004D45F0">
      <w:pPr>
        <w:jc w:val="both"/>
      </w:pPr>
    </w:p>
    <w:p w:rsidR="00202747" w:rsidRDefault="00017983" w:rsidP="004D45F0">
      <w:pPr>
        <w:jc w:val="both"/>
      </w:pPr>
      <w:r>
        <w:t>All rights reserved under International Copyright Law. Neither contents nor cover may be reproduced in whole or in part in any form or manner without express</w:t>
      </w:r>
      <w:r w:rsidR="00DE145B">
        <w:t>ed</w:t>
      </w:r>
      <w:r>
        <w:t xml:space="preserve"> written consent of the author.</w:t>
      </w:r>
    </w:p>
    <w:p w:rsidR="00202747" w:rsidRDefault="00202747" w:rsidP="004D45F0">
      <w:pPr>
        <w:jc w:val="both"/>
      </w:pPr>
    </w:p>
    <w:p w:rsidR="004206D3" w:rsidRDefault="00202747" w:rsidP="004D45F0">
      <w:pPr>
        <w:jc w:val="both"/>
      </w:pPr>
      <w:r>
        <w:t xml:space="preserve">All </w:t>
      </w:r>
      <w:r w:rsidR="00D75C81">
        <w:t>stylistic</w:t>
      </w:r>
      <w:r>
        <w:t xml:space="preserve"> emphases in </w:t>
      </w:r>
      <w:r w:rsidR="00D75C81">
        <w:t xml:space="preserve">the text and </w:t>
      </w:r>
      <w:r>
        <w:t>quot</w:t>
      </w:r>
      <w:r w:rsidR="00C54903">
        <w:t>ed references</w:t>
      </w:r>
      <w:r>
        <w:t xml:space="preserve"> </w:t>
      </w:r>
      <w:r w:rsidR="003437BA">
        <w:t>(bold, italics</w:t>
      </w:r>
      <w:r w:rsidR="00D836A3">
        <w:t xml:space="preserve">, etc.) </w:t>
      </w:r>
      <w:r>
        <w:t>are those of the author.</w:t>
      </w:r>
    </w:p>
    <w:p w:rsidR="004206D3" w:rsidRDefault="004206D3" w:rsidP="004D45F0">
      <w:pPr>
        <w:jc w:val="both"/>
      </w:pPr>
    </w:p>
    <w:p w:rsidR="00292320" w:rsidRDefault="00292320" w:rsidP="00292320">
      <w:pPr>
        <w:jc w:val="both"/>
      </w:pPr>
      <w:r>
        <w:t xml:space="preserve">Cover photography and graphic artwork by </w:t>
      </w:r>
      <w:proofErr w:type="spellStart"/>
      <w:r>
        <w:t>Kailah</w:t>
      </w:r>
      <w:proofErr w:type="spellEnd"/>
      <w:r>
        <w:t xml:space="preserve"> Padgett.</w:t>
      </w:r>
    </w:p>
    <w:p w:rsidR="004206D3" w:rsidRDefault="004206D3" w:rsidP="004D45F0">
      <w:pPr>
        <w:jc w:val="both"/>
      </w:pPr>
      <w:r>
        <w:t>Cover design by Dustin Clark.</w:t>
      </w:r>
    </w:p>
    <w:p w:rsidR="004206D3" w:rsidRDefault="004206D3" w:rsidP="004D45F0">
      <w:pPr>
        <w:jc w:val="both"/>
      </w:pPr>
    </w:p>
    <w:p w:rsidR="00F17727" w:rsidRDefault="00292320" w:rsidP="00392092">
      <w:pPr>
        <w:rPr>
          <w:i/>
          <w:sz w:val="32"/>
          <w:szCs w:val="32"/>
        </w:rPr>
      </w:pPr>
      <w:r>
        <w:br w:type="page"/>
      </w:r>
    </w:p>
    <w:sdt>
      <w:sdtPr>
        <w:rPr>
          <w:b w:val="0"/>
          <w:i w:val="0"/>
          <w:sz w:val="20"/>
          <w:szCs w:val="24"/>
        </w:rPr>
        <w:id w:val="-1557004861"/>
        <w:docPartObj>
          <w:docPartGallery w:val="Table of Contents"/>
          <w:docPartUnique/>
        </w:docPartObj>
      </w:sdtPr>
      <w:sdtEndPr>
        <w:rPr>
          <w:bCs/>
          <w:noProof/>
        </w:rPr>
      </w:sdtEndPr>
      <w:sdtContent>
        <w:p w:rsidR="00163450" w:rsidRDefault="00163450">
          <w:pPr>
            <w:pStyle w:val="TOCHeading"/>
          </w:pPr>
          <w:r>
            <w:t>Table of Contents</w:t>
          </w:r>
        </w:p>
        <w:p w:rsidR="000A4F9C" w:rsidRDefault="00163450">
          <w:pPr>
            <w:pStyle w:val="TOC1"/>
            <w:tabs>
              <w:tab w:val="right" w:leader="dot" w:pos="5750"/>
            </w:tabs>
            <w:rPr>
              <w:rFonts w:cstheme="minorBidi"/>
              <w:noProof/>
              <w:sz w:val="22"/>
              <w:szCs w:val="22"/>
            </w:rPr>
          </w:pPr>
          <w:r>
            <w:fldChar w:fldCharType="begin"/>
          </w:r>
          <w:r>
            <w:instrText xml:space="preserve"> TOC \o "1-2" \h \z \u </w:instrText>
          </w:r>
          <w:r>
            <w:fldChar w:fldCharType="separate"/>
          </w:r>
          <w:hyperlink w:anchor="_Toc441083946" w:history="1">
            <w:r w:rsidR="000A4F9C" w:rsidRPr="00DA7BA2">
              <w:rPr>
                <w:rStyle w:val="Hyperlink"/>
                <w:noProof/>
              </w:rPr>
              <w:t>Introduction</w:t>
            </w:r>
            <w:r w:rsidR="000A4F9C">
              <w:rPr>
                <w:noProof/>
                <w:webHidden/>
              </w:rPr>
              <w:tab/>
            </w:r>
            <w:r w:rsidR="000A4F9C">
              <w:rPr>
                <w:noProof/>
                <w:webHidden/>
              </w:rPr>
              <w:fldChar w:fldCharType="begin"/>
            </w:r>
            <w:r w:rsidR="000A4F9C">
              <w:rPr>
                <w:noProof/>
                <w:webHidden/>
              </w:rPr>
              <w:instrText xml:space="preserve"> PAGEREF _Toc441083946 \h </w:instrText>
            </w:r>
            <w:r w:rsidR="000A4F9C">
              <w:rPr>
                <w:noProof/>
                <w:webHidden/>
              </w:rPr>
            </w:r>
            <w:r w:rsidR="000A4F9C">
              <w:rPr>
                <w:noProof/>
                <w:webHidden/>
              </w:rPr>
              <w:fldChar w:fldCharType="separate"/>
            </w:r>
            <w:r w:rsidR="00657D49">
              <w:rPr>
                <w:noProof/>
                <w:webHidden/>
              </w:rPr>
              <w:t>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47" w:history="1">
            <w:r w:rsidR="000A4F9C" w:rsidRPr="00DA7BA2">
              <w:rPr>
                <w:rStyle w:val="Hyperlink"/>
                <w:noProof/>
              </w:rPr>
              <w:t>A World of Intimidation</w:t>
            </w:r>
            <w:r w:rsidR="000A4F9C">
              <w:rPr>
                <w:noProof/>
                <w:webHidden/>
              </w:rPr>
              <w:tab/>
            </w:r>
            <w:r w:rsidR="000A4F9C">
              <w:rPr>
                <w:noProof/>
                <w:webHidden/>
              </w:rPr>
              <w:fldChar w:fldCharType="begin"/>
            </w:r>
            <w:r w:rsidR="000A4F9C">
              <w:rPr>
                <w:noProof/>
                <w:webHidden/>
              </w:rPr>
              <w:instrText xml:space="preserve"> PAGEREF _Toc441083947 \h </w:instrText>
            </w:r>
            <w:r w:rsidR="000A4F9C">
              <w:rPr>
                <w:noProof/>
                <w:webHidden/>
              </w:rPr>
            </w:r>
            <w:r w:rsidR="000A4F9C">
              <w:rPr>
                <w:noProof/>
                <w:webHidden/>
              </w:rPr>
              <w:fldChar w:fldCharType="separate"/>
            </w:r>
            <w:r w:rsidR="00657D49">
              <w:rPr>
                <w:noProof/>
                <w:webHidden/>
              </w:rPr>
              <w:t>2</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48" w:history="1">
            <w:r w:rsidR="000A4F9C" w:rsidRPr="00DA7BA2">
              <w:rPr>
                <w:rStyle w:val="Hyperlink"/>
                <w:noProof/>
              </w:rPr>
              <w:t>The Slide from the Solid to the Speculative</w:t>
            </w:r>
            <w:r w:rsidR="000A4F9C">
              <w:rPr>
                <w:noProof/>
                <w:webHidden/>
              </w:rPr>
              <w:tab/>
            </w:r>
            <w:r w:rsidR="000A4F9C">
              <w:rPr>
                <w:noProof/>
                <w:webHidden/>
              </w:rPr>
              <w:fldChar w:fldCharType="begin"/>
            </w:r>
            <w:r w:rsidR="000A4F9C">
              <w:rPr>
                <w:noProof/>
                <w:webHidden/>
              </w:rPr>
              <w:instrText xml:space="preserve"> PAGEREF _Toc441083948 \h </w:instrText>
            </w:r>
            <w:r w:rsidR="000A4F9C">
              <w:rPr>
                <w:noProof/>
                <w:webHidden/>
              </w:rPr>
            </w:r>
            <w:r w:rsidR="000A4F9C">
              <w:rPr>
                <w:noProof/>
                <w:webHidden/>
              </w:rPr>
              <w:fldChar w:fldCharType="separate"/>
            </w:r>
            <w:r w:rsidR="00657D49">
              <w:rPr>
                <w:noProof/>
                <w:webHidden/>
              </w:rPr>
              <w:t>4</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49" w:history="1">
            <w:r w:rsidR="000A4F9C" w:rsidRPr="00DA7BA2">
              <w:rPr>
                <w:rStyle w:val="Hyperlink"/>
                <w:noProof/>
              </w:rPr>
              <w:t>Chapter One:   Does Faith in God Really Cause Brain Damage?</w:t>
            </w:r>
            <w:r w:rsidR="000A4F9C">
              <w:rPr>
                <w:noProof/>
                <w:webHidden/>
              </w:rPr>
              <w:tab/>
            </w:r>
            <w:r w:rsidR="000A4F9C">
              <w:rPr>
                <w:noProof/>
                <w:webHidden/>
              </w:rPr>
              <w:fldChar w:fldCharType="begin"/>
            </w:r>
            <w:r w:rsidR="000A4F9C">
              <w:rPr>
                <w:noProof/>
                <w:webHidden/>
              </w:rPr>
              <w:instrText xml:space="preserve"> PAGEREF _Toc441083949 \h </w:instrText>
            </w:r>
            <w:r w:rsidR="000A4F9C">
              <w:rPr>
                <w:noProof/>
                <w:webHidden/>
              </w:rPr>
            </w:r>
            <w:r w:rsidR="000A4F9C">
              <w:rPr>
                <w:noProof/>
                <w:webHidden/>
              </w:rPr>
              <w:fldChar w:fldCharType="separate"/>
            </w:r>
            <w:r w:rsidR="00657D49">
              <w:rPr>
                <w:noProof/>
                <w:webHidden/>
              </w:rPr>
              <w:t>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0" w:history="1">
            <w:r w:rsidR="000A4F9C" w:rsidRPr="00DA7BA2">
              <w:rPr>
                <w:rStyle w:val="Hyperlink"/>
                <w:noProof/>
              </w:rPr>
              <w:t>Science History and Biblical Thinking</w:t>
            </w:r>
            <w:r w:rsidR="000A4F9C">
              <w:rPr>
                <w:noProof/>
                <w:webHidden/>
              </w:rPr>
              <w:tab/>
            </w:r>
            <w:r w:rsidR="000A4F9C">
              <w:rPr>
                <w:noProof/>
                <w:webHidden/>
              </w:rPr>
              <w:fldChar w:fldCharType="begin"/>
            </w:r>
            <w:r w:rsidR="000A4F9C">
              <w:rPr>
                <w:noProof/>
                <w:webHidden/>
              </w:rPr>
              <w:instrText xml:space="preserve"> PAGEREF _Toc441083950 \h </w:instrText>
            </w:r>
            <w:r w:rsidR="000A4F9C">
              <w:rPr>
                <w:noProof/>
                <w:webHidden/>
              </w:rPr>
            </w:r>
            <w:r w:rsidR="000A4F9C">
              <w:rPr>
                <w:noProof/>
                <w:webHidden/>
              </w:rPr>
              <w:fldChar w:fldCharType="separate"/>
            </w:r>
            <w:r w:rsidR="00657D49">
              <w:rPr>
                <w:noProof/>
                <w:webHidden/>
              </w:rPr>
              <w:t>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1" w:history="1">
            <w:r w:rsidR="000A4F9C" w:rsidRPr="00DA7BA2">
              <w:rPr>
                <w:rStyle w:val="Hyperlink"/>
                <w:noProof/>
              </w:rPr>
              <w:t>Is Faith Advancing Science?</w:t>
            </w:r>
            <w:r w:rsidR="000A4F9C">
              <w:rPr>
                <w:noProof/>
                <w:webHidden/>
              </w:rPr>
              <w:tab/>
            </w:r>
            <w:r w:rsidR="000A4F9C">
              <w:rPr>
                <w:noProof/>
                <w:webHidden/>
              </w:rPr>
              <w:fldChar w:fldCharType="begin"/>
            </w:r>
            <w:r w:rsidR="000A4F9C">
              <w:rPr>
                <w:noProof/>
                <w:webHidden/>
              </w:rPr>
              <w:instrText xml:space="preserve"> PAGEREF _Toc441083951 \h </w:instrText>
            </w:r>
            <w:r w:rsidR="000A4F9C">
              <w:rPr>
                <w:noProof/>
                <w:webHidden/>
              </w:rPr>
            </w:r>
            <w:r w:rsidR="000A4F9C">
              <w:rPr>
                <w:noProof/>
                <w:webHidden/>
              </w:rPr>
              <w:fldChar w:fldCharType="separate"/>
            </w:r>
            <w:r w:rsidR="00657D49">
              <w:rPr>
                <w:noProof/>
                <w:webHidden/>
              </w:rPr>
              <w:t>16</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2"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_Toc441083952 \h </w:instrText>
            </w:r>
            <w:r w:rsidR="000A4F9C">
              <w:rPr>
                <w:noProof/>
                <w:webHidden/>
              </w:rPr>
            </w:r>
            <w:r w:rsidR="000A4F9C">
              <w:rPr>
                <w:noProof/>
                <w:webHidden/>
              </w:rPr>
              <w:fldChar w:fldCharType="separate"/>
            </w:r>
            <w:r w:rsidR="00657D49">
              <w:rPr>
                <w:noProof/>
                <w:webHidden/>
              </w:rPr>
              <w:t>19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3"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_Toc441083953 \h </w:instrText>
            </w:r>
            <w:r w:rsidR="000A4F9C">
              <w:rPr>
                <w:noProof/>
                <w:webHidden/>
              </w:rPr>
            </w:r>
            <w:r w:rsidR="000A4F9C">
              <w:rPr>
                <w:noProof/>
                <w:webHidden/>
              </w:rPr>
              <w:fldChar w:fldCharType="separate"/>
            </w:r>
            <w:r w:rsidR="00657D49">
              <w:rPr>
                <w:noProof/>
                <w:webHidden/>
              </w:rPr>
              <w:t>20</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54" w:history="1">
            <w:r w:rsidR="000A4F9C" w:rsidRPr="00DA7BA2">
              <w:rPr>
                <w:rStyle w:val="Hyperlink"/>
                <w:noProof/>
              </w:rPr>
              <w:t>Chapter Two:   Life from Non-life. Really?</w:t>
            </w:r>
            <w:r w:rsidR="000A4F9C">
              <w:rPr>
                <w:noProof/>
                <w:webHidden/>
              </w:rPr>
              <w:tab/>
            </w:r>
            <w:r w:rsidR="000A4F9C">
              <w:rPr>
                <w:noProof/>
                <w:webHidden/>
              </w:rPr>
              <w:fldChar w:fldCharType="begin"/>
            </w:r>
            <w:r w:rsidR="000A4F9C">
              <w:rPr>
                <w:noProof/>
                <w:webHidden/>
              </w:rPr>
              <w:instrText xml:space="preserve"> PAGEREF _Toc441083954 \h </w:instrText>
            </w:r>
            <w:r w:rsidR="000A4F9C">
              <w:rPr>
                <w:noProof/>
                <w:webHidden/>
              </w:rPr>
            </w:r>
            <w:r w:rsidR="000A4F9C">
              <w:rPr>
                <w:noProof/>
                <w:webHidden/>
              </w:rPr>
              <w:fldChar w:fldCharType="separate"/>
            </w:r>
            <w:r w:rsidR="00657D49">
              <w:rPr>
                <w:noProof/>
                <w:webHidden/>
              </w:rPr>
              <w:t>23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5" w:history="1">
            <w:r w:rsidR="000A4F9C" w:rsidRPr="00DA7BA2">
              <w:rPr>
                <w:rStyle w:val="Hyperlink"/>
                <w:noProof/>
              </w:rPr>
              <w:t>Problem #1:  Life is way too complex</w:t>
            </w:r>
            <w:r w:rsidR="000A4F9C">
              <w:rPr>
                <w:noProof/>
                <w:webHidden/>
              </w:rPr>
              <w:tab/>
            </w:r>
            <w:r w:rsidR="000A4F9C">
              <w:rPr>
                <w:noProof/>
                <w:webHidden/>
              </w:rPr>
              <w:fldChar w:fldCharType="begin"/>
            </w:r>
            <w:r w:rsidR="000A4F9C">
              <w:rPr>
                <w:noProof/>
                <w:webHidden/>
              </w:rPr>
              <w:instrText xml:space="preserve"> PAGEREF _Toc441083955 \h </w:instrText>
            </w:r>
            <w:r w:rsidR="000A4F9C">
              <w:rPr>
                <w:noProof/>
                <w:webHidden/>
              </w:rPr>
            </w:r>
            <w:r w:rsidR="000A4F9C">
              <w:rPr>
                <w:noProof/>
                <w:webHidden/>
              </w:rPr>
              <w:fldChar w:fldCharType="separate"/>
            </w:r>
            <w:r w:rsidR="00657D49">
              <w:rPr>
                <w:noProof/>
                <w:webHidden/>
              </w:rPr>
              <w:t>23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6" w:history="1">
            <w:r w:rsidR="000A4F9C" w:rsidRPr="00DA7BA2">
              <w:rPr>
                <w:rStyle w:val="Hyperlink"/>
                <w:noProof/>
              </w:rPr>
              <w:t>Problem #2:  Life requires interdependent systems</w:t>
            </w:r>
            <w:r w:rsidR="000A4F9C">
              <w:rPr>
                <w:noProof/>
                <w:webHidden/>
              </w:rPr>
              <w:tab/>
            </w:r>
            <w:r w:rsidR="000A4F9C">
              <w:rPr>
                <w:noProof/>
                <w:webHidden/>
              </w:rPr>
              <w:fldChar w:fldCharType="begin"/>
            </w:r>
            <w:r w:rsidR="000A4F9C">
              <w:rPr>
                <w:noProof/>
                <w:webHidden/>
              </w:rPr>
              <w:instrText xml:space="preserve"> PAGEREF _Toc441083956 \h </w:instrText>
            </w:r>
            <w:r w:rsidR="000A4F9C">
              <w:rPr>
                <w:noProof/>
                <w:webHidden/>
              </w:rPr>
            </w:r>
            <w:r w:rsidR="000A4F9C">
              <w:rPr>
                <w:noProof/>
                <w:webHidden/>
              </w:rPr>
              <w:fldChar w:fldCharType="separate"/>
            </w:r>
            <w:r w:rsidR="00657D49">
              <w:rPr>
                <w:noProof/>
                <w:webHidden/>
              </w:rPr>
              <w:t>24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7" w:history="1">
            <w:r w:rsidR="000A4F9C" w:rsidRPr="00DA7BA2">
              <w:rPr>
                <w:rStyle w:val="Hyperlink"/>
                <w:noProof/>
              </w:rPr>
              <w:t>Problem #3:  Complex information systems are never the result of chance</w:t>
            </w:r>
            <w:r w:rsidR="000A4F9C">
              <w:rPr>
                <w:noProof/>
                <w:webHidden/>
              </w:rPr>
              <w:tab/>
            </w:r>
            <w:r w:rsidR="000A4F9C">
              <w:rPr>
                <w:noProof/>
                <w:webHidden/>
              </w:rPr>
              <w:fldChar w:fldCharType="begin"/>
            </w:r>
            <w:r w:rsidR="000A4F9C">
              <w:rPr>
                <w:noProof/>
                <w:webHidden/>
              </w:rPr>
              <w:instrText xml:space="preserve"> PAGEREF _Toc441083957 \h </w:instrText>
            </w:r>
            <w:r w:rsidR="000A4F9C">
              <w:rPr>
                <w:noProof/>
                <w:webHidden/>
              </w:rPr>
            </w:r>
            <w:r w:rsidR="000A4F9C">
              <w:rPr>
                <w:noProof/>
                <w:webHidden/>
              </w:rPr>
              <w:fldChar w:fldCharType="separate"/>
            </w:r>
            <w:r w:rsidR="00657D49">
              <w:rPr>
                <w:noProof/>
                <w:webHidden/>
              </w:rPr>
              <w:t>25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8" w:history="1">
            <w:r w:rsidR="000A4F9C" w:rsidRPr="00DA7BA2">
              <w:rPr>
                <w:rStyle w:val="Hyperlink"/>
                <w:noProof/>
              </w:rPr>
              <w:t>Problem #4:  The reactions needed to create life have never been observed</w:t>
            </w:r>
            <w:r w:rsidR="000A4F9C">
              <w:rPr>
                <w:noProof/>
                <w:webHidden/>
              </w:rPr>
              <w:tab/>
            </w:r>
            <w:r w:rsidR="000A4F9C">
              <w:rPr>
                <w:noProof/>
                <w:webHidden/>
              </w:rPr>
              <w:fldChar w:fldCharType="begin"/>
            </w:r>
            <w:r w:rsidR="000A4F9C">
              <w:rPr>
                <w:noProof/>
                <w:webHidden/>
              </w:rPr>
              <w:instrText xml:space="preserve"> PAGEREF _Toc441083958 \h </w:instrText>
            </w:r>
            <w:r w:rsidR="000A4F9C">
              <w:rPr>
                <w:noProof/>
                <w:webHidden/>
              </w:rPr>
            </w:r>
            <w:r w:rsidR="000A4F9C">
              <w:rPr>
                <w:noProof/>
                <w:webHidden/>
              </w:rPr>
              <w:fldChar w:fldCharType="separate"/>
            </w:r>
            <w:r w:rsidR="00657D49">
              <w:rPr>
                <w:noProof/>
                <w:webHidden/>
              </w:rPr>
              <w:t>27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59" w:history="1">
            <w:r w:rsidR="000A4F9C" w:rsidRPr="00DA7BA2">
              <w:rPr>
                <w:rStyle w:val="Hyperlink"/>
                <w:noProof/>
              </w:rPr>
              <w:t>Problem #5:  The lack of an information source for increasingly complex life functions</w:t>
            </w:r>
            <w:r w:rsidR="000A4F9C">
              <w:rPr>
                <w:noProof/>
                <w:webHidden/>
              </w:rPr>
              <w:tab/>
            </w:r>
            <w:r w:rsidR="000A4F9C">
              <w:rPr>
                <w:noProof/>
                <w:webHidden/>
              </w:rPr>
              <w:fldChar w:fldCharType="begin"/>
            </w:r>
            <w:r w:rsidR="000A4F9C">
              <w:rPr>
                <w:noProof/>
                <w:webHidden/>
              </w:rPr>
              <w:instrText xml:space="preserve"> PAGEREF _Toc441083959 \h </w:instrText>
            </w:r>
            <w:r w:rsidR="000A4F9C">
              <w:rPr>
                <w:noProof/>
                <w:webHidden/>
              </w:rPr>
            </w:r>
            <w:r w:rsidR="000A4F9C">
              <w:rPr>
                <w:noProof/>
                <w:webHidden/>
              </w:rPr>
              <w:fldChar w:fldCharType="separate"/>
            </w:r>
            <w:r w:rsidR="00657D49">
              <w:rPr>
                <w:noProof/>
                <w:webHidden/>
              </w:rPr>
              <w:t>28</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0" w:history="1">
            <w:r w:rsidR="000A4F9C" w:rsidRPr="00DA7BA2">
              <w:rPr>
                <w:rStyle w:val="Hyperlink"/>
                <w:noProof/>
              </w:rPr>
              <w:t>Problem #6:  Not enough molecules in the universe</w:t>
            </w:r>
            <w:r w:rsidR="000A4F9C">
              <w:rPr>
                <w:noProof/>
                <w:webHidden/>
              </w:rPr>
              <w:tab/>
            </w:r>
            <w:r w:rsidR="000A4F9C">
              <w:rPr>
                <w:noProof/>
                <w:webHidden/>
              </w:rPr>
              <w:fldChar w:fldCharType="begin"/>
            </w:r>
            <w:r w:rsidR="000A4F9C">
              <w:rPr>
                <w:noProof/>
                <w:webHidden/>
              </w:rPr>
              <w:instrText xml:space="preserve"> PAGEREF _Toc441083960 \h </w:instrText>
            </w:r>
            <w:r w:rsidR="000A4F9C">
              <w:rPr>
                <w:noProof/>
                <w:webHidden/>
              </w:rPr>
            </w:r>
            <w:r w:rsidR="000A4F9C">
              <w:rPr>
                <w:noProof/>
                <w:webHidden/>
              </w:rPr>
              <w:fldChar w:fldCharType="separate"/>
            </w:r>
            <w:r w:rsidR="00657D49">
              <w:rPr>
                <w:noProof/>
                <w:webHidden/>
              </w:rPr>
              <w:t>29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1" w:history="1">
            <w:r w:rsidR="000A4F9C" w:rsidRPr="00DA7BA2">
              <w:rPr>
                <w:rStyle w:val="Hyperlink"/>
                <w:noProof/>
              </w:rPr>
              <w:t>Conclusion</w:t>
            </w:r>
            <w:r w:rsidR="000A4F9C">
              <w:rPr>
                <w:noProof/>
                <w:webHidden/>
              </w:rPr>
              <w:tab/>
            </w:r>
            <w:r w:rsidR="000A4F9C">
              <w:rPr>
                <w:noProof/>
                <w:webHidden/>
              </w:rPr>
              <w:fldChar w:fldCharType="begin"/>
            </w:r>
            <w:r w:rsidR="000A4F9C">
              <w:rPr>
                <w:noProof/>
                <w:webHidden/>
              </w:rPr>
              <w:instrText xml:space="preserve"> PAGEREF _Toc441083961 \h </w:instrText>
            </w:r>
            <w:r w:rsidR="000A4F9C">
              <w:rPr>
                <w:noProof/>
                <w:webHidden/>
              </w:rPr>
            </w:r>
            <w:r w:rsidR="000A4F9C">
              <w:rPr>
                <w:noProof/>
                <w:webHidden/>
              </w:rPr>
              <w:fldChar w:fldCharType="separate"/>
            </w:r>
            <w:r w:rsidR="00657D49">
              <w:rPr>
                <w:noProof/>
                <w:webHidden/>
              </w:rPr>
              <w:t>31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2"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_Toc441083962 \h </w:instrText>
            </w:r>
            <w:r w:rsidR="000A4F9C">
              <w:rPr>
                <w:noProof/>
                <w:webHidden/>
              </w:rPr>
            </w:r>
            <w:r w:rsidR="000A4F9C">
              <w:rPr>
                <w:noProof/>
                <w:webHidden/>
              </w:rPr>
              <w:fldChar w:fldCharType="separate"/>
            </w:r>
            <w:r w:rsidR="00657D49">
              <w:rPr>
                <w:noProof/>
                <w:webHidden/>
              </w:rPr>
              <w:t>33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3"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_Toc441083963 \h </w:instrText>
            </w:r>
            <w:r w:rsidR="000A4F9C">
              <w:rPr>
                <w:noProof/>
                <w:webHidden/>
              </w:rPr>
            </w:r>
            <w:r w:rsidR="000A4F9C">
              <w:rPr>
                <w:noProof/>
                <w:webHidden/>
              </w:rPr>
              <w:fldChar w:fldCharType="separate"/>
            </w:r>
            <w:r w:rsidR="00657D49">
              <w:rPr>
                <w:noProof/>
                <w:webHidden/>
              </w:rPr>
              <w:t>34</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64" w:history="1">
            <w:r w:rsidR="000A4F9C" w:rsidRPr="00DA7BA2">
              <w:rPr>
                <w:rStyle w:val="Hyperlink"/>
                <w:noProof/>
              </w:rPr>
              <w:t>Chapter Three:  Indoctrinating Me with the “Big E”?</w:t>
            </w:r>
            <w:r w:rsidR="000A4F9C">
              <w:rPr>
                <w:noProof/>
                <w:webHidden/>
              </w:rPr>
              <w:tab/>
            </w:r>
            <w:r w:rsidR="000A4F9C">
              <w:rPr>
                <w:noProof/>
                <w:webHidden/>
              </w:rPr>
              <w:fldChar w:fldCharType="begin"/>
            </w:r>
            <w:r w:rsidR="000A4F9C">
              <w:rPr>
                <w:noProof/>
                <w:webHidden/>
              </w:rPr>
              <w:instrText xml:space="preserve"> PAGEREF _Toc441083964 \h </w:instrText>
            </w:r>
            <w:r w:rsidR="000A4F9C">
              <w:rPr>
                <w:noProof/>
                <w:webHidden/>
              </w:rPr>
            </w:r>
            <w:r w:rsidR="000A4F9C">
              <w:rPr>
                <w:noProof/>
                <w:webHidden/>
              </w:rPr>
              <w:fldChar w:fldCharType="separate"/>
            </w:r>
            <w:r w:rsidR="00657D49">
              <w:rPr>
                <w:noProof/>
                <w:webHidden/>
              </w:rPr>
              <w:t>37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5" w:history="1">
            <w:r w:rsidR="000A4F9C" w:rsidRPr="00DA7BA2">
              <w:rPr>
                <w:rStyle w:val="Hyperlink"/>
                <w:noProof/>
              </w:rPr>
              <w:t>In the Name of Evolution</w:t>
            </w:r>
            <w:r w:rsidR="000A4F9C">
              <w:rPr>
                <w:noProof/>
                <w:webHidden/>
              </w:rPr>
              <w:tab/>
            </w:r>
            <w:r w:rsidR="000A4F9C">
              <w:rPr>
                <w:noProof/>
                <w:webHidden/>
              </w:rPr>
              <w:fldChar w:fldCharType="begin"/>
            </w:r>
            <w:r w:rsidR="000A4F9C">
              <w:rPr>
                <w:noProof/>
                <w:webHidden/>
              </w:rPr>
              <w:instrText xml:space="preserve"> PAGEREF _Toc441083965 \h </w:instrText>
            </w:r>
            <w:r w:rsidR="000A4F9C">
              <w:rPr>
                <w:noProof/>
                <w:webHidden/>
              </w:rPr>
            </w:r>
            <w:r w:rsidR="000A4F9C">
              <w:rPr>
                <w:noProof/>
                <w:webHidden/>
              </w:rPr>
              <w:fldChar w:fldCharType="separate"/>
            </w:r>
            <w:r w:rsidR="00657D49">
              <w:rPr>
                <w:noProof/>
                <w:webHidden/>
              </w:rPr>
              <w:t>43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6" w:history="1">
            <w:r w:rsidR="000A4F9C" w:rsidRPr="00DA7BA2">
              <w:rPr>
                <w:rStyle w:val="Hyperlink"/>
                <w:noProof/>
              </w:rPr>
              <w:t>Hitler and Darwinism</w:t>
            </w:r>
            <w:r w:rsidR="000A4F9C">
              <w:rPr>
                <w:noProof/>
                <w:webHidden/>
              </w:rPr>
              <w:tab/>
            </w:r>
            <w:r w:rsidR="000A4F9C">
              <w:rPr>
                <w:noProof/>
                <w:webHidden/>
              </w:rPr>
              <w:fldChar w:fldCharType="begin"/>
            </w:r>
            <w:r w:rsidR="000A4F9C">
              <w:rPr>
                <w:noProof/>
                <w:webHidden/>
              </w:rPr>
              <w:instrText xml:space="preserve"> PAGEREF _Toc441083966 \h </w:instrText>
            </w:r>
            <w:r w:rsidR="000A4F9C">
              <w:rPr>
                <w:noProof/>
                <w:webHidden/>
              </w:rPr>
            </w:r>
            <w:r w:rsidR="000A4F9C">
              <w:rPr>
                <w:noProof/>
                <w:webHidden/>
              </w:rPr>
              <w:fldChar w:fldCharType="separate"/>
            </w:r>
            <w:r w:rsidR="00657D49">
              <w:rPr>
                <w:noProof/>
                <w:webHidden/>
              </w:rPr>
              <w:t>44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7" w:history="1">
            <w:r w:rsidR="000A4F9C" w:rsidRPr="00DA7BA2">
              <w:rPr>
                <w:rStyle w:val="Hyperlink"/>
                <w:noProof/>
              </w:rPr>
              <w:t>Eugenics and Darwinism</w:t>
            </w:r>
            <w:r w:rsidR="000A4F9C">
              <w:rPr>
                <w:noProof/>
                <w:webHidden/>
              </w:rPr>
              <w:tab/>
            </w:r>
            <w:r w:rsidR="000A4F9C">
              <w:rPr>
                <w:noProof/>
                <w:webHidden/>
              </w:rPr>
              <w:fldChar w:fldCharType="begin"/>
            </w:r>
            <w:r w:rsidR="000A4F9C">
              <w:rPr>
                <w:noProof/>
                <w:webHidden/>
              </w:rPr>
              <w:instrText xml:space="preserve"> PAGEREF _Toc441083967 \h </w:instrText>
            </w:r>
            <w:r w:rsidR="000A4F9C">
              <w:rPr>
                <w:noProof/>
                <w:webHidden/>
              </w:rPr>
            </w:r>
            <w:r w:rsidR="000A4F9C">
              <w:rPr>
                <w:noProof/>
                <w:webHidden/>
              </w:rPr>
              <w:fldChar w:fldCharType="separate"/>
            </w:r>
            <w:r w:rsidR="00657D49">
              <w:rPr>
                <w:noProof/>
                <w:webHidden/>
              </w:rPr>
              <w:t>45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8" w:history="1">
            <w:r w:rsidR="000A4F9C" w:rsidRPr="00DA7BA2">
              <w:rPr>
                <w:rStyle w:val="Hyperlink"/>
                <w:noProof/>
              </w:rPr>
              <w:t>Abortion and Darwinism</w:t>
            </w:r>
            <w:r w:rsidR="000A4F9C">
              <w:rPr>
                <w:noProof/>
                <w:webHidden/>
              </w:rPr>
              <w:tab/>
            </w:r>
            <w:r w:rsidR="000A4F9C">
              <w:rPr>
                <w:noProof/>
                <w:webHidden/>
              </w:rPr>
              <w:fldChar w:fldCharType="begin"/>
            </w:r>
            <w:r w:rsidR="000A4F9C">
              <w:rPr>
                <w:noProof/>
                <w:webHidden/>
              </w:rPr>
              <w:instrText xml:space="preserve"> PAGEREF _Toc441083968 \h </w:instrText>
            </w:r>
            <w:r w:rsidR="000A4F9C">
              <w:rPr>
                <w:noProof/>
                <w:webHidden/>
              </w:rPr>
            </w:r>
            <w:r w:rsidR="000A4F9C">
              <w:rPr>
                <w:noProof/>
                <w:webHidden/>
              </w:rPr>
              <w:fldChar w:fldCharType="separate"/>
            </w:r>
            <w:r w:rsidR="00657D49">
              <w:rPr>
                <w:noProof/>
                <w:webHidden/>
              </w:rPr>
              <w:t>47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69" w:history="1">
            <w:r w:rsidR="000A4F9C" w:rsidRPr="00DA7BA2">
              <w:rPr>
                <w:rStyle w:val="Hyperlink"/>
                <w:noProof/>
              </w:rPr>
              <w:t>The Columbine Shooters and Darwinism</w:t>
            </w:r>
            <w:r w:rsidR="000A4F9C">
              <w:rPr>
                <w:noProof/>
                <w:webHidden/>
              </w:rPr>
              <w:tab/>
            </w:r>
            <w:r w:rsidR="000A4F9C">
              <w:rPr>
                <w:noProof/>
                <w:webHidden/>
              </w:rPr>
              <w:fldChar w:fldCharType="begin"/>
            </w:r>
            <w:r w:rsidR="000A4F9C">
              <w:rPr>
                <w:noProof/>
                <w:webHidden/>
              </w:rPr>
              <w:instrText xml:space="preserve"> PAGEREF _Toc441083969 \h </w:instrText>
            </w:r>
            <w:r w:rsidR="000A4F9C">
              <w:rPr>
                <w:noProof/>
                <w:webHidden/>
              </w:rPr>
            </w:r>
            <w:r w:rsidR="000A4F9C">
              <w:rPr>
                <w:noProof/>
                <w:webHidden/>
              </w:rPr>
              <w:fldChar w:fldCharType="separate"/>
            </w:r>
            <w:r w:rsidR="00657D49">
              <w:rPr>
                <w:noProof/>
                <w:webHidden/>
              </w:rPr>
              <w:t>48</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0" w:history="1">
            <w:r w:rsidR="000A4F9C" w:rsidRPr="00DA7BA2">
              <w:rPr>
                <w:rStyle w:val="Hyperlink"/>
                <w:noProof/>
              </w:rPr>
              <w:t>Racism and Darwinism</w:t>
            </w:r>
            <w:r w:rsidR="000A4F9C">
              <w:rPr>
                <w:noProof/>
                <w:webHidden/>
              </w:rPr>
              <w:tab/>
            </w:r>
            <w:r w:rsidR="000A4F9C">
              <w:rPr>
                <w:noProof/>
                <w:webHidden/>
              </w:rPr>
              <w:fldChar w:fldCharType="begin"/>
            </w:r>
            <w:r w:rsidR="000A4F9C">
              <w:rPr>
                <w:noProof/>
                <w:webHidden/>
              </w:rPr>
              <w:instrText xml:space="preserve"> PAGEREF _Toc441083970 \h </w:instrText>
            </w:r>
            <w:r w:rsidR="000A4F9C">
              <w:rPr>
                <w:noProof/>
                <w:webHidden/>
              </w:rPr>
            </w:r>
            <w:r w:rsidR="000A4F9C">
              <w:rPr>
                <w:noProof/>
                <w:webHidden/>
              </w:rPr>
              <w:fldChar w:fldCharType="separate"/>
            </w:r>
            <w:r w:rsidR="00657D49">
              <w:rPr>
                <w:noProof/>
                <w:webHidden/>
              </w:rPr>
              <w:t>50</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1" w:history="1">
            <w:r w:rsidR="000A4F9C" w:rsidRPr="00DA7BA2">
              <w:rPr>
                <w:rStyle w:val="Hyperlink"/>
                <w:noProof/>
              </w:rPr>
              <w:t>And this we teach in our schools?</w:t>
            </w:r>
            <w:r w:rsidR="000A4F9C">
              <w:rPr>
                <w:noProof/>
                <w:webHidden/>
              </w:rPr>
              <w:tab/>
            </w:r>
            <w:r w:rsidR="000A4F9C">
              <w:rPr>
                <w:noProof/>
                <w:webHidden/>
              </w:rPr>
              <w:fldChar w:fldCharType="begin"/>
            </w:r>
            <w:r w:rsidR="000A4F9C">
              <w:rPr>
                <w:noProof/>
                <w:webHidden/>
              </w:rPr>
              <w:instrText xml:space="preserve"> PAGEREF _Toc441083971 \h </w:instrText>
            </w:r>
            <w:r w:rsidR="000A4F9C">
              <w:rPr>
                <w:noProof/>
                <w:webHidden/>
              </w:rPr>
            </w:r>
            <w:r w:rsidR="000A4F9C">
              <w:rPr>
                <w:noProof/>
                <w:webHidden/>
              </w:rPr>
              <w:fldChar w:fldCharType="separate"/>
            </w:r>
            <w:r w:rsidR="00657D49">
              <w:rPr>
                <w:noProof/>
                <w:webHidden/>
              </w:rPr>
              <w:t>52</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2" w:history="1">
            <w:r w:rsidR="000A4F9C" w:rsidRPr="00DA7BA2">
              <w:rPr>
                <w:rStyle w:val="Hyperlink"/>
                <w:noProof/>
              </w:rPr>
              <w:t>Conclusion</w:t>
            </w:r>
            <w:r w:rsidR="000A4F9C">
              <w:rPr>
                <w:noProof/>
                <w:webHidden/>
              </w:rPr>
              <w:tab/>
            </w:r>
            <w:r w:rsidR="000A4F9C">
              <w:rPr>
                <w:noProof/>
                <w:webHidden/>
              </w:rPr>
              <w:fldChar w:fldCharType="begin"/>
            </w:r>
            <w:r w:rsidR="000A4F9C">
              <w:rPr>
                <w:noProof/>
                <w:webHidden/>
              </w:rPr>
              <w:instrText xml:space="preserve"> PAGEREF _Toc441083972 \h </w:instrText>
            </w:r>
            <w:r w:rsidR="000A4F9C">
              <w:rPr>
                <w:noProof/>
                <w:webHidden/>
              </w:rPr>
            </w:r>
            <w:r w:rsidR="000A4F9C">
              <w:rPr>
                <w:noProof/>
                <w:webHidden/>
              </w:rPr>
              <w:fldChar w:fldCharType="separate"/>
            </w:r>
            <w:r w:rsidR="00657D49">
              <w:rPr>
                <w:noProof/>
                <w:webHidden/>
              </w:rPr>
              <w:t>55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3"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_Toc441083973 \h </w:instrText>
            </w:r>
            <w:r w:rsidR="000A4F9C">
              <w:rPr>
                <w:noProof/>
                <w:webHidden/>
              </w:rPr>
            </w:r>
            <w:r w:rsidR="000A4F9C">
              <w:rPr>
                <w:noProof/>
                <w:webHidden/>
              </w:rPr>
              <w:fldChar w:fldCharType="separate"/>
            </w:r>
            <w:r w:rsidR="00657D49">
              <w:rPr>
                <w:noProof/>
                <w:webHidden/>
              </w:rPr>
              <w:t>58</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4"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_Toc441083974 \h </w:instrText>
            </w:r>
            <w:r w:rsidR="000A4F9C">
              <w:rPr>
                <w:noProof/>
                <w:webHidden/>
              </w:rPr>
            </w:r>
            <w:r w:rsidR="000A4F9C">
              <w:rPr>
                <w:noProof/>
                <w:webHidden/>
              </w:rPr>
              <w:fldChar w:fldCharType="separate"/>
            </w:r>
            <w:r w:rsidR="00657D49">
              <w:rPr>
                <w:noProof/>
                <w:webHidden/>
              </w:rPr>
              <w:t>59</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75" w:history="1">
            <w:r w:rsidR="000A4F9C" w:rsidRPr="00DA7BA2">
              <w:rPr>
                <w:rStyle w:val="Hyperlink"/>
                <w:noProof/>
              </w:rPr>
              <w:t>Chapter Four:   Bruising My Brain with the Big Bang</w:t>
            </w:r>
            <w:r w:rsidR="000A4F9C">
              <w:rPr>
                <w:noProof/>
                <w:webHidden/>
              </w:rPr>
              <w:tab/>
            </w:r>
            <w:r w:rsidR="000A4F9C">
              <w:rPr>
                <w:noProof/>
                <w:webHidden/>
              </w:rPr>
              <w:fldChar w:fldCharType="begin"/>
            </w:r>
            <w:r w:rsidR="000A4F9C">
              <w:rPr>
                <w:noProof/>
                <w:webHidden/>
              </w:rPr>
              <w:instrText xml:space="preserve"> PAGEREF _Toc441083975 \h </w:instrText>
            </w:r>
            <w:r w:rsidR="000A4F9C">
              <w:rPr>
                <w:noProof/>
                <w:webHidden/>
              </w:rPr>
            </w:r>
            <w:r w:rsidR="000A4F9C">
              <w:rPr>
                <w:noProof/>
                <w:webHidden/>
              </w:rPr>
              <w:fldChar w:fldCharType="separate"/>
            </w:r>
            <w:r w:rsidR="00657D49">
              <w:rPr>
                <w:noProof/>
                <w:webHidden/>
              </w:rPr>
              <w:t>61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6" w:history="1">
            <w:r w:rsidR="000A4F9C" w:rsidRPr="00DA7BA2">
              <w:rPr>
                <w:rStyle w:val="Hyperlink"/>
                <w:noProof/>
              </w:rPr>
              <w:t>The Flatness Problem</w:t>
            </w:r>
            <w:r w:rsidR="000A4F9C">
              <w:rPr>
                <w:noProof/>
                <w:webHidden/>
              </w:rPr>
              <w:tab/>
            </w:r>
            <w:r w:rsidR="000A4F9C">
              <w:rPr>
                <w:noProof/>
                <w:webHidden/>
              </w:rPr>
              <w:fldChar w:fldCharType="begin"/>
            </w:r>
            <w:r w:rsidR="000A4F9C">
              <w:rPr>
                <w:noProof/>
                <w:webHidden/>
              </w:rPr>
              <w:instrText xml:space="preserve"> PAGEREF _Toc441083976 \h </w:instrText>
            </w:r>
            <w:r w:rsidR="000A4F9C">
              <w:rPr>
                <w:noProof/>
                <w:webHidden/>
              </w:rPr>
            </w:r>
            <w:r w:rsidR="000A4F9C">
              <w:rPr>
                <w:noProof/>
                <w:webHidden/>
              </w:rPr>
              <w:fldChar w:fldCharType="separate"/>
            </w:r>
            <w:r w:rsidR="00657D49">
              <w:rPr>
                <w:noProof/>
                <w:webHidden/>
              </w:rPr>
              <w:t>64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7" w:history="1">
            <w:r w:rsidR="000A4F9C" w:rsidRPr="00DA7BA2">
              <w:rPr>
                <w:rStyle w:val="Hyperlink"/>
                <w:noProof/>
              </w:rPr>
              <w:t>The Energy-to-Matter Problem</w:t>
            </w:r>
            <w:r w:rsidR="000A4F9C">
              <w:rPr>
                <w:noProof/>
                <w:webHidden/>
              </w:rPr>
              <w:tab/>
            </w:r>
            <w:r w:rsidR="000A4F9C">
              <w:rPr>
                <w:noProof/>
                <w:webHidden/>
              </w:rPr>
              <w:fldChar w:fldCharType="begin"/>
            </w:r>
            <w:r w:rsidR="000A4F9C">
              <w:rPr>
                <w:noProof/>
                <w:webHidden/>
              </w:rPr>
              <w:instrText xml:space="preserve"> PAGEREF _Toc441083977 \h </w:instrText>
            </w:r>
            <w:r w:rsidR="000A4F9C">
              <w:rPr>
                <w:noProof/>
                <w:webHidden/>
              </w:rPr>
            </w:r>
            <w:r w:rsidR="000A4F9C">
              <w:rPr>
                <w:noProof/>
                <w:webHidden/>
              </w:rPr>
              <w:fldChar w:fldCharType="separate"/>
            </w:r>
            <w:r w:rsidR="00657D49">
              <w:rPr>
                <w:noProof/>
                <w:webHidden/>
              </w:rPr>
              <w:t>65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8" w:history="1">
            <w:r w:rsidR="000A4F9C" w:rsidRPr="00DA7BA2">
              <w:rPr>
                <w:rStyle w:val="Hyperlink"/>
                <w:noProof/>
              </w:rPr>
              <w:t>Conclusion</w:t>
            </w:r>
            <w:r w:rsidR="000A4F9C">
              <w:rPr>
                <w:noProof/>
                <w:webHidden/>
              </w:rPr>
              <w:tab/>
            </w:r>
            <w:r w:rsidR="000A4F9C">
              <w:rPr>
                <w:noProof/>
                <w:webHidden/>
              </w:rPr>
              <w:fldChar w:fldCharType="begin"/>
            </w:r>
            <w:r w:rsidR="000A4F9C">
              <w:rPr>
                <w:noProof/>
                <w:webHidden/>
              </w:rPr>
              <w:instrText xml:space="preserve"> PAGEREF _Toc441083978 \h </w:instrText>
            </w:r>
            <w:r w:rsidR="000A4F9C">
              <w:rPr>
                <w:noProof/>
                <w:webHidden/>
              </w:rPr>
            </w:r>
            <w:r w:rsidR="000A4F9C">
              <w:rPr>
                <w:noProof/>
                <w:webHidden/>
              </w:rPr>
              <w:fldChar w:fldCharType="separate"/>
            </w:r>
            <w:r w:rsidR="00657D49">
              <w:rPr>
                <w:noProof/>
                <w:webHidden/>
              </w:rPr>
              <w:t>67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79"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_Toc441083979 \h </w:instrText>
            </w:r>
            <w:r w:rsidR="000A4F9C">
              <w:rPr>
                <w:noProof/>
                <w:webHidden/>
              </w:rPr>
            </w:r>
            <w:r w:rsidR="000A4F9C">
              <w:rPr>
                <w:noProof/>
                <w:webHidden/>
              </w:rPr>
              <w:fldChar w:fldCharType="separate"/>
            </w:r>
            <w:r w:rsidR="00657D49">
              <w:rPr>
                <w:noProof/>
                <w:webHidden/>
              </w:rPr>
              <w:t>70</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0"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_Toc441083980 \h </w:instrText>
            </w:r>
            <w:r w:rsidR="000A4F9C">
              <w:rPr>
                <w:noProof/>
                <w:webHidden/>
              </w:rPr>
            </w:r>
            <w:r w:rsidR="000A4F9C">
              <w:rPr>
                <w:noProof/>
                <w:webHidden/>
              </w:rPr>
              <w:fldChar w:fldCharType="separate"/>
            </w:r>
            <w:r w:rsidR="00657D49">
              <w:rPr>
                <w:noProof/>
                <w:webHidden/>
              </w:rPr>
              <w:t>71</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81" w:history="1">
            <w:r w:rsidR="000A4F9C" w:rsidRPr="00DA7BA2">
              <w:rPr>
                <w:rStyle w:val="Hyperlink"/>
                <w:noProof/>
              </w:rPr>
              <w:t>Chapter Five:   Climate Change - Is It Getting Warm in Here?</w:t>
            </w:r>
            <w:r w:rsidR="000A4F9C">
              <w:rPr>
                <w:noProof/>
                <w:webHidden/>
              </w:rPr>
              <w:tab/>
            </w:r>
            <w:r w:rsidR="000A4F9C">
              <w:rPr>
                <w:noProof/>
                <w:webHidden/>
              </w:rPr>
              <w:fldChar w:fldCharType="begin"/>
            </w:r>
            <w:r w:rsidR="000A4F9C">
              <w:rPr>
                <w:noProof/>
                <w:webHidden/>
              </w:rPr>
              <w:instrText xml:space="preserve"> PAGEREF _Toc441083981 \h </w:instrText>
            </w:r>
            <w:r w:rsidR="000A4F9C">
              <w:rPr>
                <w:noProof/>
                <w:webHidden/>
              </w:rPr>
            </w:r>
            <w:r w:rsidR="000A4F9C">
              <w:rPr>
                <w:noProof/>
                <w:webHidden/>
              </w:rPr>
              <w:fldChar w:fldCharType="separate"/>
            </w:r>
            <w:r w:rsidR="00657D49">
              <w:rPr>
                <w:noProof/>
                <w:webHidden/>
              </w:rPr>
              <w:t>73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2" w:history="1">
            <w:r w:rsidR="000A4F9C" w:rsidRPr="00DA7BA2">
              <w:rPr>
                <w:rStyle w:val="Hyperlink"/>
                <w:noProof/>
              </w:rPr>
              <w:t>A Brief History of Global Warming</w:t>
            </w:r>
            <w:r w:rsidR="000A4F9C">
              <w:rPr>
                <w:noProof/>
                <w:webHidden/>
              </w:rPr>
              <w:tab/>
            </w:r>
            <w:r w:rsidR="000A4F9C">
              <w:rPr>
                <w:noProof/>
                <w:webHidden/>
              </w:rPr>
              <w:fldChar w:fldCharType="begin"/>
            </w:r>
            <w:r w:rsidR="000A4F9C">
              <w:rPr>
                <w:noProof/>
                <w:webHidden/>
              </w:rPr>
              <w:instrText xml:space="preserve"> PAGEREF _Toc441083982 \h </w:instrText>
            </w:r>
            <w:r w:rsidR="000A4F9C">
              <w:rPr>
                <w:noProof/>
                <w:webHidden/>
              </w:rPr>
            </w:r>
            <w:r w:rsidR="000A4F9C">
              <w:rPr>
                <w:noProof/>
                <w:webHidden/>
              </w:rPr>
              <w:fldChar w:fldCharType="separate"/>
            </w:r>
            <w:r w:rsidR="00657D49">
              <w:rPr>
                <w:noProof/>
                <w:webHidden/>
              </w:rPr>
              <w:t>74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3" w:history="1">
            <w:r w:rsidR="000A4F9C" w:rsidRPr="00DA7BA2">
              <w:rPr>
                <w:rStyle w:val="Hyperlink"/>
                <w:noProof/>
              </w:rPr>
              <w:t>Are We Melting Down?</w:t>
            </w:r>
            <w:r w:rsidR="000A4F9C">
              <w:rPr>
                <w:noProof/>
                <w:webHidden/>
              </w:rPr>
              <w:tab/>
            </w:r>
            <w:r w:rsidR="000A4F9C">
              <w:rPr>
                <w:noProof/>
                <w:webHidden/>
              </w:rPr>
              <w:fldChar w:fldCharType="begin"/>
            </w:r>
            <w:r w:rsidR="000A4F9C">
              <w:rPr>
                <w:noProof/>
                <w:webHidden/>
              </w:rPr>
              <w:instrText xml:space="preserve"> PAGEREF _Toc441083983 \h </w:instrText>
            </w:r>
            <w:r w:rsidR="000A4F9C">
              <w:rPr>
                <w:noProof/>
                <w:webHidden/>
              </w:rPr>
            </w:r>
            <w:r w:rsidR="000A4F9C">
              <w:rPr>
                <w:noProof/>
                <w:webHidden/>
              </w:rPr>
              <w:fldChar w:fldCharType="separate"/>
            </w:r>
            <w:r w:rsidR="00657D49">
              <w:rPr>
                <w:noProof/>
                <w:webHidden/>
              </w:rPr>
              <w:t>84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4" w:history="1">
            <w:r w:rsidR="000A4F9C" w:rsidRPr="00DA7BA2">
              <w:rPr>
                <w:rStyle w:val="Hyperlink"/>
                <w:noProof/>
              </w:rPr>
              <w:t>What about the GCM Predictions?</w:t>
            </w:r>
            <w:r w:rsidR="000A4F9C">
              <w:rPr>
                <w:noProof/>
                <w:webHidden/>
              </w:rPr>
              <w:tab/>
            </w:r>
            <w:r w:rsidR="000A4F9C">
              <w:rPr>
                <w:noProof/>
                <w:webHidden/>
              </w:rPr>
              <w:fldChar w:fldCharType="begin"/>
            </w:r>
            <w:r w:rsidR="000A4F9C">
              <w:rPr>
                <w:noProof/>
                <w:webHidden/>
              </w:rPr>
              <w:instrText xml:space="preserve"> PAGEREF _Toc441083984 \h </w:instrText>
            </w:r>
            <w:r w:rsidR="000A4F9C">
              <w:rPr>
                <w:noProof/>
                <w:webHidden/>
              </w:rPr>
            </w:r>
            <w:r w:rsidR="000A4F9C">
              <w:rPr>
                <w:noProof/>
                <w:webHidden/>
              </w:rPr>
              <w:fldChar w:fldCharType="separate"/>
            </w:r>
            <w:r w:rsidR="00657D49">
              <w:rPr>
                <w:noProof/>
                <w:webHidden/>
              </w:rPr>
              <w:t>85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5" w:history="1">
            <w:r w:rsidR="000A4F9C" w:rsidRPr="00DA7BA2">
              <w:rPr>
                <w:rStyle w:val="Hyperlink"/>
                <w:noProof/>
              </w:rPr>
              <w:t>Ulterior Motives Perhaps?</w:t>
            </w:r>
            <w:r w:rsidR="000A4F9C">
              <w:rPr>
                <w:noProof/>
                <w:webHidden/>
              </w:rPr>
              <w:tab/>
            </w:r>
            <w:r w:rsidR="000A4F9C">
              <w:rPr>
                <w:noProof/>
                <w:webHidden/>
              </w:rPr>
              <w:fldChar w:fldCharType="begin"/>
            </w:r>
            <w:r w:rsidR="000A4F9C">
              <w:rPr>
                <w:noProof/>
                <w:webHidden/>
              </w:rPr>
              <w:instrText xml:space="preserve"> PAGEREF _Toc441083985 \h </w:instrText>
            </w:r>
            <w:r w:rsidR="000A4F9C">
              <w:rPr>
                <w:noProof/>
                <w:webHidden/>
              </w:rPr>
            </w:r>
            <w:r w:rsidR="000A4F9C">
              <w:rPr>
                <w:noProof/>
                <w:webHidden/>
              </w:rPr>
              <w:fldChar w:fldCharType="separate"/>
            </w:r>
            <w:r w:rsidR="00657D49">
              <w:rPr>
                <w:noProof/>
                <w:webHidden/>
              </w:rPr>
              <w:t>85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6" w:history="1">
            <w:r w:rsidR="000A4F9C" w:rsidRPr="00DA7BA2">
              <w:rPr>
                <w:rStyle w:val="Hyperlink"/>
                <w:noProof/>
              </w:rPr>
              <w:t>Can the U.S. Fix the World?</w:t>
            </w:r>
            <w:r w:rsidR="000A4F9C">
              <w:rPr>
                <w:noProof/>
                <w:webHidden/>
              </w:rPr>
              <w:tab/>
            </w:r>
            <w:r w:rsidR="000A4F9C">
              <w:rPr>
                <w:noProof/>
                <w:webHidden/>
              </w:rPr>
              <w:fldChar w:fldCharType="begin"/>
            </w:r>
            <w:r w:rsidR="000A4F9C">
              <w:rPr>
                <w:noProof/>
                <w:webHidden/>
              </w:rPr>
              <w:instrText xml:space="preserve"> PAGEREF _Toc441083986 \h </w:instrText>
            </w:r>
            <w:r w:rsidR="000A4F9C">
              <w:rPr>
                <w:noProof/>
                <w:webHidden/>
              </w:rPr>
            </w:r>
            <w:r w:rsidR="000A4F9C">
              <w:rPr>
                <w:noProof/>
                <w:webHidden/>
              </w:rPr>
              <w:fldChar w:fldCharType="separate"/>
            </w:r>
            <w:r w:rsidR="00657D49">
              <w:rPr>
                <w:noProof/>
                <w:webHidden/>
              </w:rPr>
              <w:t>91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7" w:history="1">
            <w:r w:rsidR="000A4F9C" w:rsidRPr="00DA7BA2">
              <w:rPr>
                <w:rStyle w:val="Hyperlink"/>
                <w:noProof/>
              </w:rPr>
              <w:t>More CO</w:t>
            </w:r>
            <w:r w:rsidR="000A4F9C" w:rsidRPr="00DA7BA2">
              <w:rPr>
                <w:rStyle w:val="Hyperlink"/>
                <w:noProof/>
                <w:vertAlign w:val="subscript"/>
              </w:rPr>
              <w:t>2</w:t>
            </w:r>
            <w:r w:rsidR="000A4F9C" w:rsidRPr="00DA7BA2">
              <w:rPr>
                <w:rStyle w:val="Hyperlink"/>
                <w:noProof/>
              </w:rPr>
              <w:t>.   Is that bad?</w:t>
            </w:r>
            <w:r w:rsidR="000A4F9C">
              <w:rPr>
                <w:noProof/>
                <w:webHidden/>
              </w:rPr>
              <w:tab/>
            </w:r>
            <w:r w:rsidR="000A4F9C">
              <w:rPr>
                <w:noProof/>
                <w:webHidden/>
              </w:rPr>
              <w:fldChar w:fldCharType="begin"/>
            </w:r>
            <w:r w:rsidR="000A4F9C">
              <w:rPr>
                <w:noProof/>
                <w:webHidden/>
              </w:rPr>
              <w:instrText xml:space="preserve"> PAGEREF _Toc441083987 \h </w:instrText>
            </w:r>
            <w:r w:rsidR="000A4F9C">
              <w:rPr>
                <w:noProof/>
                <w:webHidden/>
              </w:rPr>
            </w:r>
            <w:r w:rsidR="000A4F9C">
              <w:rPr>
                <w:noProof/>
                <w:webHidden/>
              </w:rPr>
              <w:fldChar w:fldCharType="separate"/>
            </w:r>
            <w:r w:rsidR="00657D49">
              <w:rPr>
                <w:noProof/>
                <w:webHidden/>
              </w:rPr>
              <w:t>92</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8" w:history="1">
            <w:r w:rsidR="000A4F9C" w:rsidRPr="00DA7BA2">
              <w:rPr>
                <w:rStyle w:val="Hyperlink"/>
                <w:noProof/>
              </w:rPr>
              <w:t>A Final Word from Dr. Gray</w:t>
            </w:r>
            <w:r w:rsidR="000A4F9C">
              <w:rPr>
                <w:noProof/>
                <w:webHidden/>
              </w:rPr>
              <w:tab/>
            </w:r>
            <w:r w:rsidR="000A4F9C">
              <w:rPr>
                <w:noProof/>
                <w:webHidden/>
              </w:rPr>
              <w:fldChar w:fldCharType="begin"/>
            </w:r>
            <w:r w:rsidR="000A4F9C">
              <w:rPr>
                <w:noProof/>
                <w:webHidden/>
              </w:rPr>
              <w:instrText xml:space="preserve"> PAGEREF _Toc441083988 \h </w:instrText>
            </w:r>
            <w:r w:rsidR="000A4F9C">
              <w:rPr>
                <w:noProof/>
                <w:webHidden/>
              </w:rPr>
            </w:r>
            <w:r w:rsidR="000A4F9C">
              <w:rPr>
                <w:noProof/>
                <w:webHidden/>
              </w:rPr>
              <w:fldChar w:fldCharType="separate"/>
            </w:r>
            <w:r w:rsidR="00657D49">
              <w:rPr>
                <w:noProof/>
                <w:webHidden/>
              </w:rPr>
              <w:t>93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89"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_Toc441083989 \h </w:instrText>
            </w:r>
            <w:r w:rsidR="000A4F9C">
              <w:rPr>
                <w:noProof/>
                <w:webHidden/>
              </w:rPr>
            </w:r>
            <w:r w:rsidR="000A4F9C">
              <w:rPr>
                <w:noProof/>
                <w:webHidden/>
              </w:rPr>
              <w:fldChar w:fldCharType="separate"/>
            </w:r>
            <w:r w:rsidR="00657D49">
              <w:rPr>
                <w:noProof/>
                <w:webHidden/>
              </w:rPr>
              <w:t>95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0"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_Toc441083990 \h </w:instrText>
            </w:r>
            <w:r w:rsidR="000A4F9C">
              <w:rPr>
                <w:noProof/>
                <w:webHidden/>
              </w:rPr>
            </w:r>
            <w:r w:rsidR="000A4F9C">
              <w:rPr>
                <w:noProof/>
                <w:webHidden/>
              </w:rPr>
              <w:fldChar w:fldCharType="separate"/>
            </w:r>
            <w:r w:rsidR="00657D49">
              <w:rPr>
                <w:noProof/>
                <w:webHidden/>
              </w:rPr>
              <w:t>97</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3991" w:history="1">
            <w:r w:rsidR="000A4F9C" w:rsidRPr="00DA7BA2">
              <w:rPr>
                <w:rStyle w:val="Hyperlink"/>
                <w:noProof/>
              </w:rPr>
              <w:t>Chapter Six:   The New Buzz About the Old Earth</w:t>
            </w:r>
            <w:r w:rsidR="000A4F9C">
              <w:rPr>
                <w:noProof/>
                <w:webHidden/>
              </w:rPr>
              <w:tab/>
            </w:r>
            <w:r w:rsidR="000A4F9C">
              <w:rPr>
                <w:noProof/>
                <w:webHidden/>
              </w:rPr>
              <w:fldChar w:fldCharType="begin"/>
            </w:r>
            <w:r w:rsidR="000A4F9C">
              <w:rPr>
                <w:noProof/>
                <w:webHidden/>
              </w:rPr>
              <w:instrText xml:space="preserve"> PAGEREF _Toc441083991 \h </w:instrText>
            </w:r>
            <w:r w:rsidR="000A4F9C">
              <w:rPr>
                <w:noProof/>
                <w:webHidden/>
              </w:rPr>
            </w:r>
            <w:r w:rsidR="000A4F9C">
              <w:rPr>
                <w:noProof/>
                <w:webHidden/>
              </w:rPr>
              <w:fldChar w:fldCharType="separate"/>
            </w:r>
            <w:r w:rsidR="00657D49">
              <w:rPr>
                <w:noProof/>
                <w:webHidden/>
              </w:rPr>
              <w:t>99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2" w:history="1">
            <w:r w:rsidR="000A4F9C" w:rsidRPr="00DA7BA2">
              <w:rPr>
                <w:rStyle w:val="Hyperlink"/>
                <w:noProof/>
              </w:rPr>
              <w:t>What has been the understanding of the age of the earth in recent history?</w:t>
            </w:r>
            <w:r w:rsidR="000A4F9C">
              <w:rPr>
                <w:noProof/>
                <w:webHidden/>
              </w:rPr>
              <w:tab/>
            </w:r>
            <w:r w:rsidR="000A4F9C">
              <w:rPr>
                <w:noProof/>
                <w:webHidden/>
              </w:rPr>
              <w:fldChar w:fldCharType="begin"/>
            </w:r>
            <w:r w:rsidR="000A4F9C">
              <w:rPr>
                <w:noProof/>
                <w:webHidden/>
              </w:rPr>
              <w:instrText xml:space="preserve"> PAGEREF _Toc441083992 \h </w:instrText>
            </w:r>
            <w:r w:rsidR="000A4F9C">
              <w:rPr>
                <w:noProof/>
                <w:webHidden/>
              </w:rPr>
            </w:r>
            <w:r w:rsidR="000A4F9C">
              <w:rPr>
                <w:noProof/>
                <w:webHidden/>
              </w:rPr>
              <w:fldChar w:fldCharType="separate"/>
            </w:r>
            <w:r w:rsidR="00657D49">
              <w:rPr>
                <w:noProof/>
                <w:webHidden/>
              </w:rPr>
              <w:t>99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3" w:history="1">
            <w:r w:rsidR="000A4F9C" w:rsidRPr="00DA7BA2">
              <w:rPr>
                <w:rStyle w:val="Hyperlink"/>
                <w:noProof/>
              </w:rPr>
              <w:t>How do you make a fossil anyway?</w:t>
            </w:r>
            <w:r w:rsidR="000A4F9C">
              <w:rPr>
                <w:noProof/>
                <w:webHidden/>
              </w:rPr>
              <w:tab/>
            </w:r>
            <w:r w:rsidR="000A4F9C">
              <w:rPr>
                <w:noProof/>
                <w:webHidden/>
              </w:rPr>
              <w:fldChar w:fldCharType="begin"/>
            </w:r>
            <w:r w:rsidR="000A4F9C">
              <w:rPr>
                <w:noProof/>
                <w:webHidden/>
              </w:rPr>
              <w:instrText xml:space="preserve"> PAGEREF _Toc441083993 \h </w:instrText>
            </w:r>
            <w:r w:rsidR="000A4F9C">
              <w:rPr>
                <w:noProof/>
                <w:webHidden/>
              </w:rPr>
            </w:r>
            <w:r w:rsidR="000A4F9C">
              <w:rPr>
                <w:noProof/>
                <w:webHidden/>
              </w:rPr>
              <w:fldChar w:fldCharType="separate"/>
            </w:r>
            <w:r w:rsidR="00657D49">
              <w:rPr>
                <w:noProof/>
                <w:webHidden/>
              </w:rPr>
              <w:t>101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4" w:history="1">
            <w:r w:rsidR="000A4F9C" w:rsidRPr="00DA7BA2">
              <w:rPr>
                <w:rStyle w:val="Hyperlink"/>
                <w:noProof/>
              </w:rPr>
              <w:t>Enter “Naturalistic Uniformitarianism”</w:t>
            </w:r>
            <w:r w:rsidR="000A4F9C">
              <w:rPr>
                <w:noProof/>
                <w:webHidden/>
              </w:rPr>
              <w:tab/>
            </w:r>
            <w:r w:rsidR="000A4F9C">
              <w:rPr>
                <w:noProof/>
                <w:webHidden/>
              </w:rPr>
              <w:fldChar w:fldCharType="begin"/>
            </w:r>
            <w:r w:rsidR="000A4F9C">
              <w:rPr>
                <w:noProof/>
                <w:webHidden/>
              </w:rPr>
              <w:instrText xml:space="preserve"> PAGEREF _Toc441083994 \h </w:instrText>
            </w:r>
            <w:r w:rsidR="000A4F9C">
              <w:rPr>
                <w:noProof/>
                <w:webHidden/>
              </w:rPr>
            </w:r>
            <w:r w:rsidR="000A4F9C">
              <w:rPr>
                <w:noProof/>
                <w:webHidden/>
              </w:rPr>
              <w:fldChar w:fldCharType="separate"/>
            </w:r>
            <w:r w:rsidR="00657D49">
              <w:rPr>
                <w:noProof/>
                <w:webHidden/>
              </w:rPr>
              <w:t>106</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5" w:history="1">
            <w:r w:rsidR="000A4F9C" w:rsidRPr="00DA7BA2">
              <w:rPr>
                <w:rStyle w:val="Hyperlink"/>
                <w:noProof/>
              </w:rPr>
              <w:t>Where Did “4.6 Billion Years” Come From?</w:t>
            </w:r>
            <w:r w:rsidR="000A4F9C">
              <w:rPr>
                <w:noProof/>
                <w:webHidden/>
              </w:rPr>
              <w:tab/>
            </w:r>
            <w:r w:rsidR="000A4F9C">
              <w:rPr>
                <w:noProof/>
                <w:webHidden/>
              </w:rPr>
              <w:fldChar w:fldCharType="begin"/>
            </w:r>
            <w:r w:rsidR="000A4F9C">
              <w:rPr>
                <w:noProof/>
                <w:webHidden/>
              </w:rPr>
              <w:instrText xml:space="preserve"> PAGEREF _Toc441083995 \h </w:instrText>
            </w:r>
            <w:r w:rsidR="000A4F9C">
              <w:rPr>
                <w:noProof/>
                <w:webHidden/>
              </w:rPr>
            </w:r>
            <w:r w:rsidR="000A4F9C">
              <w:rPr>
                <w:noProof/>
                <w:webHidden/>
              </w:rPr>
              <w:fldChar w:fldCharType="separate"/>
            </w:r>
            <w:r w:rsidR="00657D49">
              <w:rPr>
                <w:noProof/>
                <w:webHidden/>
              </w:rPr>
              <w:t>111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6" w:history="1">
            <w:r w:rsidR="000A4F9C" w:rsidRPr="00DA7BA2">
              <w:rPr>
                <w:rStyle w:val="Hyperlink"/>
                <w:noProof/>
              </w:rPr>
              <w:t>A Much Younger Earth?</w:t>
            </w:r>
            <w:r w:rsidR="000A4F9C">
              <w:rPr>
                <w:noProof/>
                <w:webHidden/>
              </w:rPr>
              <w:tab/>
            </w:r>
            <w:r w:rsidR="000A4F9C">
              <w:rPr>
                <w:noProof/>
                <w:webHidden/>
              </w:rPr>
              <w:fldChar w:fldCharType="begin"/>
            </w:r>
            <w:r w:rsidR="000A4F9C">
              <w:rPr>
                <w:noProof/>
                <w:webHidden/>
              </w:rPr>
              <w:instrText xml:space="preserve"> PAGEREF _Toc441083996 \h </w:instrText>
            </w:r>
            <w:r w:rsidR="000A4F9C">
              <w:rPr>
                <w:noProof/>
                <w:webHidden/>
              </w:rPr>
            </w:r>
            <w:r w:rsidR="000A4F9C">
              <w:rPr>
                <w:noProof/>
                <w:webHidden/>
              </w:rPr>
              <w:fldChar w:fldCharType="separate"/>
            </w:r>
            <w:r w:rsidR="00657D49">
              <w:rPr>
                <w:noProof/>
                <w:webHidden/>
              </w:rPr>
              <w:t>118</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7" w:history="1">
            <w:r w:rsidR="000A4F9C" w:rsidRPr="00DA7BA2">
              <w:rPr>
                <w:rStyle w:val="Hyperlink"/>
                <w:noProof/>
              </w:rPr>
              <w:t>What about the Age of the Universe?</w:t>
            </w:r>
            <w:r w:rsidR="000A4F9C">
              <w:rPr>
                <w:noProof/>
                <w:webHidden/>
              </w:rPr>
              <w:tab/>
            </w:r>
            <w:r w:rsidR="000A4F9C">
              <w:rPr>
                <w:noProof/>
                <w:webHidden/>
              </w:rPr>
              <w:fldChar w:fldCharType="begin"/>
            </w:r>
            <w:r w:rsidR="000A4F9C">
              <w:rPr>
                <w:noProof/>
                <w:webHidden/>
              </w:rPr>
              <w:instrText xml:space="preserve"> PAGEREF _Toc441083997 \h </w:instrText>
            </w:r>
            <w:r w:rsidR="000A4F9C">
              <w:rPr>
                <w:noProof/>
                <w:webHidden/>
              </w:rPr>
            </w:r>
            <w:r w:rsidR="000A4F9C">
              <w:rPr>
                <w:noProof/>
                <w:webHidden/>
              </w:rPr>
              <w:fldChar w:fldCharType="separate"/>
            </w:r>
            <w:r w:rsidR="00657D49">
              <w:rPr>
                <w:noProof/>
                <w:webHidden/>
              </w:rPr>
              <w:t>124</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8" w:history="1">
            <w:r w:rsidR="000A4F9C" w:rsidRPr="00DA7BA2">
              <w:rPr>
                <w:rStyle w:val="Hyperlink"/>
                <w:noProof/>
              </w:rPr>
              <w:t>Why is recorded history so recent?</w:t>
            </w:r>
            <w:r w:rsidR="000A4F9C">
              <w:rPr>
                <w:noProof/>
                <w:webHidden/>
              </w:rPr>
              <w:tab/>
            </w:r>
            <w:r w:rsidR="000A4F9C">
              <w:rPr>
                <w:noProof/>
                <w:webHidden/>
              </w:rPr>
              <w:fldChar w:fldCharType="begin"/>
            </w:r>
            <w:r w:rsidR="000A4F9C">
              <w:rPr>
                <w:noProof/>
                <w:webHidden/>
              </w:rPr>
              <w:instrText xml:space="preserve"> PAGEREF _Toc441083998 \h </w:instrText>
            </w:r>
            <w:r w:rsidR="000A4F9C">
              <w:rPr>
                <w:noProof/>
                <w:webHidden/>
              </w:rPr>
            </w:r>
            <w:r w:rsidR="000A4F9C">
              <w:rPr>
                <w:noProof/>
                <w:webHidden/>
              </w:rPr>
              <w:fldChar w:fldCharType="separate"/>
            </w:r>
            <w:r w:rsidR="00657D49">
              <w:rPr>
                <w:noProof/>
                <w:webHidden/>
              </w:rPr>
              <w:t>131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3999" w:history="1">
            <w:r w:rsidR="000A4F9C" w:rsidRPr="00DA7BA2">
              <w:rPr>
                <w:rStyle w:val="Hyperlink"/>
                <w:noProof/>
              </w:rPr>
              <w:t>The Bible on the Age of the Earth</w:t>
            </w:r>
            <w:r w:rsidR="000A4F9C">
              <w:rPr>
                <w:noProof/>
                <w:webHidden/>
              </w:rPr>
              <w:tab/>
            </w:r>
            <w:r w:rsidR="000A4F9C">
              <w:rPr>
                <w:noProof/>
                <w:webHidden/>
              </w:rPr>
              <w:fldChar w:fldCharType="begin"/>
            </w:r>
            <w:r w:rsidR="000A4F9C">
              <w:rPr>
                <w:noProof/>
                <w:webHidden/>
              </w:rPr>
              <w:instrText xml:space="preserve"> PAGEREF _Toc441083999 \h </w:instrText>
            </w:r>
            <w:r w:rsidR="000A4F9C">
              <w:rPr>
                <w:noProof/>
                <w:webHidden/>
              </w:rPr>
            </w:r>
            <w:r w:rsidR="000A4F9C">
              <w:rPr>
                <w:noProof/>
                <w:webHidden/>
              </w:rPr>
              <w:fldChar w:fldCharType="separate"/>
            </w:r>
            <w:r w:rsidR="00657D49">
              <w:rPr>
                <w:noProof/>
                <w:webHidden/>
              </w:rPr>
              <w:t>132</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0" w:history="1">
            <w:r w:rsidR="000A4F9C" w:rsidRPr="00DA7BA2">
              <w:rPr>
                <w:rStyle w:val="Hyperlink"/>
                <w:noProof/>
              </w:rPr>
              <w:t>Conclusion</w:t>
            </w:r>
            <w:r w:rsidR="000A4F9C">
              <w:rPr>
                <w:noProof/>
                <w:webHidden/>
              </w:rPr>
              <w:tab/>
            </w:r>
            <w:r w:rsidR="000A4F9C">
              <w:rPr>
                <w:noProof/>
                <w:webHidden/>
              </w:rPr>
              <w:fldChar w:fldCharType="begin"/>
            </w:r>
            <w:r w:rsidR="000A4F9C">
              <w:rPr>
                <w:noProof/>
                <w:webHidden/>
              </w:rPr>
              <w:instrText xml:space="preserve"> PAGEREF _Toc441084000 \h </w:instrText>
            </w:r>
            <w:r w:rsidR="000A4F9C">
              <w:rPr>
                <w:noProof/>
                <w:webHidden/>
              </w:rPr>
            </w:r>
            <w:r w:rsidR="000A4F9C">
              <w:rPr>
                <w:noProof/>
                <w:webHidden/>
              </w:rPr>
              <w:fldChar w:fldCharType="separate"/>
            </w:r>
            <w:r w:rsidR="00657D49">
              <w:rPr>
                <w:noProof/>
                <w:webHidden/>
              </w:rPr>
              <w:t>133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1"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_Toc441084001 \h </w:instrText>
            </w:r>
            <w:r w:rsidR="000A4F9C">
              <w:rPr>
                <w:noProof/>
                <w:webHidden/>
              </w:rPr>
            </w:r>
            <w:r w:rsidR="000A4F9C">
              <w:rPr>
                <w:noProof/>
                <w:webHidden/>
              </w:rPr>
              <w:fldChar w:fldCharType="separate"/>
            </w:r>
            <w:r w:rsidR="00657D49">
              <w:rPr>
                <w:noProof/>
                <w:webHidden/>
              </w:rPr>
              <w:t>137</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2"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_Toc441084002 \h </w:instrText>
            </w:r>
            <w:r w:rsidR="000A4F9C">
              <w:rPr>
                <w:noProof/>
                <w:webHidden/>
              </w:rPr>
            </w:r>
            <w:r w:rsidR="000A4F9C">
              <w:rPr>
                <w:noProof/>
                <w:webHidden/>
              </w:rPr>
              <w:fldChar w:fldCharType="separate"/>
            </w:r>
            <w:r w:rsidR="00657D49">
              <w:rPr>
                <w:noProof/>
                <w:webHidden/>
              </w:rPr>
              <w:t>138</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4003" w:history="1">
            <w:r w:rsidR="000A4F9C" w:rsidRPr="00DA7BA2">
              <w:rPr>
                <w:rStyle w:val="Hyperlink"/>
                <w:noProof/>
              </w:rPr>
              <w:t>Chapter Seven:   Rethinking the Dinosaur Deal</w:t>
            </w:r>
            <w:r w:rsidR="000A4F9C">
              <w:rPr>
                <w:noProof/>
                <w:webHidden/>
              </w:rPr>
              <w:tab/>
            </w:r>
            <w:r w:rsidR="000A4F9C">
              <w:rPr>
                <w:noProof/>
                <w:webHidden/>
              </w:rPr>
              <w:fldChar w:fldCharType="begin"/>
            </w:r>
            <w:r w:rsidR="000A4F9C">
              <w:rPr>
                <w:noProof/>
                <w:webHidden/>
              </w:rPr>
              <w:instrText xml:space="preserve"> PAGEREF _Toc441084003 \h </w:instrText>
            </w:r>
            <w:r w:rsidR="000A4F9C">
              <w:rPr>
                <w:noProof/>
                <w:webHidden/>
              </w:rPr>
            </w:r>
            <w:r w:rsidR="000A4F9C">
              <w:rPr>
                <w:noProof/>
                <w:webHidden/>
              </w:rPr>
              <w:fldChar w:fldCharType="separate"/>
            </w:r>
            <w:r w:rsidR="00657D49">
              <w:rPr>
                <w:noProof/>
                <w:webHidden/>
              </w:rPr>
              <w:t>139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4" w:history="1">
            <w:r w:rsidR="000A4F9C" w:rsidRPr="00DA7BA2">
              <w:rPr>
                <w:rStyle w:val="Hyperlink"/>
                <w:noProof/>
              </w:rPr>
              <w:t>What’s up with the soft tissues?</w:t>
            </w:r>
            <w:r w:rsidR="000A4F9C">
              <w:rPr>
                <w:noProof/>
                <w:webHidden/>
              </w:rPr>
              <w:tab/>
            </w:r>
            <w:r w:rsidR="000A4F9C">
              <w:rPr>
                <w:noProof/>
                <w:webHidden/>
              </w:rPr>
              <w:fldChar w:fldCharType="begin"/>
            </w:r>
            <w:r w:rsidR="000A4F9C">
              <w:rPr>
                <w:noProof/>
                <w:webHidden/>
              </w:rPr>
              <w:instrText xml:space="preserve"> PAGEREF _Toc441084004 \h </w:instrText>
            </w:r>
            <w:r w:rsidR="000A4F9C">
              <w:rPr>
                <w:noProof/>
                <w:webHidden/>
              </w:rPr>
            </w:r>
            <w:r w:rsidR="000A4F9C">
              <w:rPr>
                <w:noProof/>
                <w:webHidden/>
              </w:rPr>
              <w:fldChar w:fldCharType="separate"/>
            </w:r>
            <w:r w:rsidR="00657D49">
              <w:rPr>
                <w:noProof/>
                <w:webHidden/>
              </w:rPr>
              <w:t>140</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5" w:history="1">
            <w:r w:rsidR="000A4F9C" w:rsidRPr="00DA7BA2">
              <w:rPr>
                <w:rStyle w:val="Hyperlink"/>
                <w:noProof/>
              </w:rPr>
              <w:t>Dinosaurs living next to man?</w:t>
            </w:r>
            <w:r w:rsidR="000A4F9C">
              <w:rPr>
                <w:noProof/>
                <w:webHidden/>
              </w:rPr>
              <w:tab/>
            </w:r>
            <w:r w:rsidR="000A4F9C">
              <w:rPr>
                <w:noProof/>
                <w:webHidden/>
              </w:rPr>
              <w:fldChar w:fldCharType="begin"/>
            </w:r>
            <w:r w:rsidR="000A4F9C">
              <w:rPr>
                <w:noProof/>
                <w:webHidden/>
              </w:rPr>
              <w:instrText xml:space="preserve"> PAGEREF _Toc441084005 \h </w:instrText>
            </w:r>
            <w:r w:rsidR="000A4F9C">
              <w:rPr>
                <w:noProof/>
                <w:webHidden/>
              </w:rPr>
            </w:r>
            <w:r w:rsidR="000A4F9C">
              <w:rPr>
                <w:noProof/>
                <w:webHidden/>
              </w:rPr>
              <w:fldChar w:fldCharType="separate"/>
            </w:r>
            <w:r w:rsidR="00657D49">
              <w:rPr>
                <w:noProof/>
                <w:webHidden/>
              </w:rPr>
              <w:t>141</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6" w:history="1">
            <w:r w:rsidR="000A4F9C" w:rsidRPr="00DA7BA2">
              <w:rPr>
                <w:rStyle w:val="Hyperlink"/>
                <w:noProof/>
              </w:rPr>
              <w:t>Reptiles of a feather?</w:t>
            </w:r>
            <w:r w:rsidR="000A4F9C">
              <w:rPr>
                <w:noProof/>
                <w:webHidden/>
              </w:rPr>
              <w:tab/>
            </w:r>
            <w:r w:rsidR="000A4F9C">
              <w:rPr>
                <w:noProof/>
                <w:webHidden/>
              </w:rPr>
              <w:fldChar w:fldCharType="begin"/>
            </w:r>
            <w:r w:rsidR="000A4F9C">
              <w:rPr>
                <w:noProof/>
                <w:webHidden/>
              </w:rPr>
              <w:instrText xml:space="preserve"> PAGEREF _Toc441084006 \h </w:instrText>
            </w:r>
            <w:r w:rsidR="000A4F9C">
              <w:rPr>
                <w:noProof/>
                <w:webHidden/>
              </w:rPr>
            </w:r>
            <w:r w:rsidR="000A4F9C">
              <w:rPr>
                <w:noProof/>
                <w:webHidden/>
              </w:rPr>
              <w:fldChar w:fldCharType="separate"/>
            </w:r>
            <w:r w:rsidR="00657D49">
              <w:rPr>
                <w:noProof/>
                <w:webHidden/>
              </w:rPr>
              <w:t>150</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7" w:history="1">
            <w:r w:rsidR="000A4F9C" w:rsidRPr="00DA7BA2">
              <w:rPr>
                <w:rStyle w:val="Hyperlink"/>
                <w:noProof/>
              </w:rPr>
              <w:t>Conclusion</w:t>
            </w:r>
            <w:r w:rsidR="000A4F9C">
              <w:rPr>
                <w:noProof/>
                <w:webHidden/>
              </w:rPr>
              <w:tab/>
            </w:r>
            <w:r w:rsidR="000A4F9C">
              <w:rPr>
                <w:noProof/>
                <w:webHidden/>
              </w:rPr>
              <w:fldChar w:fldCharType="begin"/>
            </w:r>
            <w:r w:rsidR="000A4F9C">
              <w:rPr>
                <w:noProof/>
                <w:webHidden/>
              </w:rPr>
              <w:instrText xml:space="preserve"> PAGEREF _Toc441084007 \h </w:instrText>
            </w:r>
            <w:r w:rsidR="000A4F9C">
              <w:rPr>
                <w:noProof/>
                <w:webHidden/>
              </w:rPr>
            </w:r>
            <w:r w:rsidR="000A4F9C">
              <w:rPr>
                <w:noProof/>
                <w:webHidden/>
              </w:rPr>
              <w:fldChar w:fldCharType="separate"/>
            </w:r>
            <w:r w:rsidR="00657D49">
              <w:rPr>
                <w:noProof/>
                <w:webHidden/>
              </w:rPr>
              <w:t>153</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8" w:history="1">
            <w:r w:rsidR="000A4F9C" w:rsidRPr="00DA7BA2">
              <w:rPr>
                <w:rStyle w:val="Hyperlink"/>
                <w:noProof/>
              </w:rPr>
              <w:t>Points to Remember</w:t>
            </w:r>
            <w:r w:rsidR="000A4F9C">
              <w:rPr>
                <w:noProof/>
                <w:webHidden/>
              </w:rPr>
              <w:tab/>
            </w:r>
            <w:r w:rsidR="000A4F9C">
              <w:rPr>
                <w:noProof/>
                <w:webHidden/>
              </w:rPr>
              <w:fldChar w:fldCharType="begin"/>
            </w:r>
            <w:r w:rsidR="000A4F9C">
              <w:rPr>
                <w:noProof/>
                <w:webHidden/>
              </w:rPr>
              <w:instrText xml:space="preserve"> PAGEREF _Toc441084008 \h </w:instrText>
            </w:r>
            <w:r w:rsidR="000A4F9C">
              <w:rPr>
                <w:noProof/>
                <w:webHidden/>
              </w:rPr>
            </w:r>
            <w:r w:rsidR="000A4F9C">
              <w:rPr>
                <w:noProof/>
                <w:webHidden/>
              </w:rPr>
              <w:fldChar w:fldCharType="separate"/>
            </w:r>
            <w:r w:rsidR="00657D49">
              <w:rPr>
                <w:noProof/>
                <w:webHidden/>
              </w:rPr>
              <w:t>155</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09" w:history="1">
            <w:r w:rsidR="000A4F9C" w:rsidRPr="00DA7BA2">
              <w:rPr>
                <w:rStyle w:val="Hyperlink"/>
                <w:noProof/>
              </w:rPr>
              <w:t>Questions for Discussion and Review</w:t>
            </w:r>
            <w:r w:rsidR="000A4F9C">
              <w:rPr>
                <w:noProof/>
                <w:webHidden/>
              </w:rPr>
              <w:tab/>
            </w:r>
            <w:r w:rsidR="000A4F9C">
              <w:rPr>
                <w:noProof/>
                <w:webHidden/>
              </w:rPr>
              <w:fldChar w:fldCharType="begin"/>
            </w:r>
            <w:r w:rsidR="000A4F9C">
              <w:rPr>
                <w:noProof/>
                <w:webHidden/>
              </w:rPr>
              <w:instrText xml:space="preserve"> PAGEREF _Toc441084009 \h </w:instrText>
            </w:r>
            <w:r w:rsidR="000A4F9C">
              <w:rPr>
                <w:noProof/>
                <w:webHidden/>
              </w:rPr>
            </w:r>
            <w:r w:rsidR="000A4F9C">
              <w:rPr>
                <w:noProof/>
                <w:webHidden/>
              </w:rPr>
              <w:fldChar w:fldCharType="separate"/>
            </w:r>
            <w:r w:rsidR="00657D49">
              <w:rPr>
                <w:noProof/>
                <w:webHidden/>
              </w:rPr>
              <w:t>156</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4010" w:history="1">
            <w:r w:rsidR="000A4F9C" w:rsidRPr="00DA7BA2">
              <w:rPr>
                <w:rStyle w:val="Hyperlink"/>
                <w:noProof/>
              </w:rPr>
              <w:t>Chapter Eight:   So, What’s the Point?</w:t>
            </w:r>
            <w:r w:rsidR="000A4F9C">
              <w:rPr>
                <w:noProof/>
                <w:webHidden/>
              </w:rPr>
              <w:tab/>
            </w:r>
            <w:r w:rsidR="000A4F9C">
              <w:rPr>
                <w:noProof/>
                <w:webHidden/>
              </w:rPr>
              <w:fldChar w:fldCharType="begin"/>
            </w:r>
            <w:r w:rsidR="000A4F9C">
              <w:rPr>
                <w:noProof/>
                <w:webHidden/>
              </w:rPr>
              <w:instrText xml:space="preserve"> PAGEREF _Toc441084010 \h </w:instrText>
            </w:r>
            <w:r w:rsidR="000A4F9C">
              <w:rPr>
                <w:noProof/>
                <w:webHidden/>
              </w:rPr>
            </w:r>
            <w:r w:rsidR="000A4F9C">
              <w:rPr>
                <w:noProof/>
                <w:webHidden/>
              </w:rPr>
              <w:fldChar w:fldCharType="separate"/>
            </w:r>
            <w:r w:rsidR="00657D49">
              <w:rPr>
                <w:noProof/>
                <w:webHidden/>
              </w:rPr>
              <w:t>159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1" w:history="1">
            <w:r w:rsidR="000A4F9C" w:rsidRPr="00DA7BA2">
              <w:rPr>
                <w:rStyle w:val="Hyperlink"/>
                <w:noProof/>
              </w:rPr>
              <w:t>Unconverted</w:t>
            </w:r>
            <w:r w:rsidR="000A4F9C">
              <w:rPr>
                <w:noProof/>
                <w:webHidden/>
              </w:rPr>
              <w:tab/>
            </w:r>
            <w:r w:rsidR="000A4F9C">
              <w:rPr>
                <w:noProof/>
                <w:webHidden/>
              </w:rPr>
              <w:fldChar w:fldCharType="begin"/>
            </w:r>
            <w:r w:rsidR="000A4F9C">
              <w:rPr>
                <w:noProof/>
                <w:webHidden/>
              </w:rPr>
              <w:instrText xml:space="preserve"> PAGEREF _Toc441084011 \h </w:instrText>
            </w:r>
            <w:r w:rsidR="000A4F9C">
              <w:rPr>
                <w:noProof/>
                <w:webHidden/>
              </w:rPr>
            </w:r>
            <w:r w:rsidR="000A4F9C">
              <w:rPr>
                <w:noProof/>
                <w:webHidden/>
              </w:rPr>
              <w:fldChar w:fldCharType="separate"/>
            </w:r>
            <w:r w:rsidR="00657D49">
              <w:rPr>
                <w:noProof/>
                <w:webHidden/>
              </w:rPr>
              <w:t>159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2" w:history="1">
            <w:r w:rsidR="000A4F9C" w:rsidRPr="00DA7BA2">
              <w:rPr>
                <w:rStyle w:val="Hyperlink"/>
                <w:noProof/>
              </w:rPr>
              <w:t>De-conversion Strategy</w:t>
            </w:r>
            <w:r w:rsidR="000A4F9C">
              <w:rPr>
                <w:noProof/>
                <w:webHidden/>
              </w:rPr>
              <w:tab/>
            </w:r>
            <w:r w:rsidR="000A4F9C">
              <w:rPr>
                <w:noProof/>
                <w:webHidden/>
              </w:rPr>
              <w:fldChar w:fldCharType="begin"/>
            </w:r>
            <w:r w:rsidR="000A4F9C">
              <w:rPr>
                <w:noProof/>
                <w:webHidden/>
              </w:rPr>
              <w:instrText xml:space="preserve"> PAGEREF _Toc441084012 \h </w:instrText>
            </w:r>
            <w:r w:rsidR="000A4F9C">
              <w:rPr>
                <w:noProof/>
                <w:webHidden/>
              </w:rPr>
            </w:r>
            <w:r w:rsidR="000A4F9C">
              <w:rPr>
                <w:noProof/>
                <w:webHidden/>
              </w:rPr>
              <w:fldChar w:fldCharType="separate"/>
            </w:r>
            <w:r w:rsidR="00657D49">
              <w:rPr>
                <w:noProof/>
                <w:webHidden/>
              </w:rPr>
              <w:t>160</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3" w:history="1">
            <w:r w:rsidR="000A4F9C" w:rsidRPr="00DA7BA2">
              <w:rPr>
                <w:rStyle w:val="Hyperlink"/>
                <w:noProof/>
              </w:rPr>
              <w:t>Social Experiments in ‘Morality-Free’ Chaos</w:t>
            </w:r>
            <w:r w:rsidR="000A4F9C">
              <w:rPr>
                <w:noProof/>
                <w:webHidden/>
              </w:rPr>
              <w:tab/>
            </w:r>
            <w:r w:rsidR="000A4F9C">
              <w:rPr>
                <w:noProof/>
                <w:webHidden/>
              </w:rPr>
              <w:fldChar w:fldCharType="begin"/>
            </w:r>
            <w:r w:rsidR="000A4F9C">
              <w:rPr>
                <w:noProof/>
                <w:webHidden/>
              </w:rPr>
              <w:instrText xml:space="preserve"> PAGEREF _Toc441084013 \h </w:instrText>
            </w:r>
            <w:r w:rsidR="000A4F9C">
              <w:rPr>
                <w:noProof/>
                <w:webHidden/>
              </w:rPr>
            </w:r>
            <w:r w:rsidR="000A4F9C">
              <w:rPr>
                <w:noProof/>
                <w:webHidden/>
              </w:rPr>
              <w:fldChar w:fldCharType="separate"/>
            </w:r>
            <w:r w:rsidR="00657D49">
              <w:rPr>
                <w:noProof/>
                <w:webHidden/>
              </w:rPr>
              <w:t>162</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4" w:history="1">
            <w:r w:rsidR="000A4F9C" w:rsidRPr="00DA7BA2">
              <w:rPr>
                <w:rStyle w:val="Hyperlink"/>
                <w:noProof/>
              </w:rPr>
              <w:t>Dangerous Ground</w:t>
            </w:r>
            <w:r w:rsidR="000A4F9C">
              <w:rPr>
                <w:noProof/>
                <w:webHidden/>
              </w:rPr>
              <w:tab/>
            </w:r>
            <w:r w:rsidR="000A4F9C">
              <w:rPr>
                <w:noProof/>
                <w:webHidden/>
              </w:rPr>
              <w:fldChar w:fldCharType="begin"/>
            </w:r>
            <w:r w:rsidR="000A4F9C">
              <w:rPr>
                <w:noProof/>
                <w:webHidden/>
              </w:rPr>
              <w:instrText xml:space="preserve"> PAGEREF _Toc441084014 \h </w:instrText>
            </w:r>
            <w:r w:rsidR="000A4F9C">
              <w:rPr>
                <w:noProof/>
                <w:webHidden/>
              </w:rPr>
            </w:r>
            <w:r w:rsidR="000A4F9C">
              <w:rPr>
                <w:noProof/>
                <w:webHidden/>
              </w:rPr>
              <w:fldChar w:fldCharType="separate"/>
            </w:r>
            <w:r w:rsidR="00657D49">
              <w:rPr>
                <w:noProof/>
                <w:webHidden/>
              </w:rPr>
              <w:t>165</w:t>
            </w:r>
            <w:r w:rsidR="000A4F9C">
              <w:rPr>
                <w:noProof/>
                <w:webHidden/>
              </w:rPr>
              <w:fldChar w:fldCharType="end"/>
            </w:r>
          </w:hyperlink>
        </w:p>
        <w:p w:rsidR="000A4F9C" w:rsidRDefault="00E6022D">
          <w:pPr>
            <w:pStyle w:val="TOC1"/>
            <w:tabs>
              <w:tab w:val="right" w:leader="dot" w:pos="5750"/>
            </w:tabs>
            <w:rPr>
              <w:rFonts w:cstheme="minorBidi"/>
              <w:noProof/>
              <w:sz w:val="22"/>
              <w:szCs w:val="22"/>
            </w:rPr>
          </w:pPr>
          <w:hyperlink w:anchor="_Toc441084015" w:history="1">
            <w:r w:rsidR="000A4F9C" w:rsidRPr="00DA7BA2">
              <w:rPr>
                <w:rStyle w:val="Hyperlink"/>
                <w:noProof/>
              </w:rPr>
              <w:t>Epilogue:   For the Believing</w:t>
            </w:r>
            <w:r w:rsidR="000A4F9C">
              <w:rPr>
                <w:noProof/>
                <w:webHidden/>
              </w:rPr>
              <w:tab/>
            </w:r>
            <w:r w:rsidR="000A4F9C">
              <w:rPr>
                <w:noProof/>
                <w:webHidden/>
              </w:rPr>
              <w:fldChar w:fldCharType="begin"/>
            </w:r>
            <w:r w:rsidR="000A4F9C">
              <w:rPr>
                <w:noProof/>
                <w:webHidden/>
              </w:rPr>
              <w:instrText xml:space="preserve"> PAGEREF _Toc441084015 \h </w:instrText>
            </w:r>
            <w:r w:rsidR="000A4F9C">
              <w:rPr>
                <w:noProof/>
                <w:webHidden/>
              </w:rPr>
            </w:r>
            <w:r w:rsidR="000A4F9C">
              <w:rPr>
                <w:noProof/>
                <w:webHidden/>
              </w:rPr>
              <w:fldChar w:fldCharType="separate"/>
            </w:r>
            <w:r w:rsidR="00657D49">
              <w:rPr>
                <w:noProof/>
                <w:webHidden/>
              </w:rPr>
              <w:t>169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6" w:history="1">
            <w:r w:rsidR="000A4F9C" w:rsidRPr="00DA7BA2">
              <w:rPr>
                <w:rStyle w:val="Hyperlink"/>
                <w:noProof/>
              </w:rPr>
              <w:t>What is Your Faith Based On?</w:t>
            </w:r>
            <w:r w:rsidR="000A4F9C">
              <w:rPr>
                <w:noProof/>
                <w:webHidden/>
              </w:rPr>
              <w:tab/>
            </w:r>
            <w:r w:rsidR="000A4F9C">
              <w:rPr>
                <w:noProof/>
                <w:webHidden/>
              </w:rPr>
              <w:fldChar w:fldCharType="begin"/>
            </w:r>
            <w:r w:rsidR="000A4F9C">
              <w:rPr>
                <w:noProof/>
                <w:webHidden/>
              </w:rPr>
              <w:instrText xml:space="preserve"> PAGEREF _Toc441084016 \h </w:instrText>
            </w:r>
            <w:r w:rsidR="000A4F9C">
              <w:rPr>
                <w:noProof/>
                <w:webHidden/>
              </w:rPr>
            </w:r>
            <w:r w:rsidR="000A4F9C">
              <w:rPr>
                <w:noProof/>
                <w:webHidden/>
              </w:rPr>
              <w:fldChar w:fldCharType="separate"/>
            </w:r>
            <w:r w:rsidR="00657D49">
              <w:rPr>
                <w:noProof/>
                <w:webHidden/>
              </w:rPr>
              <w:t>169</w:t>
            </w:r>
            <w:r w:rsidR="000A4F9C">
              <w:rPr>
                <w:noProof/>
                <w:webHidden/>
              </w:rPr>
              <w:fldChar w:fldCharType="end"/>
            </w:r>
          </w:hyperlink>
        </w:p>
        <w:p w:rsidR="000A4F9C" w:rsidRDefault="00E6022D">
          <w:pPr>
            <w:pStyle w:val="TOC2"/>
            <w:tabs>
              <w:tab w:val="right" w:leader="dot" w:pos="5750"/>
            </w:tabs>
            <w:rPr>
              <w:rFonts w:cstheme="minorBidi"/>
              <w:noProof/>
              <w:sz w:val="22"/>
              <w:szCs w:val="22"/>
            </w:rPr>
          </w:pPr>
          <w:hyperlink w:anchor="_Toc441084017" w:history="1">
            <w:r w:rsidR="000A4F9C" w:rsidRPr="00DA7BA2">
              <w:rPr>
                <w:rStyle w:val="Hyperlink"/>
                <w:noProof/>
              </w:rPr>
              <w:t>What Are You Standing For?</w:t>
            </w:r>
            <w:r w:rsidR="000A4F9C">
              <w:rPr>
                <w:noProof/>
                <w:webHidden/>
              </w:rPr>
              <w:tab/>
            </w:r>
            <w:r w:rsidR="000A4F9C">
              <w:rPr>
                <w:noProof/>
                <w:webHidden/>
              </w:rPr>
              <w:fldChar w:fldCharType="begin"/>
            </w:r>
            <w:r w:rsidR="000A4F9C">
              <w:rPr>
                <w:noProof/>
                <w:webHidden/>
              </w:rPr>
              <w:instrText xml:space="preserve"> PAGEREF _Toc441084017 \h </w:instrText>
            </w:r>
            <w:r w:rsidR="000A4F9C">
              <w:rPr>
                <w:noProof/>
                <w:webHidden/>
              </w:rPr>
            </w:r>
            <w:r w:rsidR="000A4F9C">
              <w:rPr>
                <w:noProof/>
                <w:webHidden/>
              </w:rPr>
              <w:fldChar w:fldCharType="separate"/>
            </w:r>
            <w:r w:rsidR="00657D49">
              <w:rPr>
                <w:noProof/>
                <w:webHidden/>
              </w:rPr>
              <w:t>169</w:t>
            </w:r>
            <w:r w:rsidR="000A4F9C">
              <w:rPr>
                <w:noProof/>
                <w:webHidden/>
              </w:rPr>
              <w:fldChar w:fldCharType="end"/>
            </w:r>
          </w:hyperlink>
        </w:p>
        <w:p w:rsidR="00163450" w:rsidRDefault="00163450">
          <w:r>
            <w:fldChar w:fldCharType="end"/>
          </w:r>
        </w:p>
      </w:sdtContent>
    </w:sdt>
    <w:p w:rsidR="00780D76" w:rsidRDefault="002846A0" w:rsidP="004D45F0">
      <w:pPr>
        <w:jc w:val="both"/>
        <w:sectPr w:rsidR="00780D76" w:rsidSect="003F3B99">
          <w:footerReference w:type="even" r:id="rId10"/>
          <w:footerReference w:type="default" r:id="rId11"/>
          <w:pgSz w:w="7920" w:h="12240"/>
          <w:pgMar w:top="1080" w:right="1080" w:bottom="1080" w:left="1080" w:header="720" w:footer="720" w:gutter="0"/>
          <w:pgNumType w:start="1"/>
          <w:cols w:space="720"/>
          <w:docGrid w:linePitch="360"/>
        </w:sectPr>
      </w:pPr>
      <w:r>
        <w:br w:type="page"/>
      </w:r>
    </w:p>
    <w:p w:rsidR="00345153" w:rsidRDefault="00345153" w:rsidP="004D45F0">
      <w:pPr>
        <w:jc w:val="both"/>
        <w:rPr>
          <w:b/>
          <w:i/>
          <w:sz w:val="32"/>
          <w:szCs w:val="32"/>
        </w:rPr>
      </w:pPr>
    </w:p>
    <w:p w:rsidR="001B0992" w:rsidRPr="0061467C" w:rsidRDefault="00357F6E" w:rsidP="004D45F0">
      <w:pPr>
        <w:pStyle w:val="Heading1"/>
      </w:pPr>
      <w:bookmarkStart w:id="1" w:name="_Toc441083946"/>
      <w:r>
        <w:softHyphen/>
      </w:r>
      <w:r w:rsidR="001B0992" w:rsidRPr="0061467C">
        <w:t>Introduction</w:t>
      </w:r>
      <w:bookmarkEnd w:id="1"/>
    </w:p>
    <w:p w:rsidR="001B0992" w:rsidRDefault="001B0992" w:rsidP="004D45F0">
      <w:pPr>
        <w:jc w:val="both"/>
      </w:pPr>
    </w:p>
    <w:p w:rsidR="006F552F" w:rsidRDefault="006F552F" w:rsidP="004D45F0">
      <w:pPr>
        <w:jc w:val="both"/>
      </w:pPr>
      <w:r>
        <w:t>As a m</w:t>
      </w:r>
      <w:r w:rsidR="00C36912">
        <w:t>echanical engineering student at</w:t>
      </w:r>
      <w:r>
        <w:t xml:space="preserve"> Oregon State University</w:t>
      </w:r>
      <w:r w:rsidR="00705C68">
        <w:t>,</w:t>
      </w:r>
      <w:r>
        <w:t xml:space="preserve"> I was introduced to a lot of fascinating science and though I was not a stellar student in my early college years</w:t>
      </w:r>
      <w:r w:rsidR="0074119F">
        <w:t>,</w:t>
      </w:r>
      <w:r>
        <w:t xml:space="preserve"> I enjoyed every</w:t>
      </w:r>
      <w:r w:rsidR="00AB64FD">
        <w:t xml:space="preserve"> minute of my education. As we were schooled in lab techniques</w:t>
      </w:r>
      <w:r w:rsidR="00C052F1">
        <w:t>,</w:t>
      </w:r>
      <w:r w:rsidR="00AB64FD">
        <w:t xml:space="preserve"> sound engineering methods</w:t>
      </w:r>
      <w:r w:rsidR="00FB2005">
        <w:t xml:space="preserve"> and the like,</w:t>
      </w:r>
      <w:r w:rsidR="00AB64FD">
        <w:t xml:space="preserve"> one of the import</w:t>
      </w:r>
      <w:r w:rsidR="000501D7">
        <w:t>ant</w:t>
      </w:r>
      <w:r w:rsidR="00AB64FD">
        <w:t xml:space="preserve"> principles </w:t>
      </w:r>
      <w:r w:rsidR="0074119F">
        <w:t xml:space="preserve">taught </w:t>
      </w:r>
      <w:r w:rsidR="00AB64FD">
        <w:t xml:space="preserve">was that our presentation of </w:t>
      </w:r>
      <w:r w:rsidR="0074119F">
        <w:t xml:space="preserve">experimental </w:t>
      </w:r>
      <w:r w:rsidR="00AB64FD">
        <w:t>data must always include</w:t>
      </w:r>
      <w:r w:rsidR="00083595">
        <w:t>:</w:t>
      </w:r>
      <w:r w:rsidR="00AB64FD">
        <w:t xml:space="preserve"> </w:t>
      </w:r>
      <w:r w:rsidR="00807808">
        <w:t xml:space="preserve">1) </w:t>
      </w:r>
      <w:r w:rsidR="00AB64FD">
        <w:t>any assumptions we had made in obtain</w:t>
      </w:r>
      <w:r w:rsidR="0074119F">
        <w:t>ing</w:t>
      </w:r>
      <w:r w:rsidR="00AB64FD">
        <w:t xml:space="preserve"> the results </w:t>
      </w:r>
      <w:r w:rsidR="00807808">
        <w:t xml:space="preserve">and 2) </w:t>
      </w:r>
      <w:r w:rsidR="00AB64FD">
        <w:t xml:space="preserve">the statistical margin of error applicable to the final </w:t>
      </w:r>
      <w:r w:rsidR="001C6E20">
        <w:t>outcome</w:t>
      </w:r>
      <w:r w:rsidR="00AB64FD">
        <w:t xml:space="preserve">. </w:t>
      </w:r>
      <w:r>
        <w:t xml:space="preserve">My memories are vivid of the day during my sophomore year </w:t>
      </w:r>
      <w:r w:rsidR="00CF365A">
        <w:t xml:space="preserve">when my Differential Equations </w:t>
      </w:r>
      <w:r w:rsidR="00C052F1">
        <w:t xml:space="preserve">professor </w:t>
      </w:r>
      <w:r>
        <w:t>introduced the s</w:t>
      </w:r>
      <w:r w:rsidR="00807808">
        <w:t>cience and mathematics of radio</w:t>
      </w:r>
      <w:r>
        <w:t>isotope dating to our class. He took the time to explain the mol</w:t>
      </w:r>
      <w:r w:rsidR="00F33404">
        <w:t>ecular physics involved</w:t>
      </w:r>
      <w:r w:rsidR="00C052F1">
        <w:t>,</w:t>
      </w:r>
      <w:r w:rsidR="00F33404">
        <w:t xml:space="preserve"> and</w:t>
      </w:r>
      <w:r>
        <w:t xml:space="preserve"> then he </w:t>
      </w:r>
      <w:r w:rsidR="00F33404">
        <w:t xml:space="preserve">was careful to go </w:t>
      </w:r>
      <w:r>
        <w:t xml:space="preserve">through the assumptions necessary to obtain accurate dates using this method. I remember thinking to myself, </w:t>
      </w:r>
      <w:r w:rsidR="00C052F1">
        <w:t>“</w:t>
      </w:r>
      <w:r>
        <w:t>Wow, those are significant assumptions, and there is really little that can be done to confirm the</w:t>
      </w:r>
      <w:r w:rsidR="00F33404">
        <w:t>m</w:t>
      </w:r>
      <w:r>
        <w:t>.</w:t>
      </w:r>
      <w:r w:rsidR="00C052F1">
        <w:t>”</w:t>
      </w:r>
      <w:r>
        <w:t xml:space="preserve"> </w:t>
      </w:r>
      <w:r w:rsidRPr="001C6E20">
        <w:t>As my science education continued</w:t>
      </w:r>
      <w:r w:rsidR="00C052F1" w:rsidRPr="001C6E20">
        <w:t>,</w:t>
      </w:r>
      <w:r w:rsidRPr="001C6E20">
        <w:t xml:space="preserve"> I was bothered when I </w:t>
      </w:r>
      <w:r w:rsidR="007C7A0E" w:rsidRPr="001C6E20">
        <w:t xml:space="preserve">saw </w:t>
      </w:r>
      <w:r w:rsidRPr="001C6E20">
        <w:t>how many</w:t>
      </w:r>
      <w:r w:rsidR="00012BF0" w:rsidRPr="001C6E20">
        <w:t xml:space="preserve"> </w:t>
      </w:r>
      <w:r w:rsidR="001C6E20">
        <w:t xml:space="preserve">of the </w:t>
      </w:r>
      <w:r w:rsidR="00012BF0" w:rsidRPr="001C6E20">
        <w:t>foundational principles of Bio</w:t>
      </w:r>
      <w:r w:rsidRPr="001C6E20">
        <w:t xml:space="preserve">logy, Astronomy and other sciences </w:t>
      </w:r>
      <w:r w:rsidR="001C6E20">
        <w:t>were</w:t>
      </w:r>
      <w:r w:rsidR="00F33404" w:rsidRPr="001C6E20">
        <w:t xml:space="preserve"> </w:t>
      </w:r>
      <w:r w:rsidRPr="001C6E20">
        <w:t xml:space="preserve">built on </w:t>
      </w:r>
      <w:r w:rsidR="007C7A0E" w:rsidRPr="001C6E20">
        <w:t xml:space="preserve">the </w:t>
      </w:r>
      <w:r w:rsidR="00307DAD" w:rsidRPr="001C6E20">
        <w:t xml:space="preserve">conclusions </w:t>
      </w:r>
      <w:r w:rsidR="001C6E20">
        <w:t xml:space="preserve">that </w:t>
      </w:r>
      <w:r w:rsidR="00F33404" w:rsidRPr="001C6E20">
        <w:t xml:space="preserve">the </w:t>
      </w:r>
      <w:r w:rsidR="00C052F1" w:rsidRPr="001C6E20">
        <w:t xml:space="preserve">earth </w:t>
      </w:r>
      <w:r w:rsidR="000501D7" w:rsidRPr="001C6E20">
        <w:t>and the universe</w:t>
      </w:r>
      <w:r w:rsidR="00F33404" w:rsidRPr="001C6E20">
        <w:t xml:space="preserve"> </w:t>
      </w:r>
      <w:r w:rsidR="001C6E20">
        <w:t xml:space="preserve">are </w:t>
      </w:r>
      <w:r w:rsidR="007C7A0E" w:rsidRPr="001C6E20">
        <w:t xml:space="preserve">billions of years </w:t>
      </w:r>
      <w:r w:rsidR="001C6E20">
        <w:t xml:space="preserve">old </w:t>
      </w:r>
      <w:r w:rsidR="000501D7" w:rsidRPr="001C6E20">
        <w:t>(</w:t>
      </w:r>
      <w:r w:rsidRPr="001C6E20">
        <w:t xml:space="preserve">based on </w:t>
      </w:r>
      <w:r w:rsidR="00F33404" w:rsidRPr="001C6E20">
        <w:t>radiometric dating</w:t>
      </w:r>
      <w:r w:rsidR="000501D7" w:rsidRPr="001C6E20">
        <w:t xml:space="preserve"> methods)</w:t>
      </w:r>
      <w:r w:rsidR="001C6E20">
        <w:t>.</w:t>
      </w:r>
      <w:r w:rsidR="00F33404" w:rsidRPr="001C6E20">
        <w:t xml:space="preserve"> </w:t>
      </w:r>
      <w:r w:rsidR="001C6E20">
        <w:t xml:space="preserve">I was also disturbed at </w:t>
      </w:r>
      <w:r w:rsidRPr="001C6E20">
        <w:t xml:space="preserve">how </w:t>
      </w:r>
      <w:r w:rsidR="001C6E20">
        <w:t xml:space="preserve">seldom </w:t>
      </w:r>
      <w:r w:rsidRPr="001C6E20">
        <w:t xml:space="preserve">the </w:t>
      </w:r>
      <w:r w:rsidR="00307DAD" w:rsidRPr="001C6E20">
        <w:t xml:space="preserve">critical assumptions </w:t>
      </w:r>
      <w:r w:rsidRPr="001C6E20">
        <w:t xml:space="preserve">were mentioned </w:t>
      </w:r>
      <w:r w:rsidR="001C6E20">
        <w:t xml:space="preserve">that are necessary </w:t>
      </w:r>
      <w:r w:rsidR="007C7A0E" w:rsidRPr="001C6E20">
        <w:t>for these ages to hold true</w:t>
      </w:r>
      <w:r w:rsidRPr="001C6E20">
        <w:t xml:space="preserve">. </w:t>
      </w:r>
      <w:r w:rsidR="00AB64FD">
        <w:t xml:space="preserve"> I began to feel that some of the </w:t>
      </w:r>
      <w:r w:rsidR="000501D7">
        <w:t xml:space="preserve">bedrock principles were </w:t>
      </w:r>
      <w:r w:rsidR="00F33404">
        <w:t xml:space="preserve">not </w:t>
      </w:r>
      <w:r w:rsidR="000501D7">
        <w:t xml:space="preserve">supported by </w:t>
      </w:r>
      <w:r w:rsidR="00AB64FD">
        <w:t xml:space="preserve">sound scientific </w:t>
      </w:r>
      <w:r w:rsidR="000501D7">
        <w:t>methodology</w:t>
      </w:r>
      <w:r w:rsidR="00AB64FD">
        <w:t>.</w:t>
      </w:r>
      <w:r w:rsidR="00F33404">
        <w:t xml:space="preserve"> </w:t>
      </w:r>
      <w:r w:rsidR="00C63E04">
        <w:t>T</w:t>
      </w:r>
      <w:r w:rsidR="00F33404">
        <w:t xml:space="preserve">his was the beginning of an intellectual dissatisfaction with the mainstream science </w:t>
      </w:r>
      <w:r w:rsidR="000501D7">
        <w:t xml:space="preserve">being </w:t>
      </w:r>
      <w:r w:rsidR="00F33404">
        <w:t>presented in the classroom and the media</w:t>
      </w:r>
      <w:r w:rsidR="005129EB">
        <w:t>,</w:t>
      </w:r>
      <w:r w:rsidR="00F33404">
        <w:t xml:space="preserve"> </w:t>
      </w:r>
      <w:r w:rsidR="005129EB">
        <w:t xml:space="preserve">which </w:t>
      </w:r>
      <w:r w:rsidR="00F33404">
        <w:t>has continued to this day.</w:t>
      </w:r>
    </w:p>
    <w:p w:rsidR="006F552F" w:rsidRDefault="006F552F" w:rsidP="004D45F0">
      <w:pPr>
        <w:jc w:val="both"/>
      </w:pPr>
    </w:p>
    <w:p w:rsidR="005D7220" w:rsidRDefault="005D7220" w:rsidP="004D45F0">
      <w:pPr>
        <w:jc w:val="both"/>
      </w:pPr>
      <w:r>
        <w:t>This book was written for three primary audiences:</w:t>
      </w:r>
    </w:p>
    <w:p w:rsidR="005D7220" w:rsidRDefault="005D7220" w:rsidP="00FC1F5E">
      <w:pPr>
        <w:pStyle w:val="ListParagraph"/>
        <w:numPr>
          <w:ilvl w:val="0"/>
          <w:numId w:val="21"/>
        </w:numPr>
        <w:jc w:val="both"/>
      </w:pPr>
      <w:r>
        <w:t xml:space="preserve">Those </w:t>
      </w:r>
      <w:r w:rsidR="00C63E04">
        <w:t xml:space="preserve">seeking </w:t>
      </w:r>
      <w:r>
        <w:t xml:space="preserve">a subjective look at the </w:t>
      </w:r>
      <w:r w:rsidR="000501D7">
        <w:t>thinking</w:t>
      </w:r>
      <w:r>
        <w:t xml:space="preserve"> behind </w:t>
      </w:r>
      <w:r w:rsidR="000501D7">
        <w:t xml:space="preserve">the </w:t>
      </w:r>
      <w:r>
        <w:t>popular scientific ideas of today</w:t>
      </w:r>
      <w:r w:rsidR="00C63E04">
        <w:t>.</w:t>
      </w:r>
    </w:p>
    <w:p w:rsidR="005D7220" w:rsidRDefault="005D7220" w:rsidP="00FC1F5E">
      <w:pPr>
        <w:pStyle w:val="ListParagraph"/>
        <w:numPr>
          <w:ilvl w:val="0"/>
          <w:numId w:val="21"/>
        </w:numPr>
        <w:jc w:val="both"/>
      </w:pPr>
      <w:r>
        <w:t xml:space="preserve">Those looking for credible scientific evidence that the faith they hold is far better supported by real science than </w:t>
      </w:r>
      <w:r w:rsidR="000501D7">
        <w:t xml:space="preserve">are </w:t>
      </w:r>
      <w:r>
        <w:t>the ideologies of atheism and secular humanism</w:t>
      </w:r>
      <w:r w:rsidR="00C63E04">
        <w:t>.</w:t>
      </w:r>
    </w:p>
    <w:p w:rsidR="00A62912" w:rsidRDefault="00A62912" w:rsidP="00FC1F5E">
      <w:pPr>
        <w:pStyle w:val="ListParagraph"/>
        <w:numPr>
          <w:ilvl w:val="0"/>
          <w:numId w:val="21"/>
        </w:numPr>
        <w:jc w:val="both"/>
      </w:pPr>
      <w:r>
        <w:lastRenderedPageBreak/>
        <w:t xml:space="preserve">Parents and others wanting to prepare students for the crucible they will face </w:t>
      </w:r>
      <w:r w:rsidR="00C63E04">
        <w:t xml:space="preserve">in the </w:t>
      </w:r>
      <w:r>
        <w:t xml:space="preserve">public education </w:t>
      </w:r>
      <w:r w:rsidR="00C63E04">
        <w:t>curriculum</w:t>
      </w:r>
      <w:r>
        <w:t xml:space="preserve">, which </w:t>
      </w:r>
      <w:r w:rsidR="00C63E04">
        <w:t xml:space="preserve">in many cases </w:t>
      </w:r>
      <w:r>
        <w:t>has been designed to dislodge th</w:t>
      </w:r>
      <w:r w:rsidR="00C63E04">
        <w:t>eir faith.</w:t>
      </w:r>
    </w:p>
    <w:p w:rsidR="00BC2423" w:rsidRDefault="005D7220" w:rsidP="004D45F0">
      <w:pPr>
        <w:numPr>
          <w:ins w:id="2" w:author="Unknown"/>
        </w:numPr>
        <w:jc w:val="both"/>
      </w:pPr>
      <w:r>
        <w:br/>
      </w:r>
      <w:r w:rsidR="000016BA">
        <w:t xml:space="preserve">There are many excellent </w:t>
      </w:r>
      <w:r w:rsidR="00C63E04">
        <w:t xml:space="preserve">works </w:t>
      </w:r>
      <w:r w:rsidR="000016BA">
        <w:t>that cover the topics of this book in comprehensive detail</w:t>
      </w:r>
      <w:r w:rsidR="00AB3F63">
        <w:t>,</w:t>
      </w:r>
      <w:r w:rsidR="00F33404">
        <w:t xml:space="preserve"> which support the conclusions I am presenting in this volume.</w:t>
      </w:r>
      <w:r w:rsidR="000016BA">
        <w:t xml:space="preserve"> </w:t>
      </w:r>
      <w:r w:rsidR="00AB3F63">
        <w:t xml:space="preserve">My purpose is not to repeat that information here, but rather to boil each topic down to </w:t>
      </w:r>
      <w:r w:rsidR="00C63E04">
        <w:t xml:space="preserve">a few points that the reader, </w:t>
      </w:r>
      <w:r w:rsidR="00AB3F63">
        <w:t xml:space="preserve">whether </w:t>
      </w:r>
      <w:r w:rsidR="00EB03E2">
        <w:t xml:space="preserve">they are </w:t>
      </w:r>
      <w:r w:rsidR="00AB3F63">
        <w:t xml:space="preserve">new </w:t>
      </w:r>
      <w:r w:rsidR="00C63E04">
        <w:t xml:space="preserve">to </w:t>
      </w:r>
      <w:r w:rsidR="00AB3F63">
        <w:t>or</w:t>
      </w:r>
      <w:r w:rsidR="00EB03E2">
        <w:t xml:space="preserve"> already</w:t>
      </w:r>
      <w:r w:rsidR="00AB3F63">
        <w:t xml:space="preserve"> familiar </w:t>
      </w:r>
      <w:r w:rsidR="00C63E04">
        <w:t xml:space="preserve">with the material, </w:t>
      </w:r>
      <w:r w:rsidR="00AB3F63">
        <w:t xml:space="preserve">can study, commit to memory, and </w:t>
      </w:r>
      <w:r w:rsidR="00C63E04">
        <w:t xml:space="preserve">have at the </w:t>
      </w:r>
      <w:r w:rsidR="00AB3F63">
        <w:t xml:space="preserve">ready to defend what he believes. </w:t>
      </w:r>
      <w:r w:rsidR="00F33404">
        <w:t xml:space="preserve">In this book I want to offer </w:t>
      </w:r>
      <w:r w:rsidR="00E76020">
        <w:t xml:space="preserve">a </w:t>
      </w:r>
      <w:r w:rsidR="00F33404">
        <w:t xml:space="preserve">set of </w:t>
      </w:r>
      <w:r w:rsidR="00E76020">
        <w:t xml:space="preserve">solid </w:t>
      </w:r>
      <w:r w:rsidR="002F22CA">
        <w:t xml:space="preserve">scientific facts </w:t>
      </w:r>
      <w:r w:rsidR="000016BA">
        <w:t xml:space="preserve">to </w:t>
      </w:r>
      <w:r w:rsidR="002F22CA">
        <w:t xml:space="preserve">help others steer clear of </w:t>
      </w:r>
      <w:r w:rsidR="00C63E04">
        <w:t xml:space="preserve">the </w:t>
      </w:r>
      <w:r w:rsidR="002F22CA">
        <w:t>non-science</w:t>
      </w:r>
      <w:r w:rsidR="00F33404">
        <w:t xml:space="preserve"> that is dressed up in credibility and sold to us as real science</w:t>
      </w:r>
      <w:r w:rsidR="00E76020">
        <w:t xml:space="preserve">. I will remove </w:t>
      </w:r>
      <w:r w:rsidR="00F33404">
        <w:t xml:space="preserve">as </w:t>
      </w:r>
      <w:r w:rsidR="00E76020">
        <w:t xml:space="preserve">much of the academic trappings and verbiage common to </w:t>
      </w:r>
      <w:r w:rsidR="002F22CA">
        <w:t xml:space="preserve">scientific </w:t>
      </w:r>
      <w:r w:rsidR="00E76020">
        <w:t xml:space="preserve">works </w:t>
      </w:r>
      <w:r w:rsidR="00F33404">
        <w:t xml:space="preserve">as I can </w:t>
      </w:r>
      <w:r w:rsidR="00E76020">
        <w:t>and offer solid</w:t>
      </w:r>
      <w:r w:rsidR="00C63E04">
        <w:t xml:space="preserve"> </w:t>
      </w:r>
      <w:r w:rsidR="00E76020">
        <w:t xml:space="preserve">and simple points </w:t>
      </w:r>
      <w:r w:rsidR="00CA368A">
        <w:t xml:space="preserve">that </w:t>
      </w:r>
      <w:r w:rsidR="00E76020">
        <w:t xml:space="preserve">the </w:t>
      </w:r>
      <w:r w:rsidR="00F33404">
        <w:t xml:space="preserve">younger </w:t>
      </w:r>
      <w:r w:rsidR="00E76020">
        <w:t xml:space="preserve">student and </w:t>
      </w:r>
      <w:r w:rsidR="00A62912">
        <w:t xml:space="preserve">the lay person </w:t>
      </w:r>
      <w:r w:rsidR="00CA368A">
        <w:t xml:space="preserve">can use to convey scientific credibility for </w:t>
      </w:r>
      <w:r w:rsidR="00E573AD">
        <w:t xml:space="preserve">a </w:t>
      </w:r>
      <w:r w:rsidR="00CA368A">
        <w:t>worldview</w:t>
      </w:r>
      <w:r w:rsidR="00E573AD">
        <w:t xml:space="preserve"> </w:t>
      </w:r>
      <w:r w:rsidR="000501D7">
        <w:t xml:space="preserve">that is </w:t>
      </w:r>
      <w:r w:rsidR="00E573AD">
        <w:t xml:space="preserve">not in conformance with </w:t>
      </w:r>
      <w:r w:rsidR="00C63E04">
        <w:t xml:space="preserve">the </w:t>
      </w:r>
      <w:r w:rsidR="00E573AD">
        <w:t>mainstream</w:t>
      </w:r>
      <w:r w:rsidR="00C63E04">
        <w:t>.</w:t>
      </w:r>
      <w:r w:rsidR="00E573AD">
        <w:t xml:space="preserve"> </w:t>
      </w:r>
      <w:r w:rsidR="00CA368A">
        <w:t xml:space="preserve">It will not be necessary to master </w:t>
      </w:r>
      <w:r w:rsidR="00E573AD">
        <w:t xml:space="preserve">difficult </w:t>
      </w:r>
      <w:r w:rsidR="00CA368A">
        <w:t xml:space="preserve">scientific principles </w:t>
      </w:r>
      <w:r w:rsidR="00E573AD">
        <w:t xml:space="preserve">to understand the points presented, </w:t>
      </w:r>
      <w:r w:rsidR="00CA368A">
        <w:t xml:space="preserve">but at the same time some study will be </w:t>
      </w:r>
      <w:r w:rsidR="00E573AD">
        <w:t>needed if you aspire to hold</w:t>
      </w:r>
      <w:r w:rsidR="00C63E04">
        <w:t xml:space="preserve"> to</w:t>
      </w:r>
      <w:r w:rsidR="00E573AD">
        <w:t xml:space="preserve"> and </w:t>
      </w:r>
      <w:r w:rsidR="00CA368A">
        <w:t xml:space="preserve">communicate an intellectually sound and well researched basis for </w:t>
      </w:r>
      <w:r w:rsidR="00E573AD">
        <w:t>dissonance with the commonly accepted view</w:t>
      </w:r>
      <w:r w:rsidR="00CA368A">
        <w:t xml:space="preserve">. </w:t>
      </w:r>
      <w:r w:rsidR="00E573AD">
        <w:t xml:space="preserve">In today’s culture </w:t>
      </w:r>
      <w:r w:rsidR="008E74BF">
        <w:t>it is vital that</w:t>
      </w:r>
      <w:r w:rsidR="00E20522">
        <w:t>…</w:t>
      </w:r>
      <w:r w:rsidR="00BC2423">
        <w:t xml:space="preserve"> </w:t>
      </w:r>
    </w:p>
    <w:p w:rsidR="00E76020" w:rsidRDefault="00E76020" w:rsidP="004D45F0">
      <w:pPr>
        <w:ind w:left="720"/>
        <w:jc w:val="both"/>
        <w:rPr>
          <w:b/>
          <w:i/>
        </w:rPr>
      </w:pPr>
    </w:p>
    <w:p w:rsidR="00BC2423" w:rsidRPr="00721BCB" w:rsidRDefault="00FD7FE0" w:rsidP="004D45F0">
      <w:pPr>
        <w:ind w:left="288"/>
        <w:jc w:val="both"/>
        <w:rPr>
          <w:b/>
          <w:i/>
        </w:rPr>
      </w:pPr>
      <w:r>
        <w:rPr>
          <w:b/>
          <w:i/>
        </w:rPr>
        <w:t>E</w:t>
      </w:r>
      <w:r w:rsidR="00177FCD">
        <w:rPr>
          <w:b/>
          <w:i/>
        </w:rPr>
        <w:t>very s</w:t>
      </w:r>
      <w:r w:rsidR="00BC2423" w:rsidRPr="00721BCB">
        <w:rPr>
          <w:b/>
          <w:i/>
        </w:rPr>
        <w:t xml:space="preserve">tudent </w:t>
      </w:r>
      <w:r w:rsidR="00F40AAB">
        <w:rPr>
          <w:b/>
          <w:i/>
        </w:rPr>
        <w:t xml:space="preserve">of faith </w:t>
      </w:r>
      <w:r w:rsidR="006B5689">
        <w:rPr>
          <w:b/>
          <w:i/>
        </w:rPr>
        <w:t xml:space="preserve">must </w:t>
      </w:r>
      <w:r w:rsidR="00177FCD">
        <w:rPr>
          <w:b/>
          <w:i/>
        </w:rPr>
        <w:t xml:space="preserve">be given </w:t>
      </w:r>
      <w:r w:rsidR="00BC2423" w:rsidRPr="00721BCB">
        <w:rPr>
          <w:b/>
          <w:i/>
        </w:rPr>
        <w:t xml:space="preserve">a strong foundation in </w:t>
      </w:r>
      <w:r w:rsidR="00C63E04">
        <w:rPr>
          <w:b/>
          <w:i/>
        </w:rPr>
        <w:t>credible</w:t>
      </w:r>
      <w:r w:rsidR="00BC2423" w:rsidRPr="00721BCB">
        <w:rPr>
          <w:b/>
          <w:i/>
        </w:rPr>
        <w:t xml:space="preserve"> science</w:t>
      </w:r>
      <w:r w:rsidR="00C63E04">
        <w:rPr>
          <w:b/>
          <w:i/>
        </w:rPr>
        <w:t xml:space="preserve"> that supports their worldview</w:t>
      </w:r>
      <w:r w:rsidR="00BC2423" w:rsidRPr="00721BCB">
        <w:rPr>
          <w:b/>
          <w:i/>
        </w:rPr>
        <w:t>.</w:t>
      </w:r>
    </w:p>
    <w:p w:rsidR="00F95467" w:rsidRDefault="00F95467" w:rsidP="004D45F0">
      <w:pPr>
        <w:jc w:val="both"/>
      </w:pPr>
    </w:p>
    <w:p w:rsidR="00E942A5" w:rsidRDefault="00E00810" w:rsidP="004D45F0">
      <w:pPr>
        <w:jc w:val="both"/>
      </w:pPr>
      <w:r>
        <w:t xml:space="preserve">Why is that </w:t>
      </w:r>
      <w:r w:rsidR="00FF5D38">
        <w:t>necessary</w:t>
      </w:r>
      <w:r>
        <w:t xml:space="preserve">? </w:t>
      </w:r>
      <w:r w:rsidR="00C63E04">
        <w:t>It’s b</w:t>
      </w:r>
      <w:r>
        <w:t xml:space="preserve">ecause </w:t>
      </w:r>
      <w:r w:rsidR="00E942A5">
        <w:t xml:space="preserve">our </w:t>
      </w:r>
      <w:r w:rsidR="00C63E04">
        <w:t xml:space="preserve">increasingly </w:t>
      </w:r>
      <w:r w:rsidR="00E942A5">
        <w:t>humanistic education system has re-crafted the presentation of science into a tool designed to surgically remove all vestiges of faith from the heart</w:t>
      </w:r>
      <w:r w:rsidR="00C63E04">
        <w:t>s</w:t>
      </w:r>
      <w:r w:rsidR="00E942A5">
        <w:t xml:space="preserve"> and mind</w:t>
      </w:r>
      <w:r w:rsidR="00C63E04">
        <w:t>s</w:t>
      </w:r>
      <w:r w:rsidR="00E942A5">
        <w:t xml:space="preserve"> of </w:t>
      </w:r>
      <w:r w:rsidR="00083595">
        <w:t>its</w:t>
      </w:r>
      <w:r w:rsidR="00E942A5">
        <w:t xml:space="preserve"> student</w:t>
      </w:r>
      <w:r w:rsidR="00FD7FE0">
        <w:t>s</w:t>
      </w:r>
      <w:r w:rsidR="00E942A5">
        <w:t>.</w:t>
      </w:r>
    </w:p>
    <w:p w:rsidR="00E942A5" w:rsidRDefault="00E942A5" w:rsidP="004D45F0">
      <w:pPr>
        <w:jc w:val="both"/>
      </w:pPr>
    </w:p>
    <w:p w:rsidR="00A301EE" w:rsidRDefault="007D37F9" w:rsidP="004D45F0">
      <w:pPr>
        <w:pStyle w:val="Heading2"/>
        <w:jc w:val="both"/>
      </w:pPr>
      <w:bookmarkStart w:id="3" w:name="_Toc441083947"/>
      <w:r>
        <w:t xml:space="preserve">A </w:t>
      </w:r>
      <w:r w:rsidR="00A301EE">
        <w:t>World of Intimidation</w:t>
      </w:r>
      <w:bookmarkEnd w:id="3"/>
    </w:p>
    <w:p w:rsidR="007D37F9" w:rsidRDefault="007D37F9" w:rsidP="004D45F0">
      <w:pPr>
        <w:jc w:val="both"/>
      </w:pPr>
    </w:p>
    <w:p w:rsidR="00E942A5" w:rsidRDefault="00E573AD" w:rsidP="004D45F0">
      <w:pPr>
        <w:jc w:val="both"/>
      </w:pPr>
      <w:r>
        <w:t>Whether or not it is intentional</w:t>
      </w:r>
      <w:r w:rsidR="00FF5D38">
        <w:t>,</w:t>
      </w:r>
      <w:r>
        <w:t xml:space="preserve"> t</w:t>
      </w:r>
      <w:r w:rsidR="00E00810">
        <w:t xml:space="preserve">he </w:t>
      </w:r>
      <w:r>
        <w:t xml:space="preserve">process of secular education </w:t>
      </w:r>
      <w:r w:rsidR="00E00810">
        <w:t>is indeed</w:t>
      </w:r>
      <w:r>
        <w:t xml:space="preserve"> effective in converting students from theists to atheists. To begin, t</w:t>
      </w:r>
      <w:r w:rsidR="00E00810">
        <w:t>he atmosphere in</w:t>
      </w:r>
      <w:r w:rsidR="00FD7FE0">
        <w:t xml:space="preserve"> the</w:t>
      </w:r>
      <w:r w:rsidR="00E00810">
        <w:t xml:space="preserve"> classroom is </w:t>
      </w:r>
      <w:r w:rsidR="00FD7FE0">
        <w:t xml:space="preserve">very </w:t>
      </w:r>
      <w:r w:rsidR="00E00810">
        <w:t>intimidating</w:t>
      </w:r>
      <w:r w:rsidR="00FD7FE0">
        <w:t xml:space="preserve"> to </w:t>
      </w:r>
      <w:r w:rsidR="00FD7FE0">
        <w:lastRenderedPageBreak/>
        <w:t>students</w:t>
      </w:r>
      <w:r w:rsidR="00E00810">
        <w:t xml:space="preserve">. </w:t>
      </w:r>
      <w:r>
        <w:t>T</w:t>
      </w:r>
      <w:r w:rsidR="00E00810">
        <w:t>eacher</w:t>
      </w:r>
      <w:r w:rsidR="00FD7FE0">
        <w:t>s</w:t>
      </w:r>
      <w:r w:rsidR="00E00810">
        <w:t xml:space="preserve"> are older, </w:t>
      </w:r>
      <w:r w:rsidR="00FD7FE0">
        <w:t xml:space="preserve">armed with </w:t>
      </w:r>
      <w:r>
        <w:t xml:space="preserve">extensive </w:t>
      </w:r>
      <w:r w:rsidR="00FD7FE0">
        <w:t>preparation for the “discussion</w:t>
      </w:r>
      <w:r w:rsidR="00FF5D38">
        <w:t>,</w:t>
      </w:r>
      <w:r w:rsidR="00FD7FE0">
        <w:t xml:space="preserve">” </w:t>
      </w:r>
      <w:r w:rsidR="00E00810">
        <w:t xml:space="preserve">and </w:t>
      </w:r>
      <w:r>
        <w:t xml:space="preserve">they often </w:t>
      </w:r>
      <w:r w:rsidR="00CA7094">
        <w:t>possess one or more post-graduate degrees.</w:t>
      </w:r>
      <w:r w:rsidR="00F900C6">
        <w:t xml:space="preserve"> The classroom is their domain and by definition the</w:t>
      </w:r>
      <w:r>
        <w:t>y have the floor</w:t>
      </w:r>
      <w:r w:rsidR="000501D7">
        <w:t>. By default, t</w:t>
      </w:r>
      <w:r w:rsidR="00FD7FE0">
        <w:t>he</w:t>
      </w:r>
      <w:r w:rsidR="00F900C6">
        <w:t xml:space="preserve">ir voice takes </w:t>
      </w:r>
      <w:r w:rsidR="00FD7FE0">
        <w:t xml:space="preserve">on authoritative </w:t>
      </w:r>
      <w:r w:rsidR="00F900C6">
        <w:t>preeminence.</w:t>
      </w:r>
      <w:r w:rsidR="00AF5EBB">
        <w:t xml:space="preserve"> </w:t>
      </w:r>
      <w:r w:rsidR="00FD7FE0">
        <w:t xml:space="preserve">In the </w:t>
      </w:r>
      <w:r>
        <w:t xml:space="preserve">typical </w:t>
      </w:r>
      <w:r w:rsidR="00FD7FE0">
        <w:t>scenario, t</w:t>
      </w:r>
      <w:r w:rsidR="00AF5EBB">
        <w:t xml:space="preserve">hey begin </w:t>
      </w:r>
      <w:r>
        <w:t>science education</w:t>
      </w:r>
      <w:r w:rsidR="00FD7FE0">
        <w:t xml:space="preserve"> </w:t>
      </w:r>
      <w:r w:rsidR="00AF5EBB">
        <w:t xml:space="preserve">by laying </w:t>
      </w:r>
      <w:proofErr w:type="gramStart"/>
      <w:r w:rsidR="00AF5EBB">
        <w:t>a groundwork</w:t>
      </w:r>
      <w:proofErr w:type="gramEnd"/>
      <w:r w:rsidR="00AF5EBB">
        <w:t xml:space="preserve"> of </w:t>
      </w:r>
      <w:r w:rsidR="005077C5">
        <w:t xml:space="preserve">foundational </w:t>
      </w:r>
      <w:r w:rsidR="00FD7FE0">
        <w:t xml:space="preserve">principles </w:t>
      </w:r>
      <w:r w:rsidR="00AF5EBB">
        <w:t xml:space="preserve">and </w:t>
      </w:r>
      <w:r>
        <w:t xml:space="preserve">credible </w:t>
      </w:r>
      <w:r w:rsidR="00AF5EBB">
        <w:t>facts</w:t>
      </w:r>
      <w:r w:rsidR="005077C5">
        <w:t>,</w:t>
      </w:r>
      <w:r w:rsidR="00AF5EBB">
        <w:t xml:space="preserve"> </w:t>
      </w:r>
      <w:r w:rsidR="005077C5">
        <w:t xml:space="preserve">slowly </w:t>
      </w:r>
      <w:r w:rsidR="00AF5EBB">
        <w:t xml:space="preserve">building precept upon precept. Then without a sign that anything is amiss, precepts are over-extended and exaggerated. </w:t>
      </w:r>
      <w:r w:rsidR="005077C5">
        <w:t>T</w:t>
      </w:r>
      <w:r w:rsidR="00AF5EBB">
        <w:t>heory</w:t>
      </w:r>
      <w:r w:rsidR="00FD7FE0">
        <w:t xml:space="preserve">, speculation and assumption </w:t>
      </w:r>
      <w:r w:rsidR="00A62E90">
        <w:t xml:space="preserve">aligning with atheistic and humanistic worldviews </w:t>
      </w:r>
      <w:r w:rsidR="00AF5EBB">
        <w:t>begin to be presented as fact</w:t>
      </w:r>
      <w:r w:rsidR="00BB4AD6">
        <w:t>,</w:t>
      </w:r>
      <w:r w:rsidR="005077C5">
        <w:t xml:space="preserve"> </w:t>
      </w:r>
      <w:r w:rsidR="00FD7FE0">
        <w:t xml:space="preserve">with no fair </w:t>
      </w:r>
      <w:r>
        <w:t xml:space="preserve">disclosure </w:t>
      </w:r>
      <w:r w:rsidR="00FD7FE0">
        <w:t xml:space="preserve">of how </w:t>
      </w:r>
      <w:r w:rsidR="005077C5">
        <w:t xml:space="preserve">shallow the </w:t>
      </w:r>
      <w:r w:rsidR="00FD7FE0">
        <w:t xml:space="preserve">observational </w:t>
      </w:r>
      <w:r w:rsidR="00BB4AD6">
        <w:t xml:space="preserve">data is </w:t>
      </w:r>
      <w:r w:rsidR="00E57B18">
        <w:t>behind</w:t>
      </w:r>
      <w:r w:rsidR="00BB4AD6">
        <w:t xml:space="preserve"> them</w:t>
      </w:r>
      <w:r w:rsidR="00E57B18">
        <w:t>,</w:t>
      </w:r>
      <w:r w:rsidR="00FD7FE0">
        <w:t xml:space="preserve"> and </w:t>
      </w:r>
      <w:r w:rsidR="00E57B18">
        <w:t xml:space="preserve">most </w:t>
      </w:r>
      <w:r w:rsidR="00FD7FE0">
        <w:t xml:space="preserve">certainly </w:t>
      </w:r>
      <w:r w:rsidR="00FF5D38">
        <w:t xml:space="preserve">with </w:t>
      </w:r>
      <w:r w:rsidR="00FD7FE0">
        <w:t xml:space="preserve">no presentation of credible </w:t>
      </w:r>
      <w:r w:rsidR="007276BE">
        <w:t xml:space="preserve">evidence </w:t>
      </w:r>
      <w:r w:rsidR="00FD7FE0">
        <w:t>that might dispute the commonly accepted predispositions</w:t>
      </w:r>
      <w:r w:rsidR="00A62E90">
        <w:t xml:space="preserve">. </w:t>
      </w:r>
      <w:r w:rsidR="00FD7FE0">
        <w:t>The long-</w:t>
      </w:r>
      <w:r w:rsidR="00E942A5">
        <w:t xml:space="preserve">standing requirement of </w:t>
      </w:r>
      <w:r w:rsidR="007276BE">
        <w:t xml:space="preserve">listing </w:t>
      </w:r>
      <w:r w:rsidR="00E942A5">
        <w:t xml:space="preserve">all </w:t>
      </w:r>
      <w:r w:rsidR="005077C5">
        <w:t>a</w:t>
      </w:r>
      <w:r w:rsidR="00E942A5">
        <w:t>ssumption</w:t>
      </w:r>
      <w:r w:rsidR="00E57B18">
        <w:t>s</w:t>
      </w:r>
      <w:r w:rsidR="00E942A5">
        <w:t xml:space="preserve"> and margins of error when presenting theories and conclusions (in order to maintain scientific integrity)</w:t>
      </w:r>
      <w:r w:rsidR="00AF5EBB">
        <w:t xml:space="preserve"> </w:t>
      </w:r>
      <w:r w:rsidR="00E942A5">
        <w:t>has been disc</w:t>
      </w:r>
      <w:r w:rsidR="00FD7FE0">
        <w:t>arded</w:t>
      </w:r>
      <w:r w:rsidR="00E57B18">
        <w:t xml:space="preserve"> somewhere along the way</w:t>
      </w:r>
      <w:r w:rsidR="00E942A5">
        <w:t xml:space="preserve">. This </w:t>
      </w:r>
      <w:r w:rsidR="00E57B18">
        <w:t>buil</w:t>
      </w:r>
      <w:r w:rsidR="007D37F9">
        <w:t>ds</w:t>
      </w:r>
      <w:r w:rsidR="00E942A5">
        <w:t xml:space="preserve"> the allusion of fact where fact has not been established according </w:t>
      </w:r>
      <w:r w:rsidR="004B3AAF">
        <w:t xml:space="preserve">to </w:t>
      </w:r>
      <w:r w:rsidR="00E942A5">
        <w:t>the rules of science. Suddenly</w:t>
      </w:r>
      <w:r w:rsidR="00FD7FE0">
        <w:t>,</w:t>
      </w:r>
      <w:r w:rsidR="00E942A5">
        <w:t xml:space="preserve"> </w:t>
      </w:r>
      <w:r w:rsidR="000501D7">
        <w:t xml:space="preserve">in today’s classrooms </w:t>
      </w:r>
      <w:r w:rsidR="00E942A5">
        <w:t>it is fair game to minimize assumptions</w:t>
      </w:r>
      <w:r w:rsidR="00AF5EBB">
        <w:t xml:space="preserve"> </w:t>
      </w:r>
      <w:r w:rsidR="00E942A5">
        <w:t xml:space="preserve">and </w:t>
      </w:r>
      <w:r w:rsidR="00FD7FE0">
        <w:t xml:space="preserve">omit </w:t>
      </w:r>
      <w:r w:rsidR="00E942A5">
        <w:t xml:space="preserve">margins of error, at least when </w:t>
      </w:r>
      <w:r w:rsidR="000501D7">
        <w:t xml:space="preserve">presenting as “fact” </w:t>
      </w:r>
      <w:r w:rsidR="00E942A5">
        <w:t xml:space="preserve">speculation </w:t>
      </w:r>
      <w:r w:rsidR="000501D7">
        <w:t xml:space="preserve">in support of </w:t>
      </w:r>
      <w:r w:rsidR="00E942A5">
        <w:t xml:space="preserve">humanistic </w:t>
      </w:r>
      <w:r w:rsidR="00E57B18">
        <w:t xml:space="preserve">and atheistic </w:t>
      </w:r>
      <w:r w:rsidR="00E942A5">
        <w:t>doctrine</w:t>
      </w:r>
      <w:r w:rsidR="00E57B18">
        <w:t>s</w:t>
      </w:r>
      <w:r w:rsidR="00AF5EBB">
        <w:t xml:space="preserve">. </w:t>
      </w:r>
    </w:p>
    <w:p w:rsidR="00E942A5" w:rsidRDefault="00E942A5" w:rsidP="004D45F0">
      <w:pPr>
        <w:jc w:val="both"/>
      </w:pPr>
    </w:p>
    <w:p w:rsidR="005077C5" w:rsidRDefault="00E942A5" w:rsidP="004D45F0">
      <w:pPr>
        <w:jc w:val="both"/>
      </w:pPr>
      <w:r>
        <w:t>At the same time</w:t>
      </w:r>
      <w:r w:rsidR="00FD7FE0">
        <w:t>,</w:t>
      </w:r>
      <w:r>
        <w:t xml:space="preserve"> any </w:t>
      </w:r>
      <w:r w:rsidR="000501D7">
        <w:t>work by</w:t>
      </w:r>
      <w:r w:rsidR="00A62E90">
        <w:t xml:space="preserve"> </w:t>
      </w:r>
      <w:r w:rsidR="00E57B18">
        <w:t xml:space="preserve">accomplished </w:t>
      </w:r>
      <w:r w:rsidR="00A62E90">
        <w:t xml:space="preserve">scientists in opposition to the </w:t>
      </w:r>
      <w:r w:rsidR="00E57B18">
        <w:t xml:space="preserve">commonly accepted </w:t>
      </w:r>
      <w:r w:rsidR="00A62E90">
        <w:t xml:space="preserve">worldview is minimized, ridiculed or </w:t>
      </w:r>
      <w:r w:rsidR="005077C5">
        <w:t xml:space="preserve">excluded </w:t>
      </w:r>
      <w:r w:rsidR="00A62E90">
        <w:t>from lectures and textbooks</w:t>
      </w:r>
      <w:r>
        <w:t xml:space="preserve"> altogether so that students are allowed to hear only “the sound of one hand clapping</w:t>
      </w:r>
      <w:r w:rsidR="004B3AAF">
        <w:t>.</w:t>
      </w:r>
      <w:r>
        <w:t>”</w:t>
      </w:r>
      <w:r w:rsidR="00A62E90">
        <w:t xml:space="preserve"> Predisposed </w:t>
      </w:r>
      <w:r w:rsidR="000D222B">
        <w:t xml:space="preserve">“immovable” </w:t>
      </w:r>
      <w:r w:rsidR="00A62E90">
        <w:t>conclusions</w:t>
      </w:r>
      <w:r w:rsidR="000D222B">
        <w:t xml:space="preserve"> </w:t>
      </w:r>
      <w:r w:rsidR="00A62E90">
        <w:t xml:space="preserve">are drawn </w:t>
      </w:r>
      <w:r w:rsidR="00C25449">
        <w:t xml:space="preserve">(e.g., millions and billions of years) </w:t>
      </w:r>
      <w:r w:rsidR="00A62E90">
        <w:t xml:space="preserve">to exclude opposing evidence and </w:t>
      </w:r>
      <w:r w:rsidR="005077C5">
        <w:t>research</w:t>
      </w:r>
      <w:r w:rsidR="00155B34">
        <w:t xml:space="preserve"> and then used as the foundation for further assumptions and “facts</w:t>
      </w:r>
      <w:r w:rsidR="004B3AAF">
        <w:t>.</w:t>
      </w:r>
      <w:r w:rsidR="00155B34">
        <w:t xml:space="preserve">” </w:t>
      </w:r>
      <w:r w:rsidR="00A62E90">
        <w:t xml:space="preserve">Rules are drawn to silence </w:t>
      </w:r>
      <w:r w:rsidR="00E57B18">
        <w:t xml:space="preserve">dissention and </w:t>
      </w:r>
      <w:r w:rsidR="00A62E90">
        <w:t xml:space="preserve">fair discussion. </w:t>
      </w:r>
      <w:r w:rsidR="00E57B18">
        <w:t>In addition</w:t>
      </w:r>
      <w:r w:rsidR="004B3AAF">
        <w:t>,</w:t>
      </w:r>
      <w:r w:rsidR="00E57B18">
        <w:t xml:space="preserve"> g</w:t>
      </w:r>
      <w:r w:rsidR="00A62E90">
        <w:t xml:space="preserve">rades are </w:t>
      </w:r>
      <w:r w:rsidR="00E57B18">
        <w:t xml:space="preserve">often </w:t>
      </w:r>
      <w:r w:rsidR="00A62E90">
        <w:t xml:space="preserve">used to pressure students to produce work in alignment </w:t>
      </w:r>
      <w:r w:rsidR="000D222B">
        <w:t>with the commonly accepted view while</w:t>
      </w:r>
      <w:r w:rsidR="00E57B18">
        <w:t xml:space="preserve"> work</w:t>
      </w:r>
      <w:r w:rsidR="000D222B">
        <w:t xml:space="preserve"> </w:t>
      </w:r>
      <w:r w:rsidR="00E57B18">
        <w:t>representing though</w:t>
      </w:r>
      <w:r w:rsidR="007D37F9">
        <w:t>t</w:t>
      </w:r>
      <w:r w:rsidR="00E57B18">
        <w:t xml:space="preserve"> in opposition to mainstream </w:t>
      </w:r>
      <w:r w:rsidR="00C25449">
        <w:t xml:space="preserve">ideas </w:t>
      </w:r>
      <w:r w:rsidR="00A62E90">
        <w:t xml:space="preserve">is </w:t>
      </w:r>
      <w:r w:rsidR="00E57B18">
        <w:t>considered inferior. (I</w:t>
      </w:r>
      <w:r w:rsidR="000D222B">
        <w:t xml:space="preserve">f you still think that </w:t>
      </w:r>
      <w:r w:rsidR="004B3AAF">
        <w:t xml:space="preserve">academic </w:t>
      </w:r>
      <w:r w:rsidR="000D222B">
        <w:t xml:space="preserve">freedom is alive in America, I highly recommend viewing Ben Stein’s </w:t>
      </w:r>
      <w:r w:rsidR="00CA4E5E">
        <w:t xml:space="preserve">eye-opening </w:t>
      </w:r>
      <w:r w:rsidR="000D222B">
        <w:t>documentary</w:t>
      </w:r>
      <w:r w:rsidR="004B3AAF">
        <w:t>,</w:t>
      </w:r>
      <w:r w:rsidR="000D222B">
        <w:t xml:space="preserve"> “</w:t>
      </w:r>
      <w:r w:rsidR="000D222B" w:rsidRPr="00155B34">
        <w:rPr>
          <w:i/>
        </w:rPr>
        <w:t>Expelled</w:t>
      </w:r>
      <w:r w:rsidR="00CA4E5E">
        <w:rPr>
          <w:i/>
        </w:rPr>
        <w:t>: No Intelligence</w:t>
      </w:r>
      <w:r w:rsidR="00E57B18">
        <w:rPr>
          <w:i/>
        </w:rPr>
        <w:t xml:space="preserve"> Allowed</w:t>
      </w:r>
      <w:r w:rsidR="000D222B">
        <w:t>”</w:t>
      </w:r>
      <w:r w:rsidR="00C25449">
        <w:rPr>
          <w:rStyle w:val="FootnoteReference"/>
        </w:rPr>
        <w:footnoteReference w:id="1"/>
      </w:r>
      <w:r w:rsidR="000D222B">
        <w:t>)</w:t>
      </w:r>
      <w:r w:rsidR="00A62E90">
        <w:t xml:space="preserve">. Only </w:t>
      </w:r>
      <w:r w:rsidR="00155B34">
        <w:t xml:space="preserve">those </w:t>
      </w:r>
      <w:r w:rsidR="00A62E90">
        <w:t xml:space="preserve">ideas </w:t>
      </w:r>
      <w:r w:rsidR="00155B34">
        <w:t xml:space="preserve">that are </w:t>
      </w:r>
      <w:r w:rsidR="00A62E90">
        <w:t>in concert</w:t>
      </w:r>
      <w:r w:rsidR="005077C5">
        <w:t xml:space="preserve"> with the </w:t>
      </w:r>
      <w:r w:rsidR="00CA4E5E">
        <w:t xml:space="preserve">preauthorized </w:t>
      </w:r>
      <w:r w:rsidR="005077C5">
        <w:t>conclusions are</w:t>
      </w:r>
      <w:r w:rsidR="00A62E90">
        <w:t xml:space="preserve"> </w:t>
      </w:r>
      <w:r w:rsidR="000D222B">
        <w:t xml:space="preserve">considered </w:t>
      </w:r>
      <w:r w:rsidR="00A62E90">
        <w:lastRenderedPageBreak/>
        <w:t xml:space="preserve">acceptable. </w:t>
      </w:r>
      <w:r w:rsidR="005077C5">
        <w:t xml:space="preserve">All thought supporting the </w:t>
      </w:r>
      <w:r w:rsidR="00C25449">
        <w:t>“</w:t>
      </w:r>
      <w:r w:rsidR="005077C5">
        <w:t>politically correct</w:t>
      </w:r>
      <w:r w:rsidR="00C25449">
        <w:t>”</w:t>
      </w:r>
      <w:r w:rsidR="005077C5">
        <w:t xml:space="preserve"> worldview is applauded while dissenters are labeled as unintelligent, </w:t>
      </w:r>
      <w:r w:rsidR="00155B34">
        <w:t xml:space="preserve">or </w:t>
      </w:r>
      <w:r w:rsidR="005077C5">
        <w:t xml:space="preserve">holding to </w:t>
      </w:r>
      <w:r w:rsidR="000D222B">
        <w:t>“</w:t>
      </w:r>
      <w:r w:rsidR="005077C5">
        <w:t>primitive religious superstitions</w:t>
      </w:r>
      <w:r w:rsidR="00CA4E5E">
        <w:t>” regardless of which</w:t>
      </w:r>
      <w:r w:rsidR="000D222B">
        <w:t xml:space="preserve"> </w:t>
      </w:r>
      <w:r w:rsidR="00155B34">
        <w:t xml:space="preserve">conclusion </w:t>
      </w:r>
      <w:r w:rsidR="000D222B">
        <w:t>the science support</w:t>
      </w:r>
      <w:r w:rsidR="00155B34">
        <w:t>s</w:t>
      </w:r>
      <w:r w:rsidR="003924CA">
        <w:t xml:space="preserve"> best</w:t>
      </w:r>
      <w:r w:rsidR="005077C5">
        <w:t xml:space="preserve">.  </w:t>
      </w:r>
    </w:p>
    <w:p w:rsidR="005077C5" w:rsidRDefault="005077C5" w:rsidP="004D45F0">
      <w:pPr>
        <w:jc w:val="both"/>
      </w:pPr>
    </w:p>
    <w:p w:rsidR="00A301EE" w:rsidRDefault="007C36F6" w:rsidP="004D45F0">
      <w:pPr>
        <w:pStyle w:val="Heading2"/>
        <w:jc w:val="both"/>
      </w:pPr>
      <w:bookmarkStart w:id="4" w:name="_Toc441083948"/>
      <w:r>
        <w:t>The Slide f</w:t>
      </w:r>
      <w:r w:rsidR="007D37F9">
        <w:t>rom the Solid</w:t>
      </w:r>
      <w:r w:rsidR="00A301EE">
        <w:t xml:space="preserve"> </w:t>
      </w:r>
      <w:r w:rsidR="007D37F9">
        <w:t xml:space="preserve">to the </w:t>
      </w:r>
      <w:r>
        <w:t>Speculative</w:t>
      </w:r>
      <w:bookmarkEnd w:id="4"/>
    </w:p>
    <w:p w:rsidR="007D37F9" w:rsidRDefault="007D37F9" w:rsidP="004D45F0">
      <w:pPr>
        <w:jc w:val="both"/>
      </w:pPr>
    </w:p>
    <w:p w:rsidR="004D45F0" w:rsidRDefault="00A62E90" w:rsidP="004D45F0">
      <w:pPr>
        <w:jc w:val="both"/>
      </w:pPr>
      <w:r>
        <w:t xml:space="preserve">After </w:t>
      </w:r>
      <w:r w:rsidR="00E57B18">
        <w:t xml:space="preserve">first </w:t>
      </w:r>
      <w:r>
        <w:t>laying a foundation of solid science</w:t>
      </w:r>
      <w:r w:rsidR="00155B34">
        <w:t xml:space="preserve"> (</w:t>
      </w:r>
      <w:r w:rsidR="003924CA">
        <w:t>or “</w:t>
      </w:r>
      <w:r w:rsidR="00155B34">
        <w:t>good</w:t>
      </w:r>
      <w:r w:rsidR="003924CA">
        <w:t>”</w:t>
      </w:r>
      <w:r w:rsidR="00155B34">
        <w:t xml:space="preserve"> s</w:t>
      </w:r>
      <w:r w:rsidR="005077C5">
        <w:t>cience)</w:t>
      </w:r>
      <w:r w:rsidR="000D222B">
        <w:t xml:space="preserve">, </w:t>
      </w:r>
      <w:r w:rsidR="00155B34">
        <w:t xml:space="preserve">quietly </w:t>
      </w:r>
      <w:r w:rsidR="000D222B">
        <w:t xml:space="preserve">a boundary is </w:t>
      </w:r>
      <w:r>
        <w:t xml:space="preserve">crossed </w:t>
      </w:r>
      <w:r w:rsidR="000D222B">
        <w:t xml:space="preserve">in the classroom where speculative, </w:t>
      </w:r>
      <w:r>
        <w:t xml:space="preserve">unproven </w:t>
      </w:r>
      <w:r w:rsidR="000D222B">
        <w:t>and</w:t>
      </w:r>
      <w:r w:rsidR="00155B34">
        <w:t xml:space="preserve"> error-</w:t>
      </w:r>
      <w:r w:rsidR="000D222B">
        <w:t xml:space="preserve">riddled </w:t>
      </w:r>
      <w:r>
        <w:t xml:space="preserve">theory is presented as </w:t>
      </w:r>
      <w:r w:rsidR="00543AA7">
        <w:t xml:space="preserve">indisputable </w:t>
      </w:r>
      <w:r>
        <w:t>fact</w:t>
      </w:r>
      <w:r w:rsidR="00155B34">
        <w:t xml:space="preserve"> (</w:t>
      </w:r>
      <w:r w:rsidR="003924CA">
        <w:t>“</w:t>
      </w:r>
      <w:r w:rsidR="00155B34">
        <w:t>bad</w:t>
      </w:r>
      <w:r w:rsidR="003924CA">
        <w:t>”</w:t>
      </w:r>
      <w:r w:rsidR="00155B34">
        <w:t xml:space="preserve"> s</w:t>
      </w:r>
      <w:r w:rsidR="005077C5">
        <w:t>cience)</w:t>
      </w:r>
      <w:r>
        <w:t>.</w:t>
      </w:r>
      <w:r w:rsidR="005077C5">
        <w:t xml:space="preserve"> This is </w:t>
      </w:r>
      <w:r w:rsidR="00E57B18">
        <w:t xml:space="preserve">according to </w:t>
      </w:r>
      <w:r w:rsidR="005077C5">
        <w:t xml:space="preserve">the pattern of </w:t>
      </w:r>
      <w:r w:rsidR="00AC6FAA">
        <w:t xml:space="preserve">Charles </w:t>
      </w:r>
      <w:r w:rsidR="005077C5">
        <w:t xml:space="preserve">Darwin </w:t>
      </w:r>
      <w:r w:rsidR="00E57B18">
        <w:t>himself</w:t>
      </w:r>
      <w:r w:rsidR="00AC6FAA">
        <w:t>,</w:t>
      </w:r>
      <w:r w:rsidR="00E57B18">
        <w:t xml:space="preserve"> </w:t>
      </w:r>
      <w:r w:rsidR="005077C5">
        <w:t xml:space="preserve">whose </w:t>
      </w:r>
      <w:r w:rsidR="000D222B">
        <w:t xml:space="preserve">solid </w:t>
      </w:r>
      <w:r w:rsidR="00155B34">
        <w:t>work in natural s</w:t>
      </w:r>
      <w:r w:rsidR="005077C5">
        <w:t xml:space="preserve">election was </w:t>
      </w:r>
      <w:r w:rsidR="00E57B18">
        <w:t xml:space="preserve">based on </w:t>
      </w:r>
      <w:r w:rsidR="005077C5">
        <w:t>observable and repeatable</w:t>
      </w:r>
      <w:r w:rsidR="00E57B18">
        <w:t xml:space="preserve"> evidence</w:t>
      </w:r>
      <w:r w:rsidR="00AC6FAA">
        <w:t>;</w:t>
      </w:r>
      <w:r w:rsidR="005077C5">
        <w:t xml:space="preserve"> but the extension of it to explain </w:t>
      </w:r>
      <w:r w:rsidR="001B431A" w:rsidRPr="007C36F6">
        <w:rPr>
          <w:i/>
        </w:rPr>
        <w:t>The</w:t>
      </w:r>
      <w:r w:rsidR="005077C5">
        <w:t xml:space="preserve"> </w:t>
      </w:r>
      <w:r w:rsidR="001B431A" w:rsidRPr="007C36F6">
        <w:rPr>
          <w:i/>
        </w:rPr>
        <w:t>Origin of Species</w:t>
      </w:r>
      <w:r w:rsidR="005077C5">
        <w:t xml:space="preserve"> is a far cry from scientific. Today</w:t>
      </w:r>
      <w:r w:rsidR="00E57B18">
        <w:t>,</w:t>
      </w:r>
      <w:r w:rsidR="005077C5">
        <w:t xml:space="preserve"> this same </w:t>
      </w:r>
      <w:r w:rsidR="000D266E">
        <w:t xml:space="preserve">crowning of speculative theory as reliable fact </w:t>
      </w:r>
      <w:r w:rsidR="005077C5">
        <w:t xml:space="preserve">has been extended </w:t>
      </w:r>
      <w:proofErr w:type="gramStart"/>
      <w:r w:rsidR="005077C5">
        <w:t>to</w:t>
      </w:r>
      <w:proofErr w:type="gramEnd"/>
      <w:r w:rsidR="005077C5">
        <w:t xml:space="preserve"> </w:t>
      </w:r>
      <w:r w:rsidR="000D222B">
        <w:t xml:space="preserve">many other </w:t>
      </w:r>
      <w:r w:rsidR="00543AA7">
        <w:t>disciplines of science</w:t>
      </w:r>
      <w:r w:rsidR="000D222B">
        <w:t xml:space="preserve"> (e.g., Geology, Anthropology, Astronomy, etc.)</w:t>
      </w:r>
      <w:r w:rsidR="005077C5">
        <w:t xml:space="preserve">. </w:t>
      </w:r>
      <w:r w:rsidR="000D266E">
        <w:t xml:space="preserve">This is why it has become essential that youth </w:t>
      </w:r>
      <w:r w:rsidR="00155B34">
        <w:t xml:space="preserve">of faith are </w:t>
      </w:r>
      <w:r w:rsidR="000D266E">
        <w:t xml:space="preserve">trained to recognize that moment </w:t>
      </w:r>
      <w:r w:rsidR="000D222B">
        <w:t xml:space="preserve">when </w:t>
      </w:r>
      <w:r w:rsidR="000D266E">
        <w:t xml:space="preserve">their </w:t>
      </w:r>
      <w:r w:rsidR="007E53D3">
        <w:t xml:space="preserve">teachers </w:t>
      </w:r>
      <w:r w:rsidR="000D266E">
        <w:t xml:space="preserve">cross the line from </w:t>
      </w:r>
      <w:r w:rsidR="00155B34">
        <w:t xml:space="preserve">real, solid </w:t>
      </w:r>
      <w:r w:rsidR="000D266E">
        <w:t xml:space="preserve">science into worldview indoctrination. To do so they will have to have the ability to discern the </w:t>
      </w:r>
      <w:r w:rsidR="000D222B">
        <w:t xml:space="preserve">specific points of </w:t>
      </w:r>
      <w:r w:rsidR="000D266E">
        <w:t>departure</w:t>
      </w:r>
      <w:r w:rsidR="007E53D3">
        <w:t xml:space="preserve"> from fact to speculation. T</w:t>
      </w:r>
      <w:r w:rsidR="000D266E">
        <w:t xml:space="preserve">his will require preparation, study and an awareness of the strategies that </w:t>
      </w:r>
      <w:r w:rsidR="008D75BC">
        <w:t xml:space="preserve">have been </w:t>
      </w:r>
      <w:r w:rsidR="007E53D3">
        <w:t xml:space="preserve">prepared </w:t>
      </w:r>
      <w:r w:rsidR="008D75BC">
        <w:t xml:space="preserve">to </w:t>
      </w:r>
      <w:r w:rsidR="007E53D3">
        <w:t xml:space="preserve">disassemble </w:t>
      </w:r>
      <w:r w:rsidR="008D75BC">
        <w:t>their faith</w:t>
      </w:r>
      <w:r w:rsidR="000D266E">
        <w:t>.</w:t>
      </w:r>
      <w:r w:rsidR="000D222B">
        <w:t xml:space="preserve"> They need not be experts in </w:t>
      </w:r>
      <w:r w:rsidR="008D75BC">
        <w:t xml:space="preserve">every </w:t>
      </w:r>
      <w:r w:rsidR="00E0039C">
        <w:t xml:space="preserve">aspect </w:t>
      </w:r>
      <w:r w:rsidR="008D75BC">
        <w:t xml:space="preserve">of science </w:t>
      </w:r>
      <w:r w:rsidR="000D222B">
        <w:t xml:space="preserve">if they are armed ahead of time with the knowledge of the fallacies that </w:t>
      </w:r>
      <w:r w:rsidR="008D75BC">
        <w:t xml:space="preserve">are </w:t>
      </w:r>
      <w:proofErr w:type="gramStart"/>
      <w:r w:rsidR="000D222B">
        <w:t>coming</w:t>
      </w:r>
      <w:proofErr w:type="gramEnd"/>
      <w:r w:rsidR="000D222B">
        <w:t xml:space="preserve"> their direction.</w:t>
      </w:r>
      <w:r w:rsidR="007E53D3">
        <w:t xml:space="preserve"> My hope is that this book will give </w:t>
      </w:r>
      <w:r w:rsidR="00E0039C">
        <w:t xml:space="preserve">them </w:t>
      </w:r>
      <w:r w:rsidR="007E53D3">
        <w:t xml:space="preserve">the tools to stand </w:t>
      </w:r>
      <w:r w:rsidR="00E0039C">
        <w:t xml:space="preserve">their </w:t>
      </w:r>
      <w:r w:rsidR="007C36F6">
        <w:t xml:space="preserve">ground </w:t>
      </w:r>
      <w:r w:rsidR="007E53D3">
        <w:t xml:space="preserve">and clearly communicate to others that </w:t>
      </w:r>
      <w:r w:rsidR="00EB03E2">
        <w:t xml:space="preserve">real </w:t>
      </w:r>
      <w:r w:rsidR="007E53D3">
        <w:t xml:space="preserve">science quite clearly supports </w:t>
      </w:r>
      <w:r w:rsidR="00E0039C">
        <w:t>a</w:t>
      </w:r>
      <w:r w:rsidR="007E53D3">
        <w:t xml:space="preserve"> position o</w:t>
      </w:r>
      <w:r w:rsidR="004D45F0">
        <w:t xml:space="preserve">f faith rather than invalidates </w:t>
      </w:r>
      <w:r w:rsidR="007E53D3">
        <w:t>it.</w:t>
      </w:r>
    </w:p>
    <w:p w:rsidR="000D266E" w:rsidRDefault="005077C5" w:rsidP="004D45F0">
      <w:pPr>
        <w:jc w:val="both"/>
      </w:pPr>
      <w:r>
        <w:br/>
      </w:r>
      <w:r w:rsidR="00E0039C">
        <w:t xml:space="preserve">Though the </w:t>
      </w:r>
      <w:r w:rsidR="007E53D3">
        <w:t>origins of this battle have been brewing for quite some time, t</w:t>
      </w:r>
      <w:r w:rsidR="00721BCB">
        <w:t>his was not a criti</w:t>
      </w:r>
      <w:r w:rsidR="00260FE1">
        <w:t xml:space="preserve">cal issue </w:t>
      </w:r>
      <w:r w:rsidR="00C25449">
        <w:t>in the classroom</w:t>
      </w:r>
      <w:r w:rsidR="007E53D3">
        <w:t xml:space="preserve"> some </w:t>
      </w:r>
      <w:r w:rsidR="00260FE1">
        <w:t>50 years ago</w:t>
      </w:r>
      <w:r w:rsidR="00E853F9">
        <w:t>.</w:t>
      </w:r>
      <w:r w:rsidR="00260FE1">
        <w:t xml:space="preserve"> </w:t>
      </w:r>
      <w:r w:rsidR="00E853F9">
        <w:t>T</w:t>
      </w:r>
      <w:r w:rsidR="006B5689">
        <w:t xml:space="preserve">he battle lines have </w:t>
      </w:r>
      <w:r w:rsidR="007E53D3">
        <w:t xml:space="preserve">certainly </w:t>
      </w:r>
      <w:r w:rsidR="006B5689">
        <w:t>moved</w:t>
      </w:r>
      <w:r w:rsidR="000D266E">
        <w:t>.</w:t>
      </w:r>
      <w:r w:rsidR="006B5689">
        <w:t xml:space="preserve"> </w:t>
      </w:r>
      <w:r w:rsidR="000D266E">
        <w:t>I</w:t>
      </w:r>
      <w:r w:rsidR="00260FE1">
        <w:t xml:space="preserve">f </w:t>
      </w:r>
      <w:r w:rsidR="007E53D3">
        <w:t xml:space="preserve">(as our founding fathers stated) </w:t>
      </w:r>
      <w:r w:rsidR="008D75BC">
        <w:t>“</w:t>
      </w:r>
      <w:r w:rsidR="007E53D3">
        <w:t>A</w:t>
      </w:r>
      <w:r w:rsidR="00A55087">
        <w:t xml:space="preserve"> </w:t>
      </w:r>
      <w:r w:rsidR="008D75BC" w:rsidRPr="008D75BC">
        <w:t>firm</w:t>
      </w:r>
      <w:r w:rsidR="007E53D3">
        <w:t xml:space="preserve"> reliance on the protection of Divine P</w:t>
      </w:r>
      <w:r w:rsidR="008D75BC" w:rsidRPr="008D75BC">
        <w:t>rovidence</w:t>
      </w:r>
      <w:r w:rsidR="008D75BC">
        <w:t>”</w:t>
      </w:r>
      <w:r w:rsidR="005958F2">
        <w:rPr>
          <w:rStyle w:val="FootnoteReference"/>
        </w:rPr>
        <w:footnoteReference w:id="2"/>
      </w:r>
      <w:r w:rsidR="008D75BC">
        <w:t xml:space="preserve"> </w:t>
      </w:r>
      <w:r w:rsidR="00721BCB">
        <w:t>is to again</w:t>
      </w:r>
      <w:r w:rsidR="00260FE1">
        <w:t xml:space="preserve"> become</w:t>
      </w:r>
      <w:r w:rsidR="00721BCB">
        <w:t xml:space="preserve"> </w:t>
      </w:r>
      <w:r w:rsidR="00A55087">
        <w:t xml:space="preserve">the </w:t>
      </w:r>
      <w:r w:rsidR="008D75BC">
        <w:t xml:space="preserve">mainstream ideology in </w:t>
      </w:r>
      <w:r w:rsidR="00721BCB">
        <w:t xml:space="preserve">our culture, </w:t>
      </w:r>
      <w:r w:rsidR="007E53D3">
        <w:t xml:space="preserve">turning the tide </w:t>
      </w:r>
      <w:r w:rsidR="007E53D3">
        <w:lastRenderedPageBreak/>
        <w:t xml:space="preserve">and </w:t>
      </w:r>
      <w:r w:rsidR="00721BCB">
        <w:t>winning the “science war</w:t>
      </w:r>
      <w:r w:rsidR="000D266E">
        <w:t>”</w:t>
      </w:r>
      <w:r w:rsidR="00721BCB">
        <w:t xml:space="preserve"> </w:t>
      </w:r>
      <w:r w:rsidR="008D75BC">
        <w:t xml:space="preserve">in </w:t>
      </w:r>
      <w:r w:rsidR="00E37118">
        <w:t xml:space="preserve">the minds of </w:t>
      </w:r>
      <w:r w:rsidR="008D75BC">
        <w:t xml:space="preserve">the </w:t>
      </w:r>
      <w:r w:rsidR="00E37118">
        <w:t xml:space="preserve">next generation of </w:t>
      </w:r>
      <w:r w:rsidR="008D75BC">
        <w:t xml:space="preserve">American citizens </w:t>
      </w:r>
      <w:r w:rsidR="001A3F9A">
        <w:t xml:space="preserve">will be a </w:t>
      </w:r>
      <w:r w:rsidR="007C36F6">
        <w:t xml:space="preserve">foundational </w:t>
      </w:r>
      <w:r w:rsidR="00C25449">
        <w:t xml:space="preserve">milestone </w:t>
      </w:r>
      <w:r w:rsidR="007C36F6">
        <w:t>on that path</w:t>
      </w:r>
      <w:r w:rsidR="00721BCB">
        <w:t xml:space="preserve">. </w:t>
      </w:r>
    </w:p>
    <w:p w:rsidR="003D4C0B" w:rsidRDefault="003D4C0B" w:rsidP="004D45F0">
      <w:pPr>
        <w:jc w:val="both"/>
      </w:pPr>
    </w:p>
    <w:p w:rsidR="00AE5AE3" w:rsidRDefault="000D2EB8" w:rsidP="004D45F0">
      <w:pPr>
        <w:jc w:val="both"/>
      </w:pPr>
      <w:r>
        <w:t xml:space="preserve">While not every mind has a natural </w:t>
      </w:r>
      <w:r w:rsidR="00E853F9">
        <w:t>affection for</w:t>
      </w:r>
      <w:r>
        <w:t xml:space="preserve"> science, </w:t>
      </w:r>
      <w:r w:rsidR="00E37118">
        <w:t>I believe that you will enjoy learning the information in th</w:t>
      </w:r>
      <w:r>
        <w:t xml:space="preserve">e following chapters. </w:t>
      </w:r>
      <w:r w:rsidR="003B2570">
        <w:t>Much</w:t>
      </w:r>
      <w:r w:rsidR="00A55087">
        <w:t xml:space="preserve"> of it </w:t>
      </w:r>
      <w:r w:rsidR="005D7220">
        <w:t>will be new</w:t>
      </w:r>
      <w:r w:rsidR="001A3F9A">
        <w:t xml:space="preserve"> to most readers</w:t>
      </w:r>
      <w:r w:rsidR="00A55755">
        <w:t>,</w:t>
      </w:r>
      <w:r w:rsidR="005D7220">
        <w:t xml:space="preserve"> and it </w:t>
      </w:r>
      <w:r w:rsidR="003B2570">
        <w:t xml:space="preserve">may </w:t>
      </w:r>
      <w:r w:rsidR="001A3F9A">
        <w:t xml:space="preserve">really surprise you to realize how well </w:t>
      </w:r>
      <w:r w:rsidR="00E77A71">
        <w:t xml:space="preserve">unbiased </w:t>
      </w:r>
      <w:r w:rsidR="001A3F9A">
        <w:t>science supports a God-centered worldview.</w:t>
      </w:r>
      <w:r w:rsidR="00A55087">
        <w:t xml:space="preserve"> </w:t>
      </w:r>
      <w:r w:rsidR="00E37118">
        <w:t xml:space="preserve">I hope that you will </w:t>
      </w:r>
      <w:r w:rsidR="00E77A71">
        <w:t xml:space="preserve">also </w:t>
      </w:r>
      <w:r w:rsidR="00E37118">
        <w:t xml:space="preserve">gain a passion for seeing </w:t>
      </w:r>
      <w:r>
        <w:t xml:space="preserve">our youth </w:t>
      </w:r>
      <w:r w:rsidR="00E37118">
        <w:t xml:space="preserve">equipped to </w:t>
      </w:r>
      <w:r w:rsidR="00E77A71">
        <w:t>go on the offensive, using</w:t>
      </w:r>
      <w:r w:rsidR="00E37118">
        <w:t xml:space="preserve"> real science and </w:t>
      </w:r>
      <w:r w:rsidR="00AE5AE3">
        <w:t>solid</w:t>
      </w:r>
      <w:r w:rsidR="00E37118">
        <w:t xml:space="preserve"> historical fact to support their belief in </w:t>
      </w:r>
      <w:r w:rsidR="005D7220">
        <w:t xml:space="preserve">the supernatural and in </w:t>
      </w:r>
      <w:r w:rsidR="00E37118">
        <w:t>God</w:t>
      </w:r>
      <w:r w:rsidR="00B350F0">
        <w:t>, the creator of all things, rather than to cower defensively when teachers and professors attempt to embarrass them for believing.</w:t>
      </w:r>
    </w:p>
    <w:p w:rsidR="000D2EB8" w:rsidRDefault="000D2EB8" w:rsidP="004D45F0">
      <w:pPr>
        <w:jc w:val="both"/>
      </w:pPr>
    </w:p>
    <w:p w:rsidR="00E37118" w:rsidRDefault="00A55087" w:rsidP="004D45F0">
      <w:pPr>
        <w:jc w:val="both"/>
      </w:pPr>
      <w:r>
        <w:t>T</w:t>
      </w:r>
      <w:r w:rsidR="00AE5AE3">
        <w:t xml:space="preserve">his is a winnable war. </w:t>
      </w:r>
      <w:r w:rsidR="00747291">
        <w:t xml:space="preserve">With a little effort </w:t>
      </w:r>
      <w:r w:rsidR="00AE5AE3">
        <w:t xml:space="preserve">and </w:t>
      </w:r>
      <w:r w:rsidR="00747291">
        <w:t xml:space="preserve">some </w:t>
      </w:r>
      <w:r w:rsidR="00AE5AE3">
        <w:t xml:space="preserve">well-focused </w:t>
      </w:r>
      <w:r w:rsidR="00747291">
        <w:t>help</w:t>
      </w:r>
      <w:r w:rsidR="00A55755">
        <w:t>,</w:t>
      </w:r>
      <w:r w:rsidR="00747291">
        <w:t xml:space="preserve"> </w:t>
      </w:r>
      <w:r w:rsidR="000D2EB8">
        <w:t xml:space="preserve">our </w:t>
      </w:r>
      <w:r w:rsidR="00747291">
        <w:t>youth can be transformed from th</w:t>
      </w:r>
      <w:r w:rsidR="00AE5AE3">
        <w:t xml:space="preserve">e </w:t>
      </w:r>
      <w:r w:rsidR="00AE5AE3" w:rsidRPr="00C25449">
        <w:rPr>
          <w:b/>
        </w:rPr>
        <w:t>influenced</w:t>
      </w:r>
      <w:r w:rsidR="00AE5AE3">
        <w:t xml:space="preserve"> to the </w:t>
      </w:r>
      <w:r w:rsidR="00AE5AE3" w:rsidRPr="00C25449">
        <w:rPr>
          <w:b/>
        </w:rPr>
        <w:t>influencers</w:t>
      </w:r>
      <w:r w:rsidR="00AE5AE3">
        <w:t xml:space="preserve"> in </w:t>
      </w:r>
      <w:r w:rsidR="005D7220">
        <w:t xml:space="preserve">middle schools, </w:t>
      </w:r>
      <w:r w:rsidR="00AE5AE3">
        <w:t xml:space="preserve">secondary schools and colleges all across </w:t>
      </w:r>
      <w:r w:rsidR="005D7220">
        <w:t>our</w:t>
      </w:r>
      <w:r w:rsidR="003B2570">
        <w:t xml:space="preserve"> </w:t>
      </w:r>
      <w:r w:rsidR="00AE5AE3">
        <w:t xml:space="preserve">great </w:t>
      </w:r>
      <w:r w:rsidR="005D7220">
        <w:t>nation</w:t>
      </w:r>
      <w:r w:rsidR="00AE5AE3">
        <w:t>.</w:t>
      </w:r>
      <w:r w:rsidR="003B2570">
        <w:t xml:space="preserve"> After they have become</w:t>
      </w:r>
      <w:r w:rsidR="007B1585">
        <w:t xml:space="preserve"> victorious </w:t>
      </w:r>
      <w:r w:rsidR="000D2EB8">
        <w:t xml:space="preserve">over </w:t>
      </w:r>
      <w:r w:rsidR="007B1585">
        <w:t xml:space="preserve">the </w:t>
      </w:r>
      <w:r w:rsidR="005D7220">
        <w:t xml:space="preserve">corrupt </w:t>
      </w:r>
      <w:r w:rsidR="000D2EB8">
        <w:t xml:space="preserve">morals and </w:t>
      </w:r>
      <w:r w:rsidR="007B1585">
        <w:t xml:space="preserve">bad science </w:t>
      </w:r>
      <w:r w:rsidR="003B2570">
        <w:t xml:space="preserve">so often </w:t>
      </w:r>
      <w:r w:rsidR="00E853F9">
        <w:t>presented</w:t>
      </w:r>
      <w:r w:rsidR="005D7220">
        <w:t xml:space="preserve"> </w:t>
      </w:r>
      <w:r w:rsidR="003B2570">
        <w:t xml:space="preserve">to them, </w:t>
      </w:r>
      <w:r w:rsidR="007B1585">
        <w:t>they will be ready and able to lead the</w:t>
      </w:r>
      <w:r w:rsidR="000D2EB8">
        <w:t>ir</w:t>
      </w:r>
      <w:r w:rsidR="007B1585">
        <w:t xml:space="preserve"> generation </w:t>
      </w:r>
      <w:r w:rsidR="00165C99">
        <w:t xml:space="preserve">and our country to </w:t>
      </w:r>
      <w:r w:rsidR="003B2570">
        <w:t xml:space="preserve">new heights of freedom, prosperity and world leadership. </w:t>
      </w:r>
    </w:p>
    <w:p w:rsidR="002846A0" w:rsidRDefault="002846A0">
      <w:r>
        <w:br w:type="page"/>
      </w:r>
    </w:p>
    <w:p w:rsidR="00600462" w:rsidRDefault="00600462" w:rsidP="004D45F0">
      <w:pPr>
        <w:jc w:val="both"/>
      </w:pPr>
    </w:p>
    <w:p w:rsidR="00AE5AE3" w:rsidRDefault="00AE5AE3" w:rsidP="004D45F0">
      <w:pPr>
        <w:jc w:val="both"/>
      </w:pPr>
      <w:r>
        <w:br w:type="page"/>
      </w:r>
    </w:p>
    <w:p w:rsidR="00CA1607" w:rsidRDefault="00CA1607" w:rsidP="004D45F0">
      <w:pPr>
        <w:jc w:val="both"/>
        <w:rPr>
          <w:b/>
          <w:i/>
          <w:sz w:val="32"/>
          <w:szCs w:val="32"/>
        </w:rPr>
      </w:pPr>
    </w:p>
    <w:p w:rsidR="005B02FC" w:rsidRPr="0061467C" w:rsidRDefault="005B02FC" w:rsidP="004D45F0">
      <w:pPr>
        <w:pStyle w:val="Heading1"/>
      </w:pPr>
      <w:bookmarkStart w:id="5" w:name="_Toc441083949"/>
      <w:r w:rsidRPr="0061467C">
        <w:t xml:space="preserve">Chapter </w:t>
      </w:r>
      <w:r>
        <w:t>One</w:t>
      </w:r>
      <w:r w:rsidR="00EE48E6">
        <w:t>:</w:t>
      </w:r>
      <w:r w:rsidR="00EE48E6">
        <w:br/>
        <w:t xml:space="preserve">  Does Faith </w:t>
      </w:r>
      <w:r w:rsidR="004177F0">
        <w:t>i</w:t>
      </w:r>
      <w:r w:rsidRPr="0061467C">
        <w:t>n God Really Cause Brain Damage?</w:t>
      </w:r>
      <w:bookmarkEnd w:id="5"/>
    </w:p>
    <w:p w:rsidR="005B02FC" w:rsidRDefault="005B02FC" w:rsidP="004D45F0">
      <w:pPr>
        <w:ind w:left="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4446"/>
      </w:tblGrid>
      <w:tr w:rsidR="005B02FC" w:rsidTr="001C6E20">
        <w:tc>
          <w:tcPr>
            <w:tcW w:w="2178" w:type="dxa"/>
          </w:tcPr>
          <w:p w:rsidR="005B02FC" w:rsidRDefault="005B02FC" w:rsidP="004D45F0">
            <w:pPr>
              <w:jc w:val="both"/>
              <w:rPr>
                <w:b/>
                <w:i/>
              </w:rPr>
            </w:pPr>
            <w:r w:rsidRPr="00EB1A59">
              <w:rPr>
                <w:b/>
                <w:i/>
              </w:rPr>
              <w:t>Good Science:</w:t>
            </w:r>
          </w:p>
        </w:tc>
        <w:tc>
          <w:tcPr>
            <w:tcW w:w="7398" w:type="dxa"/>
          </w:tcPr>
          <w:p w:rsidR="005B02FC" w:rsidRDefault="005B02FC" w:rsidP="00A7318C">
            <w:pPr>
              <w:rPr>
                <w:i/>
              </w:rPr>
            </w:pPr>
            <w:r>
              <w:rPr>
                <w:i/>
              </w:rPr>
              <w:t xml:space="preserve">Belief in God and adherence to real science are </w:t>
            </w:r>
            <w:r w:rsidR="00295212">
              <w:rPr>
                <w:i/>
              </w:rPr>
              <w:t xml:space="preserve">synergistic and </w:t>
            </w:r>
            <w:r>
              <w:rPr>
                <w:i/>
              </w:rPr>
              <w:t>complimentary</w:t>
            </w:r>
            <w:r w:rsidR="00295212">
              <w:rPr>
                <w:i/>
              </w:rPr>
              <w:t>. They</w:t>
            </w:r>
            <w:r>
              <w:rPr>
                <w:i/>
              </w:rPr>
              <w:t xml:space="preserve"> have combined to give us some of the best scientists and scientific work throughout history.</w:t>
            </w:r>
          </w:p>
          <w:p w:rsidR="005B02FC" w:rsidRDefault="005B02FC" w:rsidP="00A7318C">
            <w:pPr>
              <w:rPr>
                <w:b/>
                <w:i/>
              </w:rPr>
            </w:pPr>
          </w:p>
        </w:tc>
      </w:tr>
      <w:tr w:rsidR="005B02FC" w:rsidTr="001C6E20">
        <w:tc>
          <w:tcPr>
            <w:tcW w:w="2178" w:type="dxa"/>
          </w:tcPr>
          <w:p w:rsidR="005B02FC" w:rsidRDefault="005B02FC" w:rsidP="004D45F0">
            <w:pPr>
              <w:jc w:val="both"/>
              <w:rPr>
                <w:b/>
                <w:i/>
              </w:rPr>
            </w:pPr>
            <w:r>
              <w:rPr>
                <w:b/>
                <w:i/>
              </w:rPr>
              <w:t>Bad</w:t>
            </w:r>
            <w:r w:rsidRPr="00EB1A59">
              <w:rPr>
                <w:b/>
                <w:i/>
              </w:rPr>
              <w:t xml:space="preserve"> Science:</w:t>
            </w:r>
          </w:p>
        </w:tc>
        <w:tc>
          <w:tcPr>
            <w:tcW w:w="7398" w:type="dxa"/>
          </w:tcPr>
          <w:p w:rsidR="005B02FC" w:rsidRDefault="005B02FC" w:rsidP="00A7318C">
            <w:pPr>
              <w:rPr>
                <w:i/>
              </w:rPr>
            </w:pPr>
            <w:r>
              <w:rPr>
                <w:i/>
              </w:rPr>
              <w:t xml:space="preserve">Belief in a supernatural God destroys scientific thought and progress. </w:t>
            </w:r>
          </w:p>
          <w:p w:rsidR="005B02FC" w:rsidRDefault="005B02FC" w:rsidP="00A7318C">
            <w:pPr>
              <w:rPr>
                <w:b/>
                <w:i/>
              </w:rPr>
            </w:pPr>
          </w:p>
        </w:tc>
      </w:tr>
      <w:tr w:rsidR="005B02FC" w:rsidTr="001C6E20">
        <w:tc>
          <w:tcPr>
            <w:tcW w:w="2178" w:type="dxa"/>
          </w:tcPr>
          <w:p w:rsidR="005B02FC" w:rsidRDefault="005B02FC" w:rsidP="004D45F0">
            <w:pPr>
              <w:jc w:val="both"/>
              <w:rPr>
                <w:b/>
                <w:i/>
              </w:rPr>
            </w:pPr>
            <w:r>
              <w:rPr>
                <w:b/>
                <w:i/>
              </w:rPr>
              <w:t>Science Fiction</w:t>
            </w:r>
            <w:r w:rsidRPr="00244E4E">
              <w:rPr>
                <w:b/>
                <w:i/>
              </w:rPr>
              <w:t>:</w:t>
            </w:r>
          </w:p>
        </w:tc>
        <w:tc>
          <w:tcPr>
            <w:tcW w:w="7398" w:type="dxa"/>
          </w:tcPr>
          <w:p w:rsidR="005B02FC" w:rsidRDefault="005B02FC" w:rsidP="00A7318C">
            <w:pPr>
              <w:rPr>
                <w:b/>
                <w:i/>
              </w:rPr>
            </w:pPr>
            <w:r>
              <w:rPr>
                <w:i/>
              </w:rPr>
              <w:t>Scientific knowledge leads to atheism.</w:t>
            </w:r>
          </w:p>
        </w:tc>
      </w:tr>
    </w:tbl>
    <w:p w:rsidR="005B02FC" w:rsidRDefault="005B02FC" w:rsidP="004D45F0">
      <w:pPr>
        <w:jc w:val="both"/>
        <w:rPr>
          <w:b/>
          <w:i/>
        </w:rPr>
      </w:pPr>
    </w:p>
    <w:p w:rsidR="005B02FC" w:rsidRDefault="005B02FC" w:rsidP="004D45F0">
      <w:pPr>
        <w:jc w:val="both"/>
      </w:pPr>
      <w:r>
        <w:t xml:space="preserve">One afternoon </w:t>
      </w:r>
      <w:r w:rsidRPr="003E0667">
        <w:t xml:space="preserve">I was flipping through our local </w:t>
      </w:r>
      <w:r>
        <w:t>news</w:t>
      </w:r>
      <w:r w:rsidRPr="003E0667">
        <w:t xml:space="preserve">paper while eating lunch </w:t>
      </w:r>
      <w:r>
        <w:t>and the headline of an article caught my eye:</w:t>
      </w:r>
    </w:p>
    <w:p w:rsidR="005B02FC" w:rsidRDefault="005B02FC" w:rsidP="004D45F0">
      <w:pPr>
        <w:jc w:val="both"/>
      </w:pPr>
    </w:p>
    <w:p w:rsidR="005B02FC" w:rsidRDefault="005B02FC" w:rsidP="004D45F0">
      <w:pPr>
        <w:ind w:left="720"/>
        <w:jc w:val="both"/>
        <w:rPr>
          <w:b/>
          <w:i/>
        </w:rPr>
      </w:pPr>
      <w:r>
        <w:rPr>
          <w:b/>
        </w:rPr>
        <w:t>“</w:t>
      </w:r>
      <w:r w:rsidRPr="009439FA">
        <w:rPr>
          <w:b/>
          <w:i/>
        </w:rPr>
        <w:t xml:space="preserve">Looking to </w:t>
      </w:r>
      <w:r>
        <w:rPr>
          <w:b/>
          <w:i/>
        </w:rPr>
        <w:t>C</w:t>
      </w:r>
      <w:r w:rsidRPr="009439FA">
        <w:rPr>
          <w:b/>
          <w:i/>
        </w:rPr>
        <w:t xml:space="preserve">reate </w:t>
      </w:r>
      <w:r>
        <w:rPr>
          <w:b/>
          <w:i/>
        </w:rPr>
        <w:t>New H</w:t>
      </w:r>
      <w:r w:rsidRPr="009439FA">
        <w:rPr>
          <w:b/>
          <w:i/>
        </w:rPr>
        <w:t>igh</w:t>
      </w:r>
      <w:r>
        <w:rPr>
          <w:b/>
          <w:i/>
        </w:rPr>
        <w:t>-T</w:t>
      </w:r>
      <w:r w:rsidRPr="009439FA">
        <w:rPr>
          <w:b/>
          <w:i/>
        </w:rPr>
        <w:t xml:space="preserve">ech </w:t>
      </w:r>
      <w:r>
        <w:rPr>
          <w:b/>
          <w:i/>
        </w:rPr>
        <w:t>J</w:t>
      </w:r>
      <w:r w:rsidRPr="009439FA">
        <w:rPr>
          <w:b/>
          <w:i/>
        </w:rPr>
        <w:t xml:space="preserve">obs? Teach </w:t>
      </w:r>
      <w:r>
        <w:rPr>
          <w:b/>
          <w:i/>
        </w:rPr>
        <w:t>E</w:t>
      </w:r>
      <w:r w:rsidRPr="009439FA">
        <w:rPr>
          <w:b/>
          <w:i/>
        </w:rPr>
        <w:t>volution</w:t>
      </w:r>
      <w:r>
        <w:rPr>
          <w:b/>
          <w:i/>
        </w:rPr>
        <w:t>.</w:t>
      </w:r>
      <w:r>
        <w:rPr>
          <w:b/>
        </w:rPr>
        <w:t>”</w:t>
      </w:r>
    </w:p>
    <w:p w:rsidR="005B02FC" w:rsidRPr="003E0667" w:rsidRDefault="005B02FC" w:rsidP="004D45F0">
      <w:pPr>
        <w:jc w:val="both"/>
      </w:pPr>
    </w:p>
    <w:p w:rsidR="005B02FC" w:rsidRDefault="005B02FC" w:rsidP="004D45F0">
      <w:pPr>
        <w:jc w:val="both"/>
      </w:pPr>
      <w:r>
        <w:t xml:space="preserve">“What is the link between </w:t>
      </w:r>
      <w:r w:rsidR="00295212">
        <w:t>high-</w:t>
      </w:r>
      <w:r>
        <w:t>tech job creation and the evolutionary worldview?” you may ask. T</w:t>
      </w:r>
      <w:r w:rsidRPr="003E0667">
        <w:t>he author</w:t>
      </w:r>
      <w:r>
        <w:t xml:space="preserve"> of the article (a college biology professor) tells us how “organized religion” has been a hindrance to scientific progress since the Roman Catholics persecuted Copernicus for his view that the sun rather than the earth was the center of the universe. He went on to explain that if the educational community would increase their commitment to teaching evolution in our classrooms, we would boost scientific advancement in our country, and this would lead to more good paying high-tech jobs.</w:t>
      </w:r>
    </w:p>
    <w:p w:rsidR="005B02FC" w:rsidRDefault="005B02FC" w:rsidP="004D45F0">
      <w:pPr>
        <w:jc w:val="both"/>
      </w:pPr>
    </w:p>
    <w:p w:rsidR="005B02FC" w:rsidRDefault="005B02FC" w:rsidP="004D45F0">
      <w:pPr>
        <w:ind w:left="720"/>
        <w:jc w:val="both"/>
      </w:pPr>
      <w:r>
        <w:t>“…</w:t>
      </w:r>
      <w:r w:rsidRPr="009E765F">
        <w:rPr>
          <w:i/>
        </w:rPr>
        <w:t>at a time when states are struggling to attract new industries</w:t>
      </w:r>
      <w:r>
        <w:rPr>
          <w:i/>
        </w:rPr>
        <w:t>—</w:t>
      </w:r>
      <w:r w:rsidRPr="009E765F">
        <w:rPr>
          <w:i/>
        </w:rPr>
        <w:t xml:space="preserve">we might </w:t>
      </w:r>
      <w:r w:rsidRPr="000B44C0">
        <w:rPr>
          <w:b/>
          <w:i/>
        </w:rPr>
        <w:t>demand</w:t>
      </w:r>
      <w:r w:rsidRPr="009E765F">
        <w:rPr>
          <w:i/>
        </w:rPr>
        <w:t xml:space="preserve"> that our students learn about and understand evolution.</w:t>
      </w:r>
      <w:r>
        <w:t>”</w:t>
      </w:r>
      <w:r>
        <w:rPr>
          <w:rStyle w:val="FootnoteReference"/>
        </w:rPr>
        <w:footnoteReference w:id="3"/>
      </w:r>
    </w:p>
    <w:p w:rsidR="005B02FC" w:rsidRDefault="005B02FC" w:rsidP="004D45F0">
      <w:pPr>
        <w:ind w:left="720"/>
        <w:jc w:val="both"/>
      </w:pPr>
    </w:p>
    <w:p w:rsidR="005B02FC" w:rsidRDefault="005B02FC" w:rsidP="004D45F0">
      <w:pPr>
        <w:jc w:val="both"/>
      </w:pPr>
      <w:r>
        <w:t>Hmm… let’s read between the lines a little and see if we can summarize what this author is telling us. His points seem to be:</w:t>
      </w:r>
    </w:p>
    <w:p w:rsidR="005B02FC" w:rsidRDefault="005B02FC" w:rsidP="00FC1F5E">
      <w:pPr>
        <w:pStyle w:val="ListParagraph"/>
        <w:numPr>
          <w:ilvl w:val="0"/>
          <w:numId w:val="4"/>
        </w:numPr>
        <w:jc w:val="both"/>
      </w:pPr>
      <w:r>
        <w:t>Belief in God (or religion) is responsible for hindering science. Less religion would lead to greater scientific advancement.</w:t>
      </w:r>
    </w:p>
    <w:p w:rsidR="005B02FC" w:rsidRDefault="005B02FC" w:rsidP="00FC1F5E">
      <w:pPr>
        <w:pStyle w:val="ListParagraph"/>
        <w:numPr>
          <w:ilvl w:val="0"/>
          <w:numId w:val="4"/>
        </w:numPr>
        <w:jc w:val="both"/>
      </w:pPr>
      <w:r>
        <w:t>There is a direct link between the loss of technology jobs in the U.S. and the culture’s failure to wholeheartedly embrace evolution. Those resisting this movement are to be blamed for a shortage in technology career opportunities.</w:t>
      </w:r>
    </w:p>
    <w:p w:rsidR="005B02FC" w:rsidRDefault="005B02FC" w:rsidP="00FC1F5E">
      <w:pPr>
        <w:pStyle w:val="ListParagraph"/>
        <w:numPr>
          <w:ilvl w:val="0"/>
          <w:numId w:val="4"/>
        </w:numPr>
        <w:jc w:val="both"/>
      </w:pPr>
      <w:r>
        <w:t xml:space="preserve">Some groups of citizens have a right to </w:t>
      </w:r>
      <w:r w:rsidRPr="000B44C0">
        <w:rPr>
          <w:b/>
        </w:rPr>
        <w:t>demand</w:t>
      </w:r>
      <w:r>
        <w:t xml:space="preserve"> that the students of other groups of citizens (those who do not share their values and opinions) be taught </w:t>
      </w:r>
      <w:r w:rsidRPr="00501DAB">
        <w:rPr>
          <w:u w:val="single"/>
        </w:rPr>
        <w:t>their</w:t>
      </w:r>
      <w:r>
        <w:t xml:space="preserve"> worldview because (and here they pause to pat their own backs) their thinking is more intelligent and progressive.</w:t>
      </w:r>
    </w:p>
    <w:p w:rsidR="004D45F0" w:rsidRDefault="005B02FC" w:rsidP="00FC1F5E">
      <w:pPr>
        <w:pStyle w:val="ListParagraph"/>
        <w:numPr>
          <w:ilvl w:val="0"/>
          <w:numId w:val="4"/>
        </w:numPr>
        <w:jc w:val="both"/>
      </w:pPr>
      <w:r>
        <w:t>States could more ef</w:t>
      </w:r>
      <w:r w:rsidR="00FB64B2">
        <w:t>f</w:t>
      </w:r>
      <w:r>
        <w:t>ectively attract technology companies if they demanded that students learn evolution.</w:t>
      </w:r>
    </w:p>
    <w:p w:rsidR="005B02FC" w:rsidRDefault="005B02FC" w:rsidP="004D45F0">
      <w:pPr>
        <w:jc w:val="both"/>
      </w:pPr>
      <w:r>
        <w:br/>
      </w:r>
      <w:proofErr w:type="gramStart"/>
      <w:r>
        <w:t>Really?</w:t>
      </w:r>
      <w:proofErr w:type="gramEnd"/>
      <w:r>
        <w:t xml:space="preserve"> Do religion and belief in an almighty God really erode our nation’s scientific edge? Let’s take a closer look at this idea. Does history offer us any information that might help us answer this question?</w:t>
      </w:r>
    </w:p>
    <w:p w:rsidR="005B02FC" w:rsidRDefault="005B02FC" w:rsidP="004D45F0">
      <w:pPr>
        <w:jc w:val="both"/>
      </w:pPr>
    </w:p>
    <w:p w:rsidR="005B02FC" w:rsidRDefault="005B02FC" w:rsidP="004D45F0">
      <w:pPr>
        <w:jc w:val="both"/>
      </w:pPr>
      <w:r>
        <w:t>More and more often we hear the spokesmen for the atheistic and humanistic worldviews tell our culture that the advancement of scientific thought in America is being hindered by those citizens who still embrace the belief in a supernatural, creator God. You will hear them saying that faith, religion and especially “creation science” are rotting the brains of the students in our schools, destroying our technological edge, and setting the U.S. up for a dismal economic future as the rest of the (atheistic) world forges ahead. They claim that the advancement of our society and our competitive edge in the world market are being held back by “primitive superstitions” such as the belief in a supernatural, all powerful, loving, invisible God.</w:t>
      </w:r>
    </w:p>
    <w:p w:rsidR="005B02FC" w:rsidRPr="003E0667" w:rsidRDefault="005B02FC" w:rsidP="004D45F0">
      <w:pPr>
        <w:jc w:val="both"/>
      </w:pPr>
    </w:p>
    <w:p w:rsidR="005B02FC" w:rsidRDefault="005B02FC" w:rsidP="004D45F0">
      <w:pPr>
        <w:jc w:val="both"/>
      </w:pPr>
      <w:r>
        <w:t>Do you think I’m exaggerating? Take a look at the below quotation from the host of one of National Public Radio’s science education programs:</w:t>
      </w:r>
    </w:p>
    <w:p w:rsidR="005B02FC" w:rsidRPr="00FB1DB7" w:rsidRDefault="005B02FC" w:rsidP="004D45F0">
      <w:pPr>
        <w:jc w:val="both"/>
      </w:pPr>
    </w:p>
    <w:p w:rsidR="005B02FC" w:rsidRPr="00E94A5E" w:rsidRDefault="005B02FC" w:rsidP="004D45F0">
      <w:pPr>
        <w:ind w:left="720"/>
        <w:jc w:val="both"/>
      </w:pPr>
      <w:r w:rsidRPr="003E0667">
        <w:rPr>
          <w:i/>
        </w:rPr>
        <w:lastRenderedPageBreak/>
        <w:t>“When you have a portion of society that doesn’t believe in that [</w:t>
      </w:r>
      <w:r>
        <w:rPr>
          <w:i/>
        </w:rPr>
        <w:t>e</w:t>
      </w:r>
      <w:r w:rsidRPr="003E0667">
        <w:rPr>
          <w:i/>
        </w:rPr>
        <w:t>volution], it h</w:t>
      </w:r>
      <w:r>
        <w:rPr>
          <w:i/>
        </w:rPr>
        <w:t xml:space="preserve">olds everybody back… </w:t>
      </w:r>
      <w:proofErr w:type="gramStart"/>
      <w:r>
        <w:rPr>
          <w:i/>
        </w:rPr>
        <w:t>Really.</w:t>
      </w:r>
      <w:proofErr w:type="gramEnd"/>
      <w:r>
        <w:rPr>
          <w:i/>
        </w:rPr>
        <w:t xml:space="preserve">  …</w:t>
      </w:r>
      <w:r w:rsidRPr="003E0667">
        <w:rPr>
          <w:i/>
        </w:rPr>
        <w:t xml:space="preserve"> If you try to ignore [</w:t>
      </w:r>
      <w:r>
        <w:rPr>
          <w:i/>
        </w:rPr>
        <w:t>e</w:t>
      </w:r>
      <w:r w:rsidRPr="003E0667">
        <w:rPr>
          <w:i/>
        </w:rPr>
        <w:t xml:space="preserve">volution] your </w:t>
      </w:r>
      <w:r>
        <w:rPr>
          <w:i/>
        </w:rPr>
        <w:t>worldview</w:t>
      </w:r>
      <w:r w:rsidRPr="003E0667">
        <w:rPr>
          <w:i/>
        </w:rPr>
        <w:t xml:space="preserve"> becomes crazy… untenable… I say to the grown</w:t>
      </w:r>
      <w:r>
        <w:rPr>
          <w:i/>
        </w:rPr>
        <w:t>-ups, if you want to deny e</w:t>
      </w:r>
      <w:r w:rsidRPr="003E0667">
        <w:rPr>
          <w:i/>
        </w:rPr>
        <w:t xml:space="preserve">volution and live in your world that is completely inconsistent with everything we observe in the universe, that is fine, </w:t>
      </w:r>
      <w:r w:rsidRPr="008130D1">
        <w:rPr>
          <w:b/>
          <w:i/>
        </w:rPr>
        <w:t>but don’t make your kids do it</w:t>
      </w:r>
      <w:r w:rsidRPr="003E0667">
        <w:rPr>
          <w:i/>
        </w:rPr>
        <w:t>, because we need them… we need scientifically literate voters and taxpayers for the future… we need engineers that can build stuff, solve problems</w:t>
      </w:r>
      <w:r>
        <w:rPr>
          <w:i/>
        </w:rPr>
        <w:t>.</w:t>
      </w:r>
      <w:r w:rsidRPr="003E0667">
        <w:rPr>
          <w:i/>
        </w:rPr>
        <w:t xml:space="preserve">” </w:t>
      </w:r>
      <w:r w:rsidRPr="00E94A5E">
        <w:t>—Bill Nye, the Science Guy</w:t>
      </w:r>
    </w:p>
    <w:p w:rsidR="005B02FC" w:rsidRDefault="005B02FC" w:rsidP="004D45F0">
      <w:pPr>
        <w:jc w:val="both"/>
        <w:rPr>
          <w:i/>
        </w:rPr>
      </w:pPr>
    </w:p>
    <w:p w:rsidR="005B02FC" w:rsidRDefault="005B02FC" w:rsidP="004D45F0">
      <w:pPr>
        <w:jc w:val="both"/>
      </w:pPr>
      <w:r>
        <w:t>Let’s see if we can infer Mr. Nye’s pertinent points:</w:t>
      </w:r>
    </w:p>
    <w:p w:rsidR="005B02FC" w:rsidRDefault="005B02FC" w:rsidP="00FC1F5E">
      <w:pPr>
        <w:pStyle w:val="ListParagraph"/>
        <w:numPr>
          <w:ilvl w:val="0"/>
          <w:numId w:val="5"/>
        </w:numPr>
        <w:jc w:val="both"/>
      </w:pPr>
      <w:r>
        <w:t xml:space="preserve">Anyone who does not embrace the evolutionary worldview holds a crazy (unintelligent) and untenable (indefensible when challenged) position. </w:t>
      </w:r>
    </w:p>
    <w:p w:rsidR="005B02FC" w:rsidRDefault="005B02FC" w:rsidP="00FC1F5E">
      <w:pPr>
        <w:pStyle w:val="ListParagraph"/>
        <w:numPr>
          <w:ilvl w:val="0"/>
          <w:numId w:val="5"/>
        </w:numPr>
        <w:jc w:val="both"/>
      </w:pPr>
      <w:r>
        <w:t>Those rejecting evolution as truth are scientifically illiterate and are incapable of being engineers or solving technical problems</w:t>
      </w:r>
    </w:p>
    <w:p w:rsidR="005B02FC" w:rsidRDefault="005B02FC" w:rsidP="00FC1F5E">
      <w:pPr>
        <w:pStyle w:val="ListParagraph"/>
        <w:numPr>
          <w:ilvl w:val="0"/>
          <w:numId w:val="5"/>
        </w:numPr>
        <w:jc w:val="both"/>
        <w:rPr>
          <w:b/>
        </w:rPr>
      </w:pPr>
      <w:r w:rsidRPr="000B44C0">
        <w:t xml:space="preserve">Parents should not be allowed to teach their children </w:t>
      </w:r>
      <w:r>
        <w:t>theist</w:t>
      </w:r>
      <w:r w:rsidR="00295212">
        <w:t>ic</w:t>
      </w:r>
      <w:r>
        <w:t xml:space="preserve"> ideologies (e.g., </w:t>
      </w:r>
      <w:r w:rsidRPr="000B44C0">
        <w:t>that the Bible is true and evolution is false</w:t>
      </w:r>
      <w:r>
        <w:t>)</w:t>
      </w:r>
      <w:r w:rsidRPr="000B44C0">
        <w:t xml:space="preserve"> because this will </w:t>
      </w:r>
      <w:r>
        <w:t xml:space="preserve">hold us back and </w:t>
      </w:r>
      <w:r w:rsidRPr="000B44C0">
        <w:t xml:space="preserve">harm the future of our society. </w:t>
      </w:r>
      <w:r>
        <w:rPr>
          <w:b/>
        </w:rPr>
        <w:t xml:space="preserve"> </w:t>
      </w:r>
    </w:p>
    <w:p w:rsidR="005B02FC" w:rsidRPr="004231C5" w:rsidRDefault="005B02FC" w:rsidP="00FC1F5E">
      <w:pPr>
        <w:pStyle w:val="ListParagraph"/>
        <w:numPr>
          <w:ilvl w:val="0"/>
          <w:numId w:val="5"/>
        </w:numPr>
        <w:jc w:val="both"/>
        <w:rPr>
          <w:b/>
        </w:rPr>
      </w:pPr>
      <w:r>
        <w:t>The “real scientists” (evolutionists) among us have a right to dictate what other (dissenting) parents are allowed to teach their children because of their superior intellect.</w:t>
      </w:r>
    </w:p>
    <w:p w:rsidR="005B02FC" w:rsidRDefault="005B02FC" w:rsidP="004D45F0">
      <w:pPr>
        <w:jc w:val="both"/>
      </w:pPr>
    </w:p>
    <w:p w:rsidR="005B02FC" w:rsidRDefault="005B02FC" w:rsidP="004D45F0">
      <w:pPr>
        <w:jc w:val="both"/>
      </w:pPr>
      <w:r>
        <w:t xml:space="preserve">Ouch! Looks like Mr. Nye’s impression of faith in God is something like </w:t>
      </w:r>
      <w:r w:rsidRPr="009D330C">
        <w:rPr>
          <w:i/>
        </w:rPr>
        <w:t>“Remove brain, insert Bible</w:t>
      </w:r>
      <w:r>
        <w:rPr>
          <w:i/>
        </w:rPr>
        <w:t>.</w:t>
      </w:r>
      <w:r w:rsidRPr="009D330C">
        <w:rPr>
          <w:i/>
        </w:rPr>
        <w:t>”</w:t>
      </w:r>
      <w:r>
        <w:t xml:space="preserve">  </w:t>
      </w:r>
    </w:p>
    <w:p w:rsidR="005B02FC" w:rsidRDefault="005B02FC" w:rsidP="004D45F0">
      <w:pPr>
        <w:jc w:val="both"/>
      </w:pPr>
    </w:p>
    <w:p w:rsidR="005B02FC" w:rsidRDefault="005B02FC" w:rsidP="004D45F0">
      <w:pPr>
        <w:pStyle w:val="Heading2"/>
        <w:jc w:val="both"/>
      </w:pPr>
      <w:bookmarkStart w:id="6" w:name="_Toc441083950"/>
      <w:r>
        <w:t>Science History and Biblical Thinking</w:t>
      </w:r>
      <w:bookmarkEnd w:id="6"/>
    </w:p>
    <w:p w:rsidR="005B02FC" w:rsidRDefault="005B02FC" w:rsidP="004D45F0">
      <w:pPr>
        <w:jc w:val="both"/>
      </w:pPr>
    </w:p>
    <w:p w:rsidR="005B02FC" w:rsidRDefault="005B02FC" w:rsidP="004D45F0">
      <w:pPr>
        <w:jc w:val="both"/>
      </w:pPr>
      <w:r>
        <w:t>But what if Mr. Nye is right? Let’s ask the question “What does history tell us about whether faith in the creator God, destroys scientific thought?” We can start by takin</w:t>
      </w:r>
      <w:r w:rsidR="00EE279F">
        <w:t>g a look at some of those men in</w:t>
      </w:r>
      <w:r>
        <w:t xml:space="preserve"> history who contributed the most to scientific </w:t>
      </w:r>
      <w:r w:rsidR="00EE279F">
        <w:t>advancement</w:t>
      </w:r>
      <w:r>
        <w:t xml:space="preserve">. </w:t>
      </w:r>
    </w:p>
    <w:p w:rsidR="005B02FC" w:rsidRDefault="005B02FC" w:rsidP="004D45F0">
      <w:pPr>
        <w:jc w:val="both"/>
      </w:pPr>
    </w:p>
    <w:p w:rsidR="00A7318C" w:rsidRDefault="005B02FC" w:rsidP="004D45F0">
      <w:pPr>
        <w:jc w:val="both"/>
      </w:pPr>
      <w:r>
        <w:lastRenderedPageBreak/>
        <w:t xml:space="preserve">The term “young-earth creationist” describes someone who believes that the earth was created in six twenty-four hour days, approximately 6,000 years ago, according to the biblical account.  In the below table, the C/Y/T column on the right indicates the worldview of each scientist listed.  </w:t>
      </w:r>
      <w:r w:rsidR="00956163">
        <w:t>(</w:t>
      </w:r>
      <w:r w:rsidR="00EB03E2">
        <w:t>Note that prior to the mid-nineteenth cent</w:t>
      </w:r>
      <w:r w:rsidR="00956163">
        <w:t>ury, nearly all Christians [‘C’]</w:t>
      </w:r>
      <w:r w:rsidR="00EB03E2">
        <w:t xml:space="preserve"> hel</w:t>
      </w:r>
      <w:r w:rsidR="00956163">
        <w:t>d to the young earth viewpoint [‘Y’]</w:t>
      </w:r>
      <w:r w:rsidR="00EB03E2">
        <w:t xml:space="preserve"> as the age of the earth was commonly understood to be in accordance with the biblical chronology </w:t>
      </w:r>
      <w:r w:rsidR="00956163">
        <w:t xml:space="preserve">before </w:t>
      </w:r>
      <w:r w:rsidR="00EB03E2">
        <w:t>that time.</w:t>
      </w:r>
      <w:r w:rsidR="00956163">
        <w:t xml:space="preserve"> To remain conservative, the scientists below have been marked as ‘C’ unless their allegiance to a young earth position could be explicitly verified. )</w:t>
      </w:r>
    </w:p>
    <w:p w:rsidR="005B02FC" w:rsidRDefault="00A7318C" w:rsidP="00A7318C">
      <w:pPr>
        <w:ind w:left="288"/>
        <w:jc w:val="both"/>
      </w:pPr>
      <w:r>
        <w:br/>
      </w:r>
      <w:r w:rsidR="005B02FC">
        <w:t xml:space="preserve">Key: </w:t>
      </w:r>
      <w:r w:rsidR="005B02FC">
        <w:tab/>
        <w:t>C = Christian</w:t>
      </w:r>
    </w:p>
    <w:p w:rsidR="005B02FC" w:rsidRDefault="005B02FC" w:rsidP="004D45F0">
      <w:pPr>
        <w:ind w:firstLine="720"/>
        <w:jc w:val="both"/>
      </w:pPr>
      <w:r>
        <w:tab/>
        <w:t xml:space="preserve">Y = Confirmed young-earth creationist </w:t>
      </w:r>
    </w:p>
    <w:p w:rsidR="00E368DE" w:rsidRDefault="005B02FC" w:rsidP="00E368DE">
      <w:pPr>
        <w:ind w:firstLine="720"/>
        <w:jc w:val="both"/>
      </w:pPr>
      <w:r>
        <w:tab/>
        <w:t>T = Theist</w:t>
      </w:r>
    </w:p>
    <w:p w:rsidR="005B02FC" w:rsidRDefault="005B02FC" w:rsidP="00E368DE">
      <w:pPr>
        <w:ind w:firstLine="720"/>
        <w:jc w:val="both"/>
      </w:pPr>
    </w:p>
    <w:tbl>
      <w:tblPr>
        <w:tblStyle w:val="TableGrid"/>
        <w:tblW w:w="0" w:type="auto"/>
        <w:tblLook w:val="04A0" w:firstRow="1" w:lastRow="0" w:firstColumn="1" w:lastColumn="0" w:noHBand="0" w:noVBand="1"/>
      </w:tblPr>
      <w:tblGrid>
        <w:gridCol w:w="1638"/>
        <w:gridCol w:w="3043"/>
        <w:gridCol w:w="714"/>
        <w:gridCol w:w="581"/>
      </w:tblGrid>
      <w:tr w:rsidR="005B02FC" w:rsidRPr="004D45F0" w:rsidTr="00FB154F">
        <w:trPr>
          <w:cantSplit/>
          <w:tblHeader/>
        </w:trPr>
        <w:tc>
          <w:tcPr>
            <w:tcW w:w="1638" w:type="dxa"/>
            <w:shd w:val="clear" w:color="auto" w:fill="000000" w:themeFill="text1"/>
          </w:tcPr>
          <w:p w:rsidR="005B02FC" w:rsidRPr="004D45F0" w:rsidRDefault="005B02FC" w:rsidP="00FB64B2">
            <w:pPr>
              <w:rPr>
                <w:sz w:val="16"/>
                <w:szCs w:val="16"/>
              </w:rPr>
            </w:pPr>
            <w:r w:rsidRPr="004D45F0">
              <w:rPr>
                <w:sz w:val="16"/>
                <w:szCs w:val="16"/>
              </w:rPr>
              <w:t>Who?</w:t>
            </w:r>
          </w:p>
        </w:tc>
        <w:tc>
          <w:tcPr>
            <w:tcW w:w="3043" w:type="dxa"/>
            <w:shd w:val="clear" w:color="auto" w:fill="000000" w:themeFill="text1"/>
          </w:tcPr>
          <w:p w:rsidR="005B02FC" w:rsidRPr="004D45F0" w:rsidRDefault="005B02FC" w:rsidP="004D45F0">
            <w:pPr>
              <w:jc w:val="both"/>
              <w:rPr>
                <w:sz w:val="16"/>
                <w:szCs w:val="16"/>
              </w:rPr>
            </w:pPr>
            <w:r w:rsidRPr="004D45F0">
              <w:rPr>
                <w:sz w:val="16"/>
                <w:szCs w:val="16"/>
              </w:rPr>
              <w:t>What?</w:t>
            </w:r>
          </w:p>
        </w:tc>
        <w:tc>
          <w:tcPr>
            <w:tcW w:w="714" w:type="dxa"/>
            <w:shd w:val="clear" w:color="auto" w:fill="000000" w:themeFill="text1"/>
          </w:tcPr>
          <w:p w:rsidR="005B02FC" w:rsidRPr="004D45F0" w:rsidRDefault="005B02FC" w:rsidP="004D45F0">
            <w:pPr>
              <w:jc w:val="both"/>
              <w:rPr>
                <w:sz w:val="16"/>
                <w:szCs w:val="16"/>
              </w:rPr>
            </w:pPr>
            <w:r w:rsidRPr="004D45F0">
              <w:rPr>
                <w:sz w:val="16"/>
                <w:szCs w:val="16"/>
              </w:rPr>
              <w:t>When?</w:t>
            </w:r>
          </w:p>
        </w:tc>
        <w:tc>
          <w:tcPr>
            <w:tcW w:w="581" w:type="dxa"/>
            <w:shd w:val="clear" w:color="auto" w:fill="000000" w:themeFill="text1"/>
          </w:tcPr>
          <w:p w:rsidR="005B02FC" w:rsidRPr="004D45F0" w:rsidRDefault="005B02FC" w:rsidP="00A7318C">
            <w:pPr>
              <w:jc w:val="center"/>
              <w:rPr>
                <w:sz w:val="16"/>
                <w:szCs w:val="16"/>
              </w:rPr>
            </w:pPr>
            <w:r w:rsidRPr="004D45F0">
              <w:rPr>
                <w:sz w:val="16"/>
                <w:szCs w:val="16"/>
              </w:rPr>
              <w:t>C/Y/T</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Francis Bacon </w:t>
            </w:r>
          </w:p>
        </w:tc>
        <w:tc>
          <w:tcPr>
            <w:tcW w:w="3043" w:type="dxa"/>
          </w:tcPr>
          <w:p w:rsidR="005B02FC" w:rsidRPr="004D45F0" w:rsidRDefault="005B02FC" w:rsidP="004D45F0">
            <w:pPr>
              <w:jc w:val="both"/>
              <w:rPr>
                <w:sz w:val="16"/>
                <w:szCs w:val="16"/>
              </w:rPr>
            </w:pPr>
            <w:r w:rsidRPr="004D45F0">
              <w:rPr>
                <w:sz w:val="16"/>
                <w:szCs w:val="16"/>
              </w:rPr>
              <w:t>Inductive reasoning</w:t>
            </w:r>
          </w:p>
          <w:p w:rsidR="005B02FC" w:rsidRPr="004D45F0" w:rsidRDefault="005B02FC" w:rsidP="004D45F0">
            <w:pPr>
              <w:jc w:val="both"/>
              <w:rPr>
                <w:sz w:val="16"/>
                <w:szCs w:val="16"/>
              </w:rPr>
            </w:pPr>
            <w:r w:rsidRPr="004D45F0">
              <w:rPr>
                <w:sz w:val="16"/>
                <w:szCs w:val="16"/>
              </w:rPr>
              <w:t>Invented the Scientific Method</w:t>
            </w:r>
          </w:p>
          <w:p w:rsidR="005B02FC" w:rsidRPr="004D45F0" w:rsidRDefault="005B02FC" w:rsidP="004D45F0">
            <w:pPr>
              <w:jc w:val="both"/>
              <w:rPr>
                <w:sz w:val="16"/>
                <w:szCs w:val="16"/>
              </w:rPr>
            </w:pPr>
          </w:p>
        </w:tc>
        <w:tc>
          <w:tcPr>
            <w:tcW w:w="714" w:type="dxa"/>
          </w:tcPr>
          <w:p w:rsidR="005B02FC" w:rsidRPr="004D45F0" w:rsidRDefault="005B02FC" w:rsidP="004D45F0">
            <w:pPr>
              <w:jc w:val="both"/>
              <w:rPr>
                <w:sz w:val="16"/>
                <w:szCs w:val="16"/>
              </w:rPr>
            </w:pPr>
            <w:r w:rsidRPr="004D45F0">
              <w:rPr>
                <w:sz w:val="16"/>
                <w:szCs w:val="16"/>
              </w:rPr>
              <w:t>1561–1626</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Galileo Galilei </w:t>
            </w:r>
          </w:p>
        </w:tc>
        <w:tc>
          <w:tcPr>
            <w:tcW w:w="3043" w:type="dxa"/>
          </w:tcPr>
          <w:p w:rsidR="005B02FC" w:rsidRPr="004D45F0" w:rsidRDefault="005B02FC" w:rsidP="004D45F0">
            <w:pPr>
              <w:jc w:val="both"/>
              <w:rPr>
                <w:sz w:val="16"/>
                <w:szCs w:val="16"/>
              </w:rPr>
            </w:pPr>
            <w:r w:rsidRPr="004D45F0">
              <w:rPr>
                <w:sz w:val="16"/>
                <w:szCs w:val="16"/>
              </w:rPr>
              <w:t xml:space="preserve">Physicist, mathematician, astronomer </w:t>
            </w:r>
          </w:p>
          <w:p w:rsidR="005B02FC" w:rsidRPr="004D45F0" w:rsidRDefault="005B02FC" w:rsidP="004D45F0">
            <w:pPr>
              <w:jc w:val="both"/>
              <w:rPr>
                <w:sz w:val="16"/>
                <w:szCs w:val="16"/>
              </w:rPr>
            </w:pPr>
            <w:r w:rsidRPr="004D45F0">
              <w:rPr>
                <w:sz w:val="16"/>
                <w:szCs w:val="16"/>
              </w:rPr>
              <w:t xml:space="preserve">Developed the Laws of Kinematics (motion of bodies)  </w:t>
            </w:r>
          </w:p>
          <w:p w:rsidR="005B02FC" w:rsidRPr="004D45F0" w:rsidRDefault="005B02FC" w:rsidP="004D45F0">
            <w:pPr>
              <w:jc w:val="both"/>
              <w:rPr>
                <w:sz w:val="16"/>
                <w:szCs w:val="16"/>
              </w:rPr>
            </w:pPr>
            <w:r w:rsidRPr="004D45F0">
              <w:rPr>
                <w:sz w:val="16"/>
                <w:szCs w:val="16"/>
              </w:rPr>
              <w:t xml:space="preserve">Along with Copernicus, </w:t>
            </w:r>
            <w:r w:rsidR="00EE279F" w:rsidRPr="004D45F0">
              <w:rPr>
                <w:sz w:val="16"/>
                <w:szCs w:val="16"/>
              </w:rPr>
              <w:t xml:space="preserve">he </w:t>
            </w:r>
            <w:r w:rsidRPr="004D45F0">
              <w:rPr>
                <w:sz w:val="16"/>
                <w:szCs w:val="16"/>
              </w:rPr>
              <w:t xml:space="preserve">showed the sun to be the center of the solar system </w:t>
            </w:r>
          </w:p>
        </w:tc>
        <w:tc>
          <w:tcPr>
            <w:tcW w:w="714" w:type="dxa"/>
          </w:tcPr>
          <w:p w:rsidR="005B02FC" w:rsidRPr="004D45F0" w:rsidRDefault="005B02FC" w:rsidP="004D45F0">
            <w:pPr>
              <w:jc w:val="both"/>
              <w:rPr>
                <w:sz w:val="16"/>
                <w:szCs w:val="16"/>
              </w:rPr>
            </w:pPr>
            <w:r w:rsidRPr="004D45F0">
              <w:rPr>
                <w:sz w:val="16"/>
                <w:szCs w:val="16"/>
              </w:rPr>
              <w:t>1564–1642</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Johannes Kepler </w:t>
            </w:r>
          </w:p>
        </w:tc>
        <w:tc>
          <w:tcPr>
            <w:tcW w:w="3043" w:type="dxa"/>
          </w:tcPr>
          <w:p w:rsidR="005B02FC" w:rsidRPr="004D45F0" w:rsidRDefault="005B02FC" w:rsidP="004D45F0">
            <w:pPr>
              <w:jc w:val="both"/>
              <w:rPr>
                <w:sz w:val="16"/>
                <w:szCs w:val="16"/>
              </w:rPr>
            </w:pPr>
            <w:r w:rsidRPr="004D45F0">
              <w:rPr>
                <w:sz w:val="16"/>
                <w:szCs w:val="16"/>
              </w:rPr>
              <w:t>Astronomy: laws of planetary motion</w:t>
            </w:r>
          </w:p>
        </w:tc>
        <w:tc>
          <w:tcPr>
            <w:tcW w:w="714" w:type="dxa"/>
          </w:tcPr>
          <w:p w:rsidR="005B02FC" w:rsidRPr="004D45F0" w:rsidRDefault="005B02FC" w:rsidP="004D45F0">
            <w:pPr>
              <w:jc w:val="both"/>
              <w:rPr>
                <w:sz w:val="16"/>
                <w:szCs w:val="16"/>
              </w:rPr>
            </w:pPr>
            <w:r w:rsidRPr="004D45F0">
              <w:rPr>
                <w:sz w:val="16"/>
                <w:szCs w:val="16"/>
              </w:rPr>
              <w:t>1571–1630</w:t>
            </w:r>
          </w:p>
        </w:tc>
        <w:tc>
          <w:tcPr>
            <w:tcW w:w="581" w:type="dxa"/>
          </w:tcPr>
          <w:p w:rsidR="005B02FC" w:rsidRPr="004D45F0" w:rsidRDefault="005B02FC" w:rsidP="00A7318C">
            <w:pPr>
              <w:jc w:val="center"/>
              <w:rPr>
                <w:sz w:val="16"/>
                <w:szCs w:val="16"/>
              </w:rPr>
            </w:pPr>
            <w:r w:rsidRPr="004D45F0">
              <w:rPr>
                <w:sz w:val="16"/>
                <w:szCs w:val="16"/>
              </w:rPr>
              <w:t>C/Y</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René Descartes</w:t>
            </w:r>
          </w:p>
        </w:tc>
        <w:tc>
          <w:tcPr>
            <w:tcW w:w="3043" w:type="dxa"/>
          </w:tcPr>
          <w:p w:rsidR="005B02FC" w:rsidRPr="004D45F0" w:rsidRDefault="005B02FC" w:rsidP="004D45F0">
            <w:pPr>
              <w:jc w:val="both"/>
              <w:rPr>
                <w:sz w:val="16"/>
                <w:szCs w:val="16"/>
              </w:rPr>
            </w:pPr>
            <w:r w:rsidRPr="004D45F0">
              <w:rPr>
                <w:sz w:val="16"/>
                <w:szCs w:val="16"/>
              </w:rPr>
              <w:t>Mathematics pioneer</w:t>
            </w:r>
          </w:p>
          <w:p w:rsidR="005B02FC" w:rsidRPr="004D45F0" w:rsidRDefault="005B02FC" w:rsidP="004D45F0">
            <w:pPr>
              <w:jc w:val="both"/>
              <w:rPr>
                <w:sz w:val="16"/>
                <w:szCs w:val="16"/>
              </w:rPr>
            </w:pPr>
            <w:r w:rsidRPr="004D45F0">
              <w:rPr>
                <w:sz w:val="16"/>
                <w:szCs w:val="16"/>
              </w:rPr>
              <w:t>Invented the Cartesian coordinate system</w:t>
            </w:r>
          </w:p>
        </w:tc>
        <w:tc>
          <w:tcPr>
            <w:tcW w:w="714" w:type="dxa"/>
          </w:tcPr>
          <w:p w:rsidR="005B02FC" w:rsidRPr="004D45F0" w:rsidRDefault="005B02FC" w:rsidP="004D45F0">
            <w:pPr>
              <w:jc w:val="both"/>
              <w:rPr>
                <w:sz w:val="16"/>
                <w:szCs w:val="16"/>
              </w:rPr>
            </w:pPr>
            <w:r w:rsidRPr="004D45F0">
              <w:rPr>
                <w:sz w:val="16"/>
                <w:szCs w:val="16"/>
              </w:rPr>
              <w:t>1596–1650</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Blaise Pascal </w:t>
            </w:r>
          </w:p>
        </w:tc>
        <w:tc>
          <w:tcPr>
            <w:tcW w:w="3043" w:type="dxa"/>
          </w:tcPr>
          <w:p w:rsidR="00FB64B2" w:rsidRDefault="005B02FC" w:rsidP="00FB64B2">
            <w:pPr>
              <w:jc w:val="both"/>
              <w:rPr>
                <w:sz w:val="16"/>
                <w:szCs w:val="16"/>
              </w:rPr>
            </w:pPr>
            <w:r w:rsidRPr="004D45F0">
              <w:rPr>
                <w:sz w:val="16"/>
                <w:szCs w:val="16"/>
              </w:rPr>
              <w:t>Mathematician, physicist, philosopher, child prodigy</w:t>
            </w:r>
            <w:r w:rsidR="00FB64B2">
              <w:rPr>
                <w:sz w:val="16"/>
                <w:szCs w:val="16"/>
              </w:rPr>
              <w:t>.</w:t>
            </w:r>
          </w:p>
          <w:p w:rsidR="005B02FC" w:rsidRPr="004D45F0" w:rsidRDefault="005B02FC" w:rsidP="00FB64B2">
            <w:pPr>
              <w:jc w:val="both"/>
              <w:rPr>
                <w:sz w:val="16"/>
                <w:szCs w:val="16"/>
              </w:rPr>
            </w:pPr>
            <w:r w:rsidRPr="004D45F0">
              <w:rPr>
                <w:sz w:val="16"/>
                <w:szCs w:val="16"/>
              </w:rPr>
              <w:t>Invented the mechanical calculator</w:t>
            </w:r>
          </w:p>
        </w:tc>
        <w:tc>
          <w:tcPr>
            <w:tcW w:w="714" w:type="dxa"/>
          </w:tcPr>
          <w:p w:rsidR="005B02FC" w:rsidRPr="004D45F0" w:rsidRDefault="005B02FC" w:rsidP="004D45F0">
            <w:pPr>
              <w:jc w:val="both"/>
              <w:rPr>
                <w:sz w:val="16"/>
                <w:szCs w:val="16"/>
              </w:rPr>
            </w:pPr>
            <w:r w:rsidRPr="004D45F0">
              <w:rPr>
                <w:sz w:val="16"/>
                <w:szCs w:val="16"/>
              </w:rPr>
              <w:t>1623–1662</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Robert Boyle </w:t>
            </w:r>
          </w:p>
          <w:p w:rsidR="005B02FC" w:rsidRPr="004D45F0" w:rsidRDefault="005B02FC" w:rsidP="00FB64B2">
            <w:pPr>
              <w:rPr>
                <w:sz w:val="16"/>
                <w:szCs w:val="16"/>
              </w:rPr>
            </w:pPr>
          </w:p>
        </w:tc>
        <w:tc>
          <w:tcPr>
            <w:tcW w:w="3043" w:type="dxa"/>
          </w:tcPr>
          <w:p w:rsidR="005B02FC" w:rsidRPr="004D45F0" w:rsidRDefault="005B02FC" w:rsidP="004D45F0">
            <w:pPr>
              <w:jc w:val="both"/>
              <w:rPr>
                <w:sz w:val="16"/>
                <w:szCs w:val="16"/>
              </w:rPr>
            </w:pPr>
            <w:r w:rsidRPr="004D45F0">
              <w:rPr>
                <w:sz w:val="16"/>
                <w:szCs w:val="16"/>
              </w:rPr>
              <w:t>Physics, chemistry</w:t>
            </w:r>
          </w:p>
          <w:p w:rsidR="005B02FC" w:rsidRPr="004D45F0" w:rsidRDefault="005B02FC" w:rsidP="004D45F0">
            <w:pPr>
              <w:jc w:val="both"/>
              <w:rPr>
                <w:sz w:val="16"/>
                <w:szCs w:val="16"/>
              </w:rPr>
            </w:pPr>
            <w:r w:rsidRPr="004D45F0">
              <w:rPr>
                <w:sz w:val="16"/>
                <w:szCs w:val="16"/>
              </w:rPr>
              <w:t>Best known for Boyle’s Law (aka: The Ideal Gas Law)</w:t>
            </w:r>
          </w:p>
          <w:p w:rsidR="005B02FC" w:rsidRPr="004D45F0" w:rsidRDefault="005B02FC" w:rsidP="004D45F0">
            <w:pPr>
              <w:jc w:val="both"/>
              <w:rPr>
                <w:sz w:val="16"/>
                <w:szCs w:val="16"/>
              </w:rPr>
            </w:pPr>
            <w:r w:rsidRPr="004D45F0">
              <w:rPr>
                <w:sz w:val="16"/>
                <w:szCs w:val="16"/>
              </w:rPr>
              <w:t>Argued that pursuit of science improves glorification of God</w:t>
            </w:r>
          </w:p>
        </w:tc>
        <w:tc>
          <w:tcPr>
            <w:tcW w:w="714" w:type="dxa"/>
          </w:tcPr>
          <w:p w:rsidR="005B02FC" w:rsidRPr="004D45F0" w:rsidRDefault="005B02FC" w:rsidP="004D45F0">
            <w:pPr>
              <w:jc w:val="both"/>
              <w:rPr>
                <w:sz w:val="16"/>
                <w:szCs w:val="16"/>
              </w:rPr>
            </w:pPr>
            <w:r w:rsidRPr="004D45F0">
              <w:rPr>
                <w:sz w:val="16"/>
                <w:szCs w:val="16"/>
              </w:rPr>
              <w:t>1627–1691</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Sir Isaac Newton </w:t>
            </w:r>
          </w:p>
        </w:tc>
        <w:tc>
          <w:tcPr>
            <w:tcW w:w="3043" w:type="dxa"/>
          </w:tcPr>
          <w:p w:rsidR="005B02FC" w:rsidRPr="004D45F0" w:rsidRDefault="005B02FC" w:rsidP="004D45F0">
            <w:pPr>
              <w:jc w:val="both"/>
              <w:rPr>
                <w:sz w:val="16"/>
                <w:szCs w:val="16"/>
              </w:rPr>
            </w:pPr>
            <w:r w:rsidRPr="004D45F0">
              <w:rPr>
                <w:sz w:val="16"/>
                <w:szCs w:val="16"/>
              </w:rPr>
              <w:t>Newtonian physics, universal g</w:t>
            </w:r>
            <w:r w:rsidR="00EE279F" w:rsidRPr="004D45F0">
              <w:rPr>
                <w:sz w:val="16"/>
                <w:szCs w:val="16"/>
              </w:rPr>
              <w:t>ravitation</w:t>
            </w:r>
          </w:p>
          <w:p w:rsidR="005B02FC" w:rsidRPr="004D45F0" w:rsidRDefault="005B02FC" w:rsidP="004D45F0">
            <w:pPr>
              <w:jc w:val="both"/>
              <w:rPr>
                <w:sz w:val="16"/>
                <w:szCs w:val="16"/>
              </w:rPr>
            </w:pPr>
            <w:r w:rsidRPr="004D45F0">
              <w:rPr>
                <w:sz w:val="16"/>
                <w:szCs w:val="16"/>
              </w:rPr>
              <w:t xml:space="preserve">Pioneered the laws of Dynamics, co-invented calculus </w:t>
            </w:r>
          </w:p>
          <w:p w:rsidR="005B02FC" w:rsidRPr="004D45F0" w:rsidRDefault="005B02FC" w:rsidP="004D45F0">
            <w:pPr>
              <w:jc w:val="both"/>
              <w:rPr>
                <w:sz w:val="16"/>
                <w:szCs w:val="16"/>
              </w:rPr>
            </w:pPr>
            <w:r w:rsidRPr="004D45F0">
              <w:rPr>
                <w:sz w:val="16"/>
                <w:szCs w:val="16"/>
              </w:rPr>
              <w:t>Examined and confirmed Bishop James Usher’s age of the earth based on biblical genealogy</w:t>
            </w:r>
          </w:p>
        </w:tc>
        <w:tc>
          <w:tcPr>
            <w:tcW w:w="714" w:type="dxa"/>
          </w:tcPr>
          <w:p w:rsidR="005B02FC" w:rsidRPr="004D45F0" w:rsidRDefault="005B02FC" w:rsidP="004D45F0">
            <w:pPr>
              <w:jc w:val="both"/>
              <w:rPr>
                <w:sz w:val="16"/>
                <w:szCs w:val="16"/>
              </w:rPr>
            </w:pPr>
            <w:r w:rsidRPr="004D45F0">
              <w:rPr>
                <w:sz w:val="16"/>
                <w:szCs w:val="16"/>
              </w:rPr>
              <w:t>1643–1727</w:t>
            </w:r>
          </w:p>
        </w:tc>
        <w:tc>
          <w:tcPr>
            <w:tcW w:w="581" w:type="dxa"/>
          </w:tcPr>
          <w:p w:rsidR="005B02FC" w:rsidRPr="004D45F0" w:rsidRDefault="005B02FC" w:rsidP="00A7318C">
            <w:pPr>
              <w:jc w:val="center"/>
              <w:rPr>
                <w:sz w:val="16"/>
                <w:szCs w:val="16"/>
              </w:rPr>
            </w:pPr>
            <w:r w:rsidRPr="004D45F0">
              <w:rPr>
                <w:sz w:val="16"/>
                <w:szCs w:val="16"/>
              </w:rPr>
              <w:t>C/Y</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Michael Faraday </w:t>
            </w:r>
          </w:p>
          <w:p w:rsidR="005B02FC" w:rsidRPr="004D45F0" w:rsidRDefault="005B02FC" w:rsidP="00FB64B2">
            <w:pPr>
              <w:rPr>
                <w:sz w:val="16"/>
                <w:szCs w:val="16"/>
              </w:rPr>
            </w:pPr>
            <w:r w:rsidRPr="004D45F0">
              <w:rPr>
                <w:sz w:val="16"/>
                <w:szCs w:val="16"/>
              </w:rPr>
              <w:t xml:space="preserve">  </w:t>
            </w:r>
          </w:p>
        </w:tc>
        <w:tc>
          <w:tcPr>
            <w:tcW w:w="3043" w:type="dxa"/>
          </w:tcPr>
          <w:p w:rsidR="005B02FC" w:rsidRPr="004D45F0" w:rsidRDefault="005B02FC" w:rsidP="004D45F0">
            <w:pPr>
              <w:jc w:val="both"/>
              <w:rPr>
                <w:sz w:val="16"/>
                <w:szCs w:val="16"/>
              </w:rPr>
            </w:pPr>
            <w:r w:rsidRPr="004D45F0">
              <w:rPr>
                <w:sz w:val="16"/>
                <w:szCs w:val="16"/>
              </w:rPr>
              <w:t xml:space="preserve">Pioneered electromagnetics </w:t>
            </w:r>
          </w:p>
          <w:p w:rsidR="005B02FC" w:rsidRPr="004D45F0" w:rsidRDefault="005B02FC" w:rsidP="004D45F0">
            <w:pPr>
              <w:jc w:val="both"/>
              <w:rPr>
                <w:sz w:val="16"/>
                <w:szCs w:val="16"/>
              </w:rPr>
            </w:pPr>
            <w:r w:rsidRPr="004D45F0">
              <w:rPr>
                <w:sz w:val="16"/>
                <w:szCs w:val="16"/>
              </w:rPr>
              <w:t xml:space="preserve">Invented the </w:t>
            </w:r>
            <w:r w:rsidR="00EE279F" w:rsidRPr="004D45F0">
              <w:rPr>
                <w:sz w:val="16"/>
                <w:szCs w:val="16"/>
              </w:rPr>
              <w:t xml:space="preserve">A/C </w:t>
            </w:r>
            <w:r w:rsidRPr="004D45F0">
              <w:rPr>
                <w:sz w:val="16"/>
                <w:szCs w:val="16"/>
              </w:rPr>
              <w:t>electric motor</w:t>
            </w:r>
          </w:p>
        </w:tc>
        <w:tc>
          <w:tcPr>
            <w:tcW w:w="714" w:type="dxa"/>
          </w:tcPr>
          <w:p w:rsidR="005B02FC" w:rsidRPr="004D45F0" w:rsidRDefault="005B02FC" w:rsidP="004D45F0">
            <w:pPr>
              <w:jc w:val="both"/>
              <w:rPr>
                <w:sz w:val="16"/>
                <w:szCs w:val="16"/>
              </w:rPr>
            </w:pPr>
            <w:r w:rsidRPr="004D45F0">
              <w:rPr>
                <w:sz w:val="16"/>
                <w:szCs w:val="16"/>
              </w:rPr>
              <w:t>1791–1867</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lastRenderedPageBreak/>
              <w:t xml:space="preserve">James Prescott Joule </w:t>
            </w:r>
          </w:p>
          <w:p w:rsidR="005B02FC" w:rsidRPr="004D45F0" w:rsidRDefault="005B02FC" w:rsidP="00FB64B2">
            <w:pPr>
              <w:rPr>
                <w:sz w:val="16"/>
                <w:szCs w:val="16"/>
              </w:rPr>
            </w:pPr>
          </w:p>
        </w:tc>
        <w:tc>
          <w:tcPr>
            <w:tcW w:w="3043" w:type="dxa"/>
          </w:tcPr>
          <w:p w:rsidR="005B02FC" w:rsidRPr="004D45F0" w:rsidRDefault="005B02FC" w:rsidP="004D45F0">
            <w:pPr>
              <w:jc w:val="both"/>
              <w:rPr>
                <w:sz w:val="16"/>
                <w:szCs w:val="16"/>
              </w:rPr>
            </w:pPr>
            <w:r w:rsidRPr="004D45F0">
              <w:rPr>
                <w:sz w:val="16"/>
                <w:szCs w:val="16"/>
              </w:rPr>
              <w:t>Authored the first law of thermodynamics</w:t>
            </w:r>
          </w:p>
          <w:p w:rsidR="005B02FC" w:rsidRPr="004D45F0" w:rsidRDefault="005B02FC" w:rsidP="004D45F0">
            <w:pPr>
              <w:jc w:val="both"/>
              <w:rPr>
                <w:sz w:val="16"/>
                <w:szCs w:val="16"/>
              </w:rPr>
            </w:pPr>
            <w:r w:rsidRPr="004D45F0">
              <w:rPr>
                <w:sz w:val="16"/>
                <w:szCs w:val="16"/>
              </w:rPr>
              <w:t>The Joule, a unit of energy commonly used in engineering calculations, was named after him</w:t>
            </w:r>
          </w:p>
        </w:tc>
        <w:tc>
          <w:tcPr>
            <w:tcW w:w="714" w:type="dxa"/>
          </w:tcPr>
          <w:p w:rsidR="005B02FC" w:rsidRPr="004D45F0" w:rsidRDefault="005B02FC" w:rsidP="004D45F0">
            <w:pPr>
              <w:jc w:val="both"/>
              <w:rPr>
                <w:sz w:val="16"/>
                <w:szCs w:val="16"/>
              </w:rPr>
            </w:pPr>
            <w:r w:rsidRPr="004D45F0">
              <w:rPr>
                <w:sz w:val="16"/>
                <w:szCs w:val="16"/>
              </w:rPr>
              <w:t>1818–1889</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Louis Pasteur</w:t>
            </w:r>
          </w:p>
          <w:p w:rsidR="005B02FC" w:rsidRPr="004D45F0" w:rsidRDefault="005B02FC" w:rsidP="00FB64B2">
            <w:pPr>
              <w:rPr>
                <w:sz w:val="16"/>
                <w:szCs w:val="16"/>
              </w:rPr>
            </w:pPr>
            <w:r w:rsidRPr="004D45F0">
              <w:rPr>
                <w:sz w:val="16"/>
                <w:szCs w:val="16"/>
              </w:rPr>
              <w:t xml:space="preserve">  </w:t>
            </w:r>
          </w:p>
        </w:tc>
        <w:tc>
          <w:tcPr>
            <w:tcW w:w="3043" w:type="dxa"/>
          </w:tcPr>
          <w:p w:rsidR="005B02FC" w:rsidRPr="004D45F0" w:rsidRDefault="005B02FC" w:rsidP="004D45F0">
            <w:pPr>
              <w:jc w:val="both"/>
              <w:rPr>
                <w:sz w:val="16"/>
                <w:szCs w:val="16"/>
              </w:rPr>
            </w:pPr>
            <w:r w:rsidRPr="004D45F0">
              <w:rPr>
                <w:sz w:val="16"/>
                <w:szCs w:val="16"/>
              </w:rPr>
              <w:t xml:space="preserve">Leading pioneer in medical microbiology   </w:t>
            </w:r>
          </w:p>
          <w:p w:rsidR="005B02FC" w:rsidRPr="004D45F0" w:rsidRDefault="005B02FC" w:rsidP="004D45F0">
            <w:pPr>
              <w:jc w:val="both"/>
              <w:rPr>
                <w:sz w:val="16"/>
                <w:szCs w:val="16"/>
              </w:rPr>
            </w:pPr>
            <w:r w:rsidRPr="004D45F0">
              <w:rPr>
                <w:sz w:val="16"/>
                <w:szCs w:val="16"/>
              </w:rPr>
              <w:t xml:space="preserve">First determined that disease is caused by germs </w:t>
            </w:r>
          </w:p>
          <w:p w:rsidR="005B02FC" w:rsidRPr="004D45F0" w:rsidRDefault="005B02FC" w:rsidP="004D45F0">
            <w:pPr>
              <w:jc w:val="both"/>
              <w:rPr>
                <w:sz w:val="16"/>
                <w:szCs w:val="16"/>
              </w:rPr>
            </w:pPr>
            <w:r w:rsidRPr="004D45F0">
              <w:rPr>
                <w:sz w:val="16"/>
                <w:szCs w:val="16"/>
              </w:rPr>
              <w:t>Pioneered the science of immunization</w:t>
            </w:r>
          </w:p>
        </w:tc>
        <w:tc>
          <w:tcPr>
            <w:tcW w:w="714" w:type="dxa"/>
          </w:tcPr>
          <w:p w:rsidR="005B02FC" w:rsidRPr="004D45F0" w:rsidRDefault="005B02FC" w:rsidP="004D45F0">
            <w:pPr>
              <w:jc w:val="both"/>
              <w:rPr>
                <w:sz w:val="16"/>
                <w:szCs w:val="16"/>
              </w:rPr>
            </w:pPr>
            <w:r w:rsidRPr="004D45F0">
              <w:rPr>
                <w:sz w:val="16"/>
                <w:szCs w:val="16"/>
              </w:rPr>
              <w:t>1822–1895</w:t>
            </w:r>
          </w:p>
        </w:tc>
        <w:tc>
          <w:tcPr>
            <w:tcW w:w="581" w:type="dxa"/>
          </w:tcPr>
          <w:p w:rsidR="005B02FC" w:rsidRPr="004D45F0" w:rsidRDefault="005B02FC" w:rsidP="00A7318C">
            <w:pPr>
              <w:jc w:val="center"/>
              <w:rPr>
                <w:sz w:val="16"/>
                <w:szCs w:val="16"/>
              </w:rPr>
            </w:pPr>
            <w:r w:rsidRPr="004D45F0">
              <w:rPr>
                <w:sz w:val="16"/>
                <w:szCs w:val="16"/>
              </w:rPr>
              <w:t>C</w:t>
            </w:r>
          </w:p>
        </w:tc>
      </w:tr>
      <w:tr w:rsidR="005B02FC" w:rsidRPr="004D45F0" w:rsidTr="00FB154F">
        <w:trPr>
          <w:cantSplit/>
        </w:trPr>
        <w:tc>
          <w:tcPr>
            <w:tcW w:w="1638" w:type="dxa"/>
          </w:tcPr>
          <w:p w:rsidR="005B02FC" w:rsidRPr="004D45F0" w:rsidRDefault="005B02FC" w:rsidP="00FB64B2">
            <w:pPr>
              <w:rPr>
                <w:sz w:val="16"/>
                <w:szCs w:val="16"/>
              </w:rPr>
            </w:pPr>
            <w:r w:rsidRPr="004D45F0">
              <w:rPr>
                <w:sz w:val="16"/>
                <w:szCs w:val="16"/>
              </w:rPr>
              <w:t xml:space="preserve">William Thomson Kelvin </w:t>
            </w:r>
          </w:p>
        </w:tc>
        <w:tc>
          <w:tcPr>
            <w:tcW w:w="3043" w:type="dxa"/>
          </w:tcPr>
          <w:p w:rsidR="005B02FC" w:rsidRPr="004D45F0" w:rsidRDefault="005B02FC" w:rsidP="004D45F0">
            <w:pPr>
              <w:jc w:val="both"/>
              <w:rPr>
                <w:sz w:val="16"/>
                <w:szCs w:val="16"/>
              </w:rPr>
            </w:pPr>
            <w:r w:rsidRPr="004D45F0">
              <w:rPr>
                <w:sz w:val="16"/>
                <w:szCs w:val="16"/>
              </w:rPr>
              <w:t>Helped lay the foundation of modern physics</w:t>
            </w:r>
          </w:p>
          <w:p w:rsidR="005B02FC" w:rsidRPr="004D45F0" w:rsidRDefault="00F3787D" w:rsidP="004D45F0">
            <w:pPr>
              <w:jc w:val="both"/>
              <w:rPr>
                <w:sz w:val="16"/>
                <w:szCs w:val="16"/>
              </w:rPr>
            </w:pPr>
            <w:r w:rsidRPr="004D45F0">
              <w:rPr>
                <w:sz w:val="16"/>
                <w:szCs w:val="16"/>
              </w:rPr>
              <w:t>Invented the Kelvin scale, a</w:t>
            </w:r>
            <w:r w:rsidR="005B02FC" w:rsidRPr="004D45F0">
              <w:rPr>
                <w:sz w:val="16"/>
                <w:szCs w:val="16"/>
              </w:rPr>
              <w:t xml:space="preserve"> measure of </w:t>
            </w:r>
            <w:r w:rsidRPr="004D45F0">
              <w:rPr>
                <w:sz w:val="16"/>
                <w:szCs w:val="16"/>
              </w:rPr>
              <w:t xml:space="preserve">absolute </w:t>
            </w:r>
            <w:r w:rsidR="005B02FC" w:rsidRPr="004D45F0">
              <w:rPr>
                <w:sz w:val="16"/>
                <w:szCs w:val="16"/>
              </w:rPr>
              <w:t xml:space="preserve">temperature still used in engineering </w:t>
            </w:r>
          </w:p>
        </w:tc>
        <w:tc>
          <w:tcPr>
            <w:tcW w:w="714" w:type="dxa"/>
          </w:tcPr>
          <w:p w:rsidR="005B02FC" w:rsidRPr="004D45F0" w:rsidRDefault="005B02FC" w:rsidP="004D45F0">
            <w:pPr>
              <w:jc w:val="both"/>
              <w:rPr>
                <w:sz w:val="16"/>
                <w:szCs w:val="16"/>
              </w:rPr>
            </w:pPr>
            <w:r w:rsidRPr="004D45F0">
              <w:rPr>
                <w:sz w:val="16"/>
                <w:szCs w:val="16"/>
              </w:rPr>
              <w:t>1824–1907</w:t>
            </w:r>
          </w:p>
        </w:tc>
        <w:tc>
          <w:tcPr>
            <w:tcW w:w="581" w:type="dxa"/>
          </w:tcPr>
          <w:p w:rsidR="005B02FC" w:rsidRPr="004D45F0" w:rsidRDefault="005B02FC" w:rsidP="00A7318C">
            <w:pPr>
              <w:jc w:val="center"/>
              <w:rPr>
                <w:sz w:val="16"/>
                <w:szCs w:val="16"/>
              </w:rPr>
            </w:pPr>
            <w:r w:rsidRPr="004D45F0">
              <w:rPr>
                <w:sz w:val="16"/>
                <w:szCs w:val="16"/>
              </w:rPr>
              <w:t>C</w:t>
            </w:r>
          </w:p>
        </w:tc>
      </w:tr>
      <w:tr w:rsidR="00E368DE" w:rsidRPr="004D45F0" w:rsidTr="00FB154F">
        <w:trPr>
          <w:cantSplit/>
        </w:trPr>
        <w:tc>
          <w:tcPr>
            <w:tcW w:w="1638" w:type="dxa"/>
          </w:tcPr>
          <w:p w:rsidR="00E368DE" w:rsidRPr="004D45F0" w:rsidRDefault="00E368DE" w:rsidP="00814605">
            <w:pPr>
              <w:rPr>
                <w:sz w:val="16"/>
                <w:szCs w:val="16"/>
              </w:rPr>
            </w:pPr>
            <w:r w:rsidRPr="004D45F0">
              <w:rPr>
                <w:sz w:val="16"/>
                <w:szCs w:val="16"/>
              </w:rPr>
              <w:t>Max Planck</w:t>
            </w:r>
          </w:p>
        </w:tc>
        <w:tc>
          <w:tcPr>
            <w:tcW w:w="3043" w:type="dxa"/>
          </w:tcPr>
          <w:p w:rsidR="00E368DE" w:rsidRPr="004D45F0" w:rsidRDefault="00E6022D" w:rsidP="00814605">
            <w:pPr>
              <w:rPr>
                <w:sz w:val="16"/>
                <w:szCs w:val="16"/>
              </w:rPr>
            </w:pPr>
            <w:hyperlink r:id="rId12" w:tooltip="Germans" w:history="1">
              <w:r w:rsidR="00E368DE" w:rsidRPr="004D45F0">
                <w:rPr>
                  <w:sz w:val="16"/>
                  <w:szCs w:val="16"/>
                </w:rPr>
                <w:t>German</w:t>
              </w:r>
            </w:hyperlink>
            <w:r w:rsidR="00E368DE" w:rsidRPr="004D45F0">
              <w:rPr>
                <w:sz w:val="16"/>
                <w:szCs w:val="16"/>
              </w:rPr>
              <w:t> </w:t>
            </w:r>
            <w:hyperlink r:id="rId13" w:tooltip="Theoretical physicist" w:history="1">
              <w:r w:rsidR="00E368DE" w:rsidRPr="004D45F0">
                <w:rPr>
                  <w:sz w:val="16"/>
                  <w:szCs w:val="16"/>
                </w:rPr>
                <w:t>theoretical physicist</w:t>
              </w:r>
            </w:hyperlink>
            <w:r w:rsidR="00E368DE">
              <w:rPr>
                <w:sz w:val="16"/>
                <w:szCs w:val="16"/>
              </w:rPr>
              <w:t> who o</w:t>
            </w:r>
            <w:r w:rsidR="00E368DE" w:rsidRPr="004D45F0">
              <w:rPr>
                <w:sz w:val="16"/>
                <w:szCs w:val="16"/>
              </w:rPr>
              <w:t>riginated </w:t>
            </w:r>
            <w:hyperlink r:id="rId14" w:tooltip="Quantum mechanics" w:history="1">
              <w:r w:rsidR="00E368DE" w:rsidRPr="004D45F0">
                <w:rPr>
                  <w:sz w:val="16"/>
                  <w:szCs w:val="16"/>
                </w:rPr>
                <w:t>quantum theory</w:t>
              </w:r>
            </w:hyperlink>
            <w:r w:rsidR="00E368DE">
              <w:rPr>
                <w:sz w:val="16"/>
                <w:szCs w:val="16"/>
              </w:rPr>
              <w:t>, w</w:t>
            </w:r>
            <w:r w:rsidR="00E368DE" w:rsidRPr="004D45F0">
              <w:rPr>
                <w:sz w:val="16"/>
                <w:szCs w:val="16"/>
              </w:rPr>
              <w:t>on the 1918 Nobel Prize in Physics</w:t>
            </w:r>
            <w:r w:rsidR="00E368DE">
              <w:rPr>
                <w:sz w:val="16"/>
                <w:szCs w:val="16"/>
              </w:rPr>
              <w:br/>
            </w:r>
          </w:p>
          <w:p w:rsidR="00E368DE" w:rsidRPr="004D45F0" w:rsidRDefault="00E368DE" w:rsidP="00814605">
            <w:pPr>
              <w:jc w:val="both"/>
              <w:rPr>
                <w:sz w:val="16"/>
                <w:szCs w:val="16"/>
              </w:rPr>
            </w:pPr>
            <w:r w:rsidRPr="004D45F0">
              <w:rPr>
                <w:sz w:val="16"/>
                <w:szCs w:val="16"/>
              </w:rPr>
              <w:t>Though at the end of his life Planck did not believe in a personal or Christian God, the following quotes reveal his recognition of God’s hand in the science of physics:</w:t>
            </w:r>
          </w:p>
          <w:p w:rsidR="00E368DE" w:rsidRPr="004D45F0" w:rsidRDefault="00E368DE" w:rsidP="00814605">
            <w:pPr>
              <w:jc w:val="both"/>
              <w:rPr>
                <w:b/>
                <w:i/>
                <w:sz w:val="16"/>
                <w:szCs w:val="16"/>
              </w:rPr>
            </w:pPr>
          </w:p>
          <w:p w:rsidR="00E368DE" w:rsidRPr="004D45F0" w:rsidRDefault="00E368DE" w:rsidP="00814605">
            <w:pPr>
              <w:jc w:val="both"/>
              <w:rPr>
                <w:i/>
                <w:sz w:val="16"/>
                <w:szCs w:val="16"/>
              </w:rPr>
            </w:pPr>
            <w:r w:rsidRPr="004D45F0">
              <w:rPr>
                <w:i/>
                <w:sz w:val="16"/>
                <w:szCs w:val="16"/>
              </w:rPr>
              <w:t xml:space="preserve">"As a man who has devoted his whole life to the most clear headed science, to the study of matter, I can tell you as a result of my research about atoms this much: There is no matter as such. All matter originates and exists only by virtue of a force which brings the particle of an atom to vibration and holds this most minute solar system of the atom together. We must assume behind this force the existence of a conscious and intelligent mind. This mind is the matrix of all matter." </w:t>
            </w:r>
          </w:p>
          <w:p w:rsidR="00E368DE" w:rsidRPr="004D45F0" w:rsidRDefault="00FB154F" w:rsidP="00814605">
            <w:pPr>
              <w:jc w:val="both"/>
              <w:rPr>
                <w:rFonts w:ascii="Verdana" w:hAnsi="Verdana"/>
                <w:i/>
                <w:color w:val="000000"/>
                <w:sz w:val="16"/>
                <w:szCs w:val="16"/>
                <w:shd w:val="clear" w:color="auto" w:fill="FFFFFF"/>
              </w:rPr>
            </w:pPr>
            <w:r>
              <w:rPr>
                <w:rFonts w:ascii="Verdana" w:hAnsi="Verdana"/>
                <w:i/>
                <w:color w:val="000000"/>
                <w:sz w:val="16"/>
                <w:szCs w:val="16"/>
                <w:shd w:val="clear" w:color="auto" w:fill="FFFFFF"/>
              </w:rPr>
              <w:br/>
            </w:r>
            <w:r w:rsidRPr="004D45F0">
              <w:rPr>
                <w:i/>
                <w:sz w:val="16"/>
                <w:szCs w:val="16"/>
              </w:rPr>
              <w:t>"Both Religion and science require a belief in God. For believers, God is in the beginning, and for physicists He is at the end of all considerations… To the former He is the foundation, to the latter, the crown of the edifice of every generalized worldview."</w:t>
            </w:r>
          </w:p>
        </w:tc>
        <w:tc>
          <w:tcPr>
            <w:tcW w:w="714" w:type="dxa"/>
          </w:tcPr>
          <w:p w:rsidR="00E368DE" w:rsidRPr="004D45F0" w:rsidRDefault="00E368DE" w:rsidP="00814605">
            <w:pPr>
              <w:jc w:val="both"/>
              <w:rPr>
                <w:sz w:val="16"/>
                <w:szCs w:val="16"/>
              </w:rPr>
            </w:pPr>
            <w:r w:rsidRPr="004D45F0">
              <w:rPr>
                <w:sz w:val="16"/>
                <w:szCs w:val="16"/>
              </w:rPr>
              <w:t>1858–1947</w:t>
            </w:r>
          </w:p>
        </w:tc>
        <w:tc>
          <w:tcPr>
            <w:tcW w:w="581" w:type="dxa"/>
          </w:tcPr>
          <w:p w:rsidR="00E368DE" w:rsidRPr="004D45F0" w:rsidRDefault="00E368DE" w:rsidP="00814605">
            <w:pPr>
              <w:jc w:val="center"/>
              <w:rPr>
                <w:sz w:val="16"/>
                <w:szCs w:val="16"/>
              </w:rPr>
            </w:pPr>
            <w:r w:rsidRPr="004D45F0">
              <w:rPr>
                <w:sz w:val="16"/>
                <w:szCs w:val="16"/>
              </w:rPr>
              <w:t>T</w:t>
            </w:r>
          </w:p>
        </w:tc>
      </w:tr>
      <w:tr w:rsidR="00E368DE" w:rsidRPr="004D45F0" w:rsidTr="00FB154F">
        <w:trPr>
          <w:cantSplit/>
        </w:trPr>
        <w:tc>
          <w:tcPr>
            <w:tcW w:w="1638" w:type="dxa"/>
          </w:tcPr>
          <w:p w:rsidR="00E368DE" w:rsidRPr="004D45F0" w:rsidRDefault="00E368DE" w:rsidP="00814605">
            <w:pPr>
              <w:rPr>
                <w:sz w:val="16"/>
                <w:szCs w:val="16"/>
              </w:rPr>
            </w:pPr>
            <w:r w:rsidRPr="004D45F0">
              <w:rPr>
                <w:sz w:val="16"/>
                <w:szCs w:val="16"/>
              </w:rPr>
              <w:t>George Washington Carver</w:t>
            </w:r>
          </w:p>
        </w:tc>
        <w:tc>
          <w:tcPr>
            <w:tcW w:w="3043" w:type="dxa"/>
          </w:tcPr>
          <w:p w:rsidR="00E368DE" w:rsidRPr="004D45F0" w:rsidRDefault="00E368DE" w:rsidP="00814605">
            <w:pPr>
              <w:jc w:val="both"/>
              <w:rPr>
                <w:sz w:val="16"/>
                <w:szCs w:val="16"/>
              </w:rPr>
            </w:pPr>
            <w:r w:rsidRPr="004D45F0">
              <w:rPr>
                <w:sz w:val="16"/>
                <w:szCs w:val="16"/>
              </w:rPr>
              <w:t>Brilliant American inventor</w:t>
            </w:r>
          </w:p>
          <w:p w:rsidR="00E368DE" w:rsidRPr="004D45F0" w:rsidRDefault="00E368DE" w:rsidP="00814605">
            <w:pPr>
              <w:jc w:val="both"/>
              <w:rPr>
                <w:sz w:val="16"/>
                <w:szCs w:val="16"/>
              </w:rPr>
            </w:pPr>
            <w:r w:rsidRPr="004D45F0">
              <w:rPr>
                <w:sz w:val="16"/>
                <w:szCs w:val="16"/>
              </w:rPr>
              <w:t>Famous for his motto: “Science only by faith in Christ”</w:t>
            </w:r>
          </w:p>
        </w:tc>
        <w:tc>
          <w:tcPr>
            <w:tcW w:w="714" w:type="dxa"/>
          </w:tcPr>
          <w:p w:rsidR="00E368DE" w:rsidRPr="004D45F0" w:rsidRDefault="00E368DE" w:rsidP="00814605">
            <w:pPr>
              <w:jc w:val="both"/>
              <w:rPr>
                <w:sz w:val="16"/>
                <w:szCs w:val="16"/>
              </w:rPr>
            </w:pPr>
            <w:r w:rsidRPr="004D45F0">
              <w:rPr>
                <w:sz w:val="16"/>
                <w:szCs w:val="16"/>
              </w:rPr>
              <w:t>1864–1943</w:t>
            </w:r>
          </w:p>
        </w:tc>
        <w:tc>
          <w:tcPr>
            <w:tcW w:w="581" w:type="dxa"/>
          </w:tcPr>
          <w:p w:rsidR="00E368DE" w:rsidRPr="004D45F0" w:rsidRDefault="00E368DE" w:rsidP="00814605">
            <w:pPr>
              <w:jc w:val="center"/>
              <w:rPr>
                <w:sz w:val="16"/>
                <w:szCs w:val="16"/>
              </w:rPr>
            </w:pPr>
            <w:r w:rsidRPr="004D45F0">
              <w:rPr>
                <w:sz w:val="16"/>
                <w:szCs w:val="16"/>
              </w:rPr>
              <w:t>C</w:t>
            </w:r>
          </w:p>
        </w:tc>
      </w:tr>
      <w:tr w:rsidR="00E368DE" w:rsidRPr="004D45F0" w:rsidTr="00FB154F">
        <w:trPr>
          <w:cantSplit/>
        </w:trPr>
        <w:tc>
          <w:tcPr>
            <w:tcW w:w="1638" w:type="dxa"/>
          </w:tcPr>
          <w:p w:rsidR="00E368DE" w:rsidRPr="004D45F0" w:rsidRDefault="00E368DE" w:rsidP="00FB64B2">
            <w:pPr>
              <w:rPr>
                <w:sz w:val="16"/>
                <w:szCs w:val="16"/>
              </w:rPr>
            </w:pPr>
            <w:r w:rsidRPr="004D45F0">
              <w:rPr>
                <w:sz w:val="16"/>
                <w:szCs w:val="16"/>
              </w:rPr>
              <w:lastRenderedPageBreak/>
              <w:t>Albert Einstein</w:t>
            </w:r>
          </w:p>
        </w:tc>
        <w:tc>
          <w:tcPr>
            <w:tcW w:w="3043" w:type="dxa"/>
          </w:tcPr>
          <w:p w:rsidR="00E368DE" w:rsidRPr="004D45F0" w:rsidRDefault="00E368DE" w:rsidP="004D45F0">
            <w:pPr>
              <w:jc w:val="both"/>
              <w:rPr>
                <w:sz w:val="16"/>
                <w:szCs w:val="16"/>
              </w:rPr>
            </w:pPr>
            <w:r w:rsidRPr="004D45F0">
              <w:rPr>
                <w:sz w:val="16"/>
                <w:szCs w:val="16"/>
              </w:rPr>
              <w:t>Major contributor to advancements in our thinking about time, gravity, and the conversion of matter to energy or ‘relativity’ (E=mc</w:t>
            </w:r>
            <w:r w:rsidRPr="004D45F0">
              <w:rPr>
                <w:sz w:val="16"/>
                <w:szCs w:val="16"/>
                <w:vertAlign w:val="superscript"/>
              </w:rPr>
              <w:t>2</w:t>
            </w:r>
            <w:r w:rsidRPr="004D45F0">
              <w:rPr>
                <w:sz w:val="16"/>
                <w:szCs w:val="16"/>
              </w:rPr>
              <w:t>)</w:t>
            </w:r>
          </w:p>
          <w:p w:rsidR="00E368DE" w:rsidRPr="00FB64B2" w:rsidRDefault="00E368DE" w:rsidP="004D45F0">
            <w:pPr>
              <w:jc w:val="both"/>
              <w:rPr>
                <w:i/>
                <w:sz w:val="16"/>
                <w:szCs w:val="16"/>
              </w:rPr>
            </w:pPr>
            <w:r w:rsidRPr="004D45F0">
              <w:rPr>
                <w:rFonts w:ascii="Verdana" w:hAnsi="Verdana"/>
                <w:color w:val="000000"/>
                <w:sz w:val="16"/>
                <w:szCs w:val="16"/>
                <w:shd w:val="clear" w:color="auto" w:fill="FFFFFF"/>
              </w:rPr>
              <w:br/>
            </w:r>
            <w:r w:rsidRPr="00FB64B2">
              <w:rPr>
                <w:i/>
                <w:sz w:val="16"/>
                <w:szCs w:val="16"/>
              </w:rPr>
              <w:t xml:space="preserve">"I want to know how God created this world. I am not interested in this or that phenomenon, in the spectrum of this or that element. I want to know His thoughts, the rest are details." </w:t>
            </w:r>
          </w:p>
          <w:p w:rsidR="00E368DE" w:rsidRPr="00FB64B2" w:rsidRDefault="00E368DE" w:rsidP="004D45F0">
            <w:pPr>
              <w:jc w:val="both"/>
              <w:rPr>
                <w:i/>
                <w:sz w:val="16"/>
                <w:szCs w:val="16"/>
              </w:rPr>
            </w:pPr>
          </w:p>
          <w:p w:rsidR="00E368DE" w:rsidRPr="004D45F0" w:rsidRDefault="00E368DE" w:rsidP="00393707">
            <w:pPr>
              <w:jc w:val="both"/>
              <w:rPr>
                <w:sz w:val="16"/>
                <w:szCs w:val="16"/>
              </w:rPr>
            </w:pPr>
            <w:r w:rsidRPr="00FB64B2">
              <w:rPr>
                <w:i/>
                <w:sz w:val="16"/>
                <w:szCs w:val="16"/>
              </w:rPr>
              <w:t>"Science without religion is lame, religion without science is blind."</w:t>
            </w:r>
          </w:p>
        </w:tc>
        <w:tc>
          <w:tcPr>
            <w:tcW w:w="714" w:type="dxa"/>
          </w:tcPr>
          <w:p w:rsidR="00E368DE" w:rsidRPr="004D45F0" w:rsidRDefault="00E368DE" w:rsidP="004D45F0">
            <w:pPr>
              <w:jc w:val="both"/>
              <w:rPr>
                <w:sz w:val="16"/>
                <w:szCs w:val="16"/>
              </w:rPr>
            </w:pPr>
            <w:r w:rsidRPr="004D45F0">
              <w:rPr>
                <w:sz w:val="16"/>
                <w:szCs w:val="16"/>
              </w:rPr>
              <w:t>1879–1955</w:t>
            </w:r>
          </w:p>
        </w:tc>
        <w:tc>
          <w:tcPr>
            <w:tcW w:w="581" w:type="dxa"/>
          </w:tcPr>
          <w:p w:rsidR="00E368DE" w:rsidRPr="004D45F0" w:rsidRDefault="00E368DE" w:rsidP="00A7318C">
            <w:pPr>
              <w:jc w:val="center"/>
              <w:rPr>
                <w:sz w:val="16"/>
                <w:szCs w:val="16"/>
              </w:rPr>
            </w:pPr>
            <w:r w:rsidRPr="004D45F0">
              <w:rPr>
                <w:sz w:val="16"/>
                <w:szCs w:val="16"/>
              </w:rPr>
              <w:t>T</w:t>
            </w:r>
          </w:p>
        </w:tc>
      </w:tr>
      <w:tr w:rsidR="00E368DE" w:rsidRPr="004D45F0" w:rsidTr="00FB154F">
        <w:trPr>
          <w:cantSplit/>
        </w:trPr>
        <w:tc>
          <w:tcPr>
            <w:tcW w:w="1638" w:type="dxa"/>
          </w:tcPr>
          <w:p w:rsidR="00E368DE" w:rsidRPr="004D45F0" w:rsidRDefault="00E368DE" w:rsidP="00814605">
            <w:pPr>
              <w:rPr>
                <w:sz w:val="16"/>
                <w:szCs w:val="16"/>
              </w:rPr>
            </w:pPr>
            <w:proofErr w:type="spellStart"/>
            <w:r w:rsidRPr="004D45F0">
              <w:rPr>
                <w:sz w:val="16"/>
                <w:szCs w:val="16"/>
              </w:rPr>
              <w:t>Guglielmo</w:t>
            </w:r>
            <w:proofErr w:type="spellEnd"/>
            <w:r w:rsidRPr="004D45F0">
              <w:rPr>
                <w:sz w:val="16"/>
                <w:szCs w:val="16"/>
              </w:rPr>
              <w:t xml:space="preserve"> </w:t>
            </w:r>
            <w:r>
              <w:rPr>
                <w:sz w:val="16"/>
                <w:szCs w:val="16"/>
              </w:rPr>
              <w:br/>
            </w:r>
            <w:r w:rsidRPr="004D45F0">
              <w:rPr>
                <w:sz w:val="16"/>
                <w:szCs w:val="16"/>
              </w:rPr>
              <w:t>Marconi</w:t>
            </w:r>
          </w:p>
        </w:tc>
        <w:tc>
          <w:tcPr>
            <w:tcW w:w="3043" w:type="dxa"/>
          </w:tcPr>
          <w:p w:rsidR="00E368DE" w:rsidRPr="004D45F0" w:rsidRDefault="00E368DE" w:rsidP="00814605">
            <w:pPr>
              <w:jc w:val="both"/>
              <w:rPr>
                <w:sz w:val="16"/>
                <w:szCs w:val="16"/>
              </w:rPr>
            </w:pPr>
            <w:r w:rsidRPr="004D45F0">
              <w:rPr>
                <w:sz w:val="16"/>
                <w:szCs w:val="16"/>
              </w:rPr>
              <w:t>Italian inventor and physicist</w:t>
            </w:r>
          </w:p>
          <w:p w:rsidR="00E368DE" w:rsidRPr="004D45F0" w:rsidRDefault="00E368DE" w:rsidP="00814605">
            <w:pPr>
              <w:jc w:val="both"/>
              <w:rPr>
                <w:sz w:val="16"/>
                <w:szCs w:val="16"/>
              </w:rPr>
            </w:pPr>
            <w:r w:rsidRPr="004D45F0">
              <w:rPr>
                <w:sz w:val="16"/>
                <w:szCs w:val="16"/>
              </w:rPr>
              <w:t>Inventor of the radio</w:t>
            </w:r>
          </w:p>
          <w:p w:rsidR="00E368DE" w:rsidRPr="004D45F0" w:rsidRDefault="00E368DE" w:rsidP="00814605">
            <w:pPr>
              <w:jc w:val="both"/>
              <w:rPr>
                <w:sz w:val="16"/>
                <w:szCs w:val="16"/>
              </w:rPr>
            </w:pPr>
            <w:r w:rsidRPr="004D45F0">
              <w:rPr>
                <w:sz w:val="16"/>
                <w:szCs w:val="16"/>
              </w:rPr>
              <w:t xml:space="preserve">Awarded the Nobel Prize in Physics with Karl Ferdinand Braun for their development of practical wireless telegraphy </w:t>
            </w:r>
          </w:p>
          <w:p w:rsidR="00E368DE" w:rsidRPr="004D45F0" w:rsidRDefault="00E368DE" w:rsidP="00814605">
            <w:pPr>
              <w:jc w:val="both"/>
              <w:rPr>
                <w:sz w:val="16"/>
                <w:szCs w:val="16"/>
              </w:rPr>
            </w:pPr>
          </w:p>
          <w:p w:rsidR="00FB154F" w:rsidRDefault="00E368DE" w:rsidP="00393707">
            <w:pPr>
              <w:jc w:val="both"/>
              <w:rPr>
                <w:i/>
                <w:sz w:val="16"/>
                <w:szCs w:val="16"/>
              </w:rPr>
            </w:pPr>
            <w:r w:rsidRPr="00FB64B2">
              <w:rPr>
                <w:i/>
                <w:sz w:val="16"/>
                <w:szCs w:val="16"/>
              </w:rPr>
              <w:t>“I am proud to be a Christian. I believe not only as a Christian, but as a scientist as well. A wireless device can deliver a message through the wilderness. In prayer the human spirit can send invisible waves to eternity, waves that achieve their goal in front of God.”</w:t>
            </w:r>
          </w:p>
          <w:p w:rsidR="00E368DE" w:rsidRPr="004D45F0" w:rsidRDefault="00E368DE" w:rsidP="00393707">
            <w:pPr>
              <w:jc w:val="both"/>
              <w:rPr>
                <w:i/>
                <w:sz w:val="16"/>
                <w:szCs w:val="16"/>
              </w:rPr>
            </w:pPr>
          </w:p>
        </w:tc>
        <w:tc>
          <w:tcPr>
            <w:tcW w:w="714" w:type="dxa"/>
          </w:tcPr>
          <w:p w:rsidR="00E368DE" w:rsidRPr="004D45F0" w:rsidRDefault="00E368DE" w:rsidP="00814605">
            <w:pPr>
              <w:jc w:val="both"/>
              <w:rPr>
                <w:sz w:val="16"/>
                <w:szCs w:val="16"/>
              </w:rPr>
            </w:pPr>
            <w:r w:rsidRPr="004D45F0">
              <w:rPr>
                <w:sz w:val="16"/>
                <w:szCs w:val="16"/>
              </w:rPr>
              <w:t>1874–1937</w:t>
            </w:r>
          </w:p>
        </w:tc>
        <w:tc>
          <w:tcPr>
            <w:tcW w:w="581" w:type="dxa"/>
          </w:tcPr>
          <w:p w:rsidR="00E368DE" w:rsidRPr="004D45F0" w:rsidRDefault="00E368DE" w:rsidP="00814605">
            <w:pPr>
              <w:jc w:val="center"/>
              <w:rPr>
                <w:sz w:val="16"/>
                <w:szCs w:val="16"/>
              </w:rPr>
            </w:pPr>
            <w:r w:rsidRPr="004D45F0">
              <w:rPr>
                <w:sz w:val="16"/>
                <w:szCs w:val="16"/>
              </w:rPr>
              <w:t>C</w:t>
            </w:r>
          </w:p>
        </w:tc>
      </w:tr>
      <w:tr w:rsidR="00E368DE" w:rsidRPr="004D45F0" w:rsidTr="00FB154F">
        <w:trPr>
          <w:cantSplit/>
        </w:trPr>
        <w:tc>
          <w:tcPr>
            <w:tcW w:w="1638" w:type="dxa"/>
          </w:tcPr>
          <w:p w:rsidR="00E368DE" w:rsidRPr="004D45F0" w:rsidRDefault="00E368DE" w:rsidP="00FB64B2">
            <w:pPr>
              <w:rPr>
                <w:sz w:val="16"/>
                <w:szCs w:val="16"/>
              </w:rPr>
            </w:pPr>
            <w:r w:rsidRPr="004D45F0">
              <w:rPr>
                <w:sz w:val="16"/>
                <w:szCs w:val="16"/>
              </w:rPr>
              <w:t xml:space="preserve">Werner </w:t>
            </w:r>
            <w:r>
              <w:rPr>
                <w:sz w:val="16"/>
                <w:szCs w:val="16"/>
              </w:rPr>
              <w:br/>
            </w:r>
            <w:r w:rsidRPr="004D45F0">
              <w:rPr>
                <w:sz w:val="16"/>
                <w:szCs w:val="16"/>
              </w:rPr>
              <w:t>Von Braun</w:t>
            </w:r>
          </w:p>
        </w:tc>
        <w:tc>
          <w:tcPr>
            <w:tcW w:w="3043" w:type="dxa"/>
          </w:tcPr>
          <w:p w:rsidR="00E368DE" w:rsidRPr="004D45F0" w:rsidRDefault="00E368DE" w:rsidP="004D45F0">
            <w:pPr>
              <w:jc w:val="both"/>
              <w:rPr>
                <w:sz w:val="16"/>
                <w:szCs w:val="16"/>
              </w:rPr>
            </w:pPr>
            <w:r w:rsidRPr="004D45F0">
              <w:rPr>
                <w:sz w:val="16"/>
                <w:szCs w:val="16"/>
              </w:rPr>
              <w:t xml:space="preserve">A German-American engineer considered to be the greatest rocket scientist of all time. After WWII he was a pioneer in the application of rocket science toward space exploration. </w:t>
            </w:r>
          </w:p>
          <w:p w:rsidR="00FB154F" w:rsidRDefault="00FB154F" w:rsidP="00FB154F">
            <w:pPr>
              <w:jc w:val="both"/>
              <w:rPr>
                <w:sz w:val="16"/>
                <w:szCs w:val="16"/>
              </w:rPr>
            </w:pPr>
            <w:r>
              <w:rPr>
                <w:sz w:val="16"/>
                <w:szCs w:val="16"/>
              </w:rPr>
              <w:br/>
            </w:r>
            <w:r w:rsidRPr="004D45F0">
              <w:rPr>
                <w:sz w:val="16"/>
                <w:szCs w:val="16"/>
              </w:rPr>
              <w:t>“</w:t>
            </w:r>
            <w:r w:rsidRPr="004D45F0">
              <w:rPr>
                <w:i/>
                <w:sz w:val="16"/>
                <w:szCs w:val="16"/>
              </w:rPr>
              <w:t>One cannot be exposed to the law and order of the universe without concluding that there must be design and purpose behind it all.</w:t>
            </w:r>
            <w:r w:rsidRPr="004D45F0">
              <w:rPr>
                <w:sz w:val="16"/>
                <w:szCs w:val="16"/>
              </w:rPr>
              <w:t>”</w:t>
            </w:r>
            <w:r w:rsidRPr="004D45F0">
              <w:rPr>
                <w:rStyle w:val="FootnoteReference"/>
                <w:sz w:val="16"/>
                <w:szCs w:val="16"/>
              </w:rPr>
              <w:footnoteReference w:id="4"/>
            </w:r>
          </w:p>
          <w:p w:rsidR="00E368DE" w:rsidRPr="004D45F0" w:rsidRDefault="00E368DE" w:rsidP="00FB154F">
            <w:pPr>
              <w:jc w:val="both"/>
              <w:rPr>
                <w:sz w:val="16"/>
                <w:szCs w:val="16"/>
              </w:rPr>
            </w:pPr>
          </w:p>
        </w:tc>
        <w:tc>
          <w:tcPr>
            <w:tcW w:w="714" w:type="dxa"/>
          </w:tcPr>
          <w:p w:rsidR="00E368DE" w:rsidRPr="004D45F0" w:rsidRDefault="00E368DE" w:rsidP="004D45F0">
            <w:pPr>
              <w:jc w:val="both"/>
              <w:rPr>
                <w:sz w:val="16"/>
                <w:szCs w:val="16"/>
              </w:rPr>
            </w:pPr>
            <w:r w:rsidRPr="004D45F0">
              <w:rPr>
                <w:sz w:val="16"/>
                <w:szCs w:val="16"/>
              </w:rPr>
              <w:t>1912–1977</w:t>
            </w:r>
          </w:p>
        </w:tc>
        <w:tc>
          <w:tcPr>
            <w:tcW w:w="581" w:type="dxa"/>
          </w:tcPr>
          <w:p w:rsidR="00E368DE" w:rsidRPr="004D45F0" w:rsidRDefault="00E368DE" w:rsidP="00A7318C">
            <w:pPr>
              <w:jc w:val="center"/>
              <w:rPr>
                <w:sz w:val="16"/>
                <w:szCs w:val="16"/>
              </w:rPr>
            </w:pPr>
            <w:r w:rsidRPr="004D45F0">
              <w:rPr>
                <w:sz w:val="16"/>
                <w:szCs w:val="16"/>
              </w:rPr>
              <w:t>C</w:t>
            </w:r>
          </w:p>
        </w:tc>
      </w:tr>
      <w:tr w:rsidR="00E368DE" w:rsidRPr="004D45F0" w:rsidTr="00FB154F">
        <w:trPr>
          <w:cantSplit/>
        </w:trPr>
        <w:tc>
          <w:tcPr>
            <w:tcW w:w="1638" w:type="dxa"/>
          </w:tcPr>
          <w:p w:rsidR="00E368DE" w:rsidRPr="004D45F0" w:rsidRDefault="00E368DE" w:rsidP="00FB64B2">
            <w:pPr>
              <w:rPr>
                <w:sz w:val="16"/>
                <w:szCs w:val="16"/>
              </w:rPr>
            </w:pPr>
            <w:r w:rsidRPr="004D45F0">
              <w:rPr>
                <w:sz w:val="16"/>
                <w:szCs w:val="16"/>
              </w:rPr>
              <w:lastRenderedPageBreak/>
              <w:t>Werner Von Braun</w:t>
            </w:r>
            <w:r>
              <w:rPr>
                <w:sz w:val="16"/>
                <w:szCs w:val="16"/>
              </w:rPr>
              <w:t xml:space="preserve"> (cont.)</w:t>
            </w:r>
          </w:p>
        </w:tc>
        <w:tc>
          <w:tcPr>
            <w:tcW w:w="3043" w:type="dxa"/>
          </w:tcPr>
          <w:p w:rsidR="00FB154F" w:rsidRPr="004D45F0" w:rsidRDefault="00FB154F" w:rsidP="00FB154F">
            <w:pPr>
              <w:jc w:val="both"/>
              <w:rPr>
                <w:sz w:val="16"/>
                <w:szCs w:val="16"/>
              </w:rPr>
            </w:pPr>
            <w:r w:rsidRPr="004D45F0">
              <w:rPr>
                <w:sz w:val="16"/>
                <w:szCs w:val="16"/>
              </w:rPr>
              <w:t>“</w:t>
            </w:r>
            <w:r w:rsidRPr="004D45F0">
              <w:rPr>
                <w:i/>
                <w:sz w:val="16"/>
                <w:szCs w:val="16"/>
              </w:rPr>
              <w:t xml:space="preserve">In this age of space flight, when we use the modern tools of science to advance into new regions of human activity, </w:t>
            </w:r>
            <w:r w:rsidRPr="004D45F0">
              <w:rPr>
                <w:b/>
                <w:i/>
                <w:sz w:val="16"/>
                <w:szCs w:val="16"/>
              </w:rPr>
              <w:t>the Bible ... this grandiose, stirring history of the gradual revelation and unfolding of the moral law ... remains in every way an up-to-date book</w:t>
            </w:r>
            <w:r w:rsidRPr="004D45F0">
              <w:rPr>
                <w:i/>
                <w:sz w:val="16"/>
                <w:szCs w:val="16"/>
              </w:rPr>
              <w:t>. … Science itself does not address the question whether we should use the power at our disposal for good or for evil. The guidelines of what we ought to do are furnished in the moral law of God.</w:t>
            </w:r>
            <w:r>
              <w:rPr>
                <w:sz w:val="16"/>
                <w:szCs w:val="16"/>
              </w:rPr>
              <w:t>”</w:t>
            </w:r>
          </w:p>
          <w:p w:rsidR="00E368DE" w:rsidRDefault="00FB154F" w:rsidP="00FB154F">
            <w:pPr>
              <w:jc w:val="both"/>
              <w:rPr>
                <w:i/>
                <w:sz w:val="16"/>
                <w:szCs w:val="16"/>
              </w:rPr>
            </w:pPr>
            <w:r w:rsidRPr="004D45F0">
              <w:rPr>
                <w:i/>
                <w:sz w:val="16"/>
                <w:szCs w:val="16"/>
              </w:rPr>
              <w:t xml:space="preserve"> </w:t>
            </w:r>
            <w:r>
              <w:rPr>
                <w:i/>
                <w:sz w:val="16"/>
                <w:szCs w:val="16"/>
              </w:rPr>
              <w:br/>
            </w:r>
            <w:r w:rsidR="00E368DE" w:rsidRPr="004D45F0">
              <w:rPr>
                <w:i/>
                <w:sz w:val="16"/>
                <w:szCs w:val="16"/>
              </w:rPr>
              <w:t>“It is in scientific honesty that I endorse the presentation of alternative theories for the origin of the universe, life and man in the science classroom. It would be an error to overlook the possibility that the universe was planned rather than happening by chance.”</w:t>
            </w:r>
          </w:p>
          <w:p w:rsidR="00E368DE" w:rsidRDefault="00E368DE" w:rsidP="00F35F68">
            <w:pPr>
              <w:jc w:val="both"/>
              <w:rPr>
                <w:i/>
                <w:sz w:val="16"/>
                <w:szCs w:val="16"/>
              </w:rPr>
            </w:pPr>
            <w:r w:rsidRPr="004D45F0">
              <w:rPr>
                <w:i/>
                <w:sz w:val="16"/>
                <w:szCs w:val="16"/>
              </w:rPr>
              <w:br/>
              <w:t>“</w:t>
            </w:r>
            <w:r w:rsidRPr="00EE260C">
              <w:rPr>
                <w:b/>
                <w:i/>
                <w:sz w:val="16"/>
                <w:szCs w:val="16"/>
              </w:rPr>
              <w:t xml:space="preserve">To be forced to believe only one conclusion—that everything in the universe happened by chance—would violate the very objectivity of science itself. </w:t>
            </w:r>
            <w:r w:rsidRPr="004D45F0">
              <w:rPr>
                <w:i/>
                <w:sz w:val="16"/>
                <w:szCs w:val="16"/>
              </w:rPr>
              <w:t xml:space="preserve">Certainly there are those who argue that the universe evolved out of a random process, </w:t>
            </w:r>
            <w:r w:rsidRPr="004D45F0">
              <w:rPr>
                <w:b/>
                <w:i/>
                <w:sz w:val="16"/>
                <w:szCs w:val="16"/>
              </w:rPr>
              <w:t>but what random process could produce the brain of a man or the system of the human eye</w:t>
            </w:r>
            <w:r w:rsidRPr="004D45F0">
              <w:rPr>
                <w:i/>
                <w:sz w:val="16"/>
                <w:szCs w:val="16"/>
              </w:rPr>
              <w:t xml:space="preserve">? Some people say that science has been unable to prove the existence of a Designer… </w:t>
            </w:r>
            <w:r w:rsidRPr="004D45F0">
              <w:rPr>
                <w:b/>
                <w:i/>
                <w:sz w:val="16"/>
                <w:szCs w:val="16"/>
              </w:rPr>
              <w:t>My experiences with science led me to God</w:t>
            </w:r>
            <w:r w:rsidRPr="004D45F0">
              <w:rPr>
                <w:i/>
                <w:sz w:val="16"/>
                <w:szCs w:val="16"/>
              </w:rPr>
              <w:t>. They challenge science to prove the existence of God. But, must we really light a candle to see the sun?”</w:t>
            </w:r>
            <w:r w:rsidRPr="004D45F0">
              <w:rPr>
                <w:rStyle w:val="FootnoteReference"/>
                <w:i/>
                <w:sz w:val="16"/>
                <w:szCs w:val="16"/>
              </w:rPr>
              <w:footnoteReference w:id="5"/>
            </w:r>
          </w:p>
          <w:p w:rsidR="00E368DE" w:rsidRPr="004D45F0" w:rsidRDefault="00E368DE" w:rsidP="00F35F68">
            <w:pPr>
              <w:jc w:val="both"/>
              <w:rPr>
                <w:sz w:val="16"/>
                <w:szCs w:val="16"/>
              </w:rPr>
            </w:pPr>
          </w:p>
        </w:tc>
        <w:tc>
          <w:tcPr>
            <w:tcW w:w="714" w:type="dxa"/>
          </w:tcPr>
          <w:p w:rsidR="00E368DE" w:rsidRPr="004D45F0" w:rsidRDefault="00E368DE" w:rsidP="004D45F0">
            <w:pPr>
              <w:jc w:val="both"/>
              <w:rPr>
                <w:sz w:val="16"/>
                <w:szCs w:val="16"/>
              </w:rPr>
            </w:pPr>
            <w:r w:rsidRPr="004D45F0">
              <w:rPr>
                <w:sz w:val="16"/>
                <w:szCs w:val="16"/>
              </w:rPr>
              <w:t>1912–1977</w:t>
            </w:r>
          </w:p>
        </w:tc>
        <w:tc>
          <w:tcPr>
            <w:tcW w:w="581" w:type="dxa"/>
          </w:tcPr>
          <w:p w:rsidR="00E368DE" w:rsidRPr="004D45F0" w:rsidRDefault="00E368DE" w:rsidP="00A7318C">
            <w:pPr>
              <w:jc w:val="center"/>
              <w:rPr>
                <w:sz w:val="16"/>
                <w:szCs w:val="16"/>
              </w:rPr>
            </w:pPr>
            <w:r>
              <w:rPr>
                <w:sz w:val="16"/>
                <w:szCs w:val="16"/>
              </w:rPr>
              <w:t>C</w:t>
            </w:r>
          </w:p>
        </w:tc>
      </w:tr>
      <w:tr w:rsidR="00E368DE" w:rsidRPr="004D45F0" w:rsidTr="00FB154F">
        <w:trPr>
          <w:cantSplit/>
        </w:trPr>
        <w:tc>
          <w:tcPr>
            <w:tcW w:w="1638" w:type="dxa"/>
          </w:tcPr>
          <w:p w:rsidR="00E368DE" w:rsidRPr="004D45F0" w:rsidRDefault="00E368DE" w:rsidP="00FB64B2">
            <w:pPr>
              <w:rPr>
                <w:sz w:val="16"/>
                <w:szCs w:val="16"/>
              </w:rPr>
            </w:pPr>
            <w:r w:rsidRPr="004D45F0">
              <w:rPr>
                <w:sz w:val="16"/>
                <w:szCs w:val="16"/>
              </w:rPr>
              <w:t xml:space="preserve">Dr. Raymond </w:t>
            </w:r>
            <w:proofErr w:type="spellStart"/>
            <w:r w:rsidRPr="004D45F0">
              <w:rPr>
                <w:sz w:val="16"/>
                <w:szCs w:val="16"/>
              </w:rPr>
              <w:t>Damadian</w:t>
            </w:r>
            <w:proofErr w:type="spellEnd"/>
          </w:p>
        </w:tc>
        <w:tc>
          <w:tcPr>
            <w:tcW w:w="3043" w:type="dxa"/>
          </w:tcPr>
          <w:p w:rsidR="00E368DE" w:rsidRPr="004D45F0" w:rsidRDefault="00E368DE" w:rsidP="004D45F0">
            <w:pPr>
              <w:jc w:val="both"/>
              <w:rPr>
                <w:sz w:val="16"/>
                <w:szCs w:val="16"/>
              </w:rPr>
            </w:pPr>
            <w:r w:rsidRPr="004D45F0">
              <w:rPr>
                <w:sz w:val="16"/>
                <w:szCs w:val="16"/>
              </w:rPr>
              <w:t>Invented the MRI (1969)</w:t>
            </w:r>
          </w:p>
          <w:p w:rsidR="00E368DE" w:rsidRPr="004D45F0" w:rsidRDefault="00E368DE" w:rsidP="004D45F0">
            <w:pPr>
              <w:jc w:val="both"/>
              <w:rPr>
                <w:sz w:val="16"/>
                <w:szCs w:val="16"/>
              </w:rPr>
            </w:pPr>
          </w:p>
          <w:p w:rsidR="00E368DE" w:rsidRPr="004D45F0" w:rsidRDefault="00E368DE" w:rsidP="00FB64B2">
            <w:pPr>
              <w:jc w:val="both"/>
              <w:rPr>
                <w:i/>
                <w:sz w:val="16"/>
                <w:szCs w:val="16"/>
              </w:rPr>
            </w:pPr>
            <w:r w:rsidRPr="00FB64B2">
              <w:rPr>
                <w:b/>
                <w:i/>
                <w:sz w:val="16"/>
                <w:szCs w:val="16"/>
              </w:rPr>
              <w:t>“I am a young-earth creation scientist and believe that God created the world in six twenty-four hour days just as recorded in the book of Genesis.”</w:t>
            </w:r>
          </w:p>
        </w:tc>
        <w:tc>
          <w:tcPr>
            <w:tcW w:w="714" w:type="dxa"/>
          </w:tcPr>
          <w:p w:rsidR="00E368DE" w:rsidRPr="004D45F0" w:rsidRDefault="00E368DE" w:rsidP="004D45F0">
            <w:pPr>
              <w:jc w:val="both"/>
              <w:rPr>
                <w:sz w:val="16"/>
                <w:szCs w:val="16"/>
              </w:rPr>
            </w:pPr>
            <w:r w:rsidRPr="004D45F0">
              <w:rPr>
                <w:sz w:val="16"/>
                <w:szCs w:val="16"/>
              </w:rPr>
              <w:t>1936– Present</w:t>
            </w:r>
          </w:p>
        </w:tc>
        <w:tc>
          <w:tcPr>
            <w:tcW w:w="581" w:type="dxa"/>
          </w:tcPr>
          <w:p w:rsidR="00E368DE" w:rsidRPr="004D45F0" w:rsidRDefault="00E368DE" w:rsidP="00A7318C">
            <w:pPr>
              <w:jc w:val="center"/>
              <w:rPr>
                <w:sz w:val="16"/>
                <w:szCs w:val="16"/>
              </w:rPr>
            </w:pPr>
            <w:r w:rsidRPr="004D45F0">
              <w:rPr>
                <w:sz w:val="16"/>
                <w:szCs w:val="16"/>
              </w:rPr>
              <w:t>C/Y</w:t>
            </w:r>
          </w:p>
        </w:tc>
      </w:tr>
    </w:tbl>
    <w:p w:rsidR="005B02FC" w:rsidRPr="009D330C" w:rsidRDefault="005B02FC" w:rsidP="004D45F0">
      <w:pPr>
        <w:jc w:val="both"/>
      </w:pPr>
      <w:r>
        <w:tab/>
      </w:r>
      <w:r>
        <w:tab/>
      </w:r>
    </w:p>
    <w:p w:rsidR="005B02FC" w:rsidRDefault="005B02FC" w:rsidP="004D45F0">
      <w:pPr>
        <w:jc w:val="both"/>
      </w:pPr>
      <w:r>
        <w:lastRenderedPageBreak/>
        <w:t>While there are certainly exceptions, it is inarguable that the great majority of the most accomplished scientists in history were men of faith in God and/or bible-believing Christians.</w:t>
      </w:r>
    </w:p>
    <w:p w:rsidR="005B02FC" w:rsidRPr="00223DC2" w:rsidRDefault="005B02FC" w:rsidP="004D45F0">
      <w:pPr>
        <w:jc w:val="both"/>
      </w:pPr>
    </w:p>
    <w:p w:rsidR="005B02FC" w:rsidRDefault="005B02FC" w:rsidP="004D45F0">
      <w:pPr>
        <w:jc w:val="both"/>
      </w:pPr>
      <w:r>
        <w:t xml:space="preserve">While today’s most popular “science” spokesmen are telling us that faith hinders scientific advancement, history tells us just the opposite. If science is hindered by faith in the supernatural, why is it that so many of the pioneers of science were unashamed believers in God? In addition, many of them also claimed that their faith greatly assisted their work in scientific endeavors. In fact, without the acknowledgement of a great all-knowing God who designed and established an ordered universe, there is no explanation for the existence of universal laws of nature that manifest themselves with flawless consistency across the sciences (e.g., physics, mathematics, chemistry, astronomy). Aside from an ordered mathematical creator, there has never </w:t>
      </w:r>
      <w:r w:rsidR="003A3539">
        <w:t xml:space="preserve">been </w:t>
      </w:r>
      <w:r>
        <w:t>a credible reason offered that explains why universal physical and mathematical laws and constants should exist at all. If the universe is the result of random processes, why should there be such a pervasive thread of mathematical order running through every aspect of it? Humanists and atheists have yet to offer a satisfactory answer to this fundamental riddle of science.</w:t>
      </w:r>
    </w:p>
    <w:p w:rsidR="005B02FC" w:rsidRDefault="005B02FC" w:rsidP="004D45F0">
      <w:pPr>
        <w:jc w:val="both"/>
      </w:pPr>
    </w:p>
    <w:p w:rsidR="005B02FC" w:rsidRDefault="005B02FC" w:rsidP="004D45F0">
      <w:pPr>
        <w:jc w:val="both"/>
      </w:pPr>
      <w:r>
        <w:t xml:space="preserve">In addition to the above scientists of history, there are a myriad of other leading PhD-level scientists alive today that are outspoken adherents to the reality of the supernatural and many ascribe to the Christian faith. </w:t>
      </w:r>
      <w:r w:rsidR="003A3539">
        <w:t xml:space="preserve">For instance in his book </w:t>
      </w:r>
      <w:r w:rsidR="003A3539" w:rsidRPr="00CE7B65">
        <w:rPr>
          <w:b/>
          <w:i/>
        </w:rPr>
        <w:t>In Six Days</w:t>
      </w:r>
      <w:r w:rsidR="00CE7B65">
        <w:rPr>
          <w:rStyle w:val="FootnoteReference"/>
          <w:b/>
          <w:i/>
        </w:rPr>
        <w:footnoteReference w:id="6"/>
      </w:r>
      <w:r w:rsidR="003A3539">
        <w:t>, John Ashton</w:t>
      </w:r>
      <w:r w:rsidR="00F3627A">
        <w:t xml:space="preserve"> PhD</w:t>
      </w:r>
      <w:r w:rsidR="003A3539">
        <w:t xml:space="preserve"> has compiled fascinating statements from fifty doctorate level scientists all of whom believe that the earth was created in six literal days, approximately 6,000 years ago.  </w:t>
      </w:r>
      <w:r w:rsidR="00506074">
        <w:t>I</w:t>
      </w:r>
      <w:r>
        <w:t>f it is true th</w:t>
      </w:r>
      <w:r w:rsidR="00DC03F9">
        <w:t>at “science leads us to atheism</w:t>
      </w:r>
      <w:r>
        <w:t xml:space="preserve">” </w:t>
      </w:r>
      <w:r w:rsidR="00506074">
        <w:t xml:space="preserve">that should not be the case </w:t>
      </w:r>
      <w:r>
        <w:t>and despite the clamor from the evolution crowd, the</w:t>
      </w:r>
      <w:r w:rsidR="00506074">
        <w:t>re is much evidence that</w:t>
      </w:r>
      <w:r>
        <w:t xml:space="preserve"> </w:t>
      </w:r>
      <w:r w:rsidR="00506074">
        <w:t xml:space="preserve">the </w:t>
      </w:r>
      <w:r>
        <w:t xml:space="preserve">opposite is </w:t>
      </w:r>
      <w:r w:rsidR="00506074">
        <w:t xml:space="preserve">often </w:t>
      </w:r>
      <w:r>
        <w:t xml:space="preserve">true.  </w:t>
      </w:r>
    </w:p>
    <w:p w:rsidR="005B02FC" w:rsidRDefault="005B02FC" w:rsidP="004D45F0">
      <w:pPr>
        <w:jc w:val="both"/>
      </w:pPr>
    </w:p>
    <w:p w:rsidR="005B02FC" w:rsidRDefault="005B02FC" w:rsidP="004D45F0">
      <w:pPr>
        <w:jc w:val="both"/>
      </w:pPr>
      <w:r>
        <w:t>Consider the life of Professor Antony Flew, formerly one of the world’s most notorious atheists. Of his gradual transition from atheism to deism he says:</w:t>
      </w:r>
    </w:p>
    <w:p w:rsidR="005B02FC" w:rsidRPr="00506074" w:rsidRDefault="005B02FC" w:rsidP="00A7318C">
      <w:pPr>
        <w:ind w:left="288"/>
        <w:jc w:val="both"/>
      </w:pPr>
      <w:r w:rsidRPr="00223DC2">
        <w:rPr>
          <w:i/>
        </w:rPr>
        <w:lastRenderedPageBreak/>
        <w:t>“Ther</w:t>
      </w:r>
      <w:r>
        <w:rPr>
          <w:i/>
        </w:rPr>
        <w:t>e were two factors in particula</w:t>
      </w:r>
      <w:r w:rsidRPr="00223DC2">
        <w:rPr>
          <w:i/>
        </w:rPr>
        <w:t xml:space="preserve">r that were decisive. One was my growing empathy with the insight of Einstein and other noted scientists that </w:t>
      </w:r>
      <w:r w:rsidRPr="004F6A68">
        <w:rPr>
          <w:b/>
          <w:i/>
        </w:rPr>
        <w:t xml:space="preserve">there had to be </w:t>
      </w:r>
      <w:proofErr w:type="gramStart"/>
      <w:r w:rsidRPr="004F6A68">
        <w:rPr>
          <w:b/>
          <w:i/>
        </w:rPr>
        <w:t>an Intelligence</w:t>
      </w:r>
      <w:proofErr w:type="gramEnd"/>
      <w:r w:rsidRPr="004F6A68">
        <w:rPr>
          <w:b/>
          <w:i/>
        </w:rPr>
        <w:t xml:space="preserve"> behind the integrated complexity of the physical Universe</w:t>
      </w:r>
      <w:r w:rsidRPr="00223DC2">
        <w:rPr>
          <w:i/>
        </w:rPr>
        <w:t>. The second was my own insight that the integrated complexity of life itself—which is far more complex than the physical Universe—can only be explained in terms of an Intelligent Source. I believe that</w:t>
      </w:r>
      <w:r w:rsidRPr="0086657C">
        <w:rPr>
          <w:b/>
          <w:i/>
        </w:rPr>
        <w:t xml:space="preserve"> the origin of life and reproduction simply cannot be explained from a biological standpoint</w:t>
      </w:r>
      <w:r w:rsidRPr="00223DC2">
        <w:rPr>
          <w:i/>
        </w:rPr>
        <w:t xml:space="preserve"> despite numerous efforts to do so. With every passing year, the more that was discovered about the richness and inherent intelligence of life, </w:t>
      </w:r>
      <w:r w:rsidRPr="00694EE7">
        <w:rPr>
          <w:b/>
          <w:i/>
        </w:rPr>
        <w:t>the less it seemed likely that a chemical soup could magically generate the genetic code</w:t>
      </w:r>
      <w:r>
        <w:rPr>
          <w:i/>
        </w:rPr>
        <w:t>…</w:t>
      </w:r>
      <w:r>
        <w:rPr>
          <w:i/>
        </w:rPr>
        <w:br/>
      </w:r>
      <w:r w:rsidR="00BF4C3C">
        <w:rPr>
          <w:i/>
        </w:rPr>
        <w:t>“</w:t>
      </w:r>
      <w:r w:rsidRPr="00223DC2">
        <w:rPr>
          <w:i/>
        </w:rPr>
        <w:t xml:space="preserve">The difference between life and non-life, it became apparent to me, was ontological </w:t>
      </w:r>
      <w:r>
        <w:rPr>
          <w:i/>
        </w:rPr>
        <w:t xml:space="preserve">[metaphysical] </w:t>
      </w:r>
      <w:r w:rsidRPr="00223DC2">
        <w:rPr>
          <w:i/>
        </w:rPr>
        <w:t xml:space="preserve">and not chemical. The best confirmation of this radical gulf is Richard Dawkins' comical effort to argue in </w:t>
      </w:r>
      <w:r w:rsidRPr="00506074">
        <w:rPr>
          <w:b/>
          <w:i/>
        </w:rPr>
        <w:t>The God Delusion</w:t>
      </w:r>
      <w:r w:rsidRPr="00223DC2">
        <w:rPr>
          <w:i/>
        </w:rPr>
        <w:t xml:space="preserve"> that the origin of life can be attributed to a </w:t>
      </w:r>
      <w:r>
        <w:rPr>
          <w:i/>
        </w:rPr>
        <w:t>‘lucky chance.’</w:t>
      </w:r>
      <w:r w:rsidRPr="00223DC2">
        <w:rPr>
          <w:i/>
        </w:rPr>
        <w:t xml:space="preserve"> If that's the best argument you have, then the game is over. No, I did not hear a Voice. </w:t>
      </w:r>
      <w:r w:rsidRPr="00223DC2">
        <w:rPr>
          <w:b/>
          <w:i/>
        </w:rPr>
        <w:t>It was the evidence itself that led me to this conclusion</w:t>
      </w:r>
      <w:r w:rsidRPr="00223DC2">
        <w:rPr>
          <w:i/>
        </w:rPr>
        <w:t>.”</w:t>
      </w:r>
      <w:r w:rsidR="00506074">
        <w:rPr>
          <w:i/>
        </w:rPr>
        <w:t xml:space="preserve">  </w:t>
      </w:r>
      <w:r w:rsidR="00506074">
        <w:t>– Antony Flew</w:t>
      </w:r>
    </w:p>
    <w:p w:rsidR="005B02FC" w:rsidRDefault="005B02FC" w:rsidP="004D45F0">
      <w:pPr>
        <w:jc w:val="both"/>
      </w:pPr>
    </w:p>
    <w:p w:rsidR="005B02FC" w:rsidRDefault="005B02FC" w:rsidP="004D45F0">
      <w:pPr>
        <w:jc w:val="both"/>
      </w:pPr>
      <w:r>
        <w:t>It is also interesting to note the hesitation of Darwin himself to accept the serious shortcomings in the evidence for “Big E” evolution</w:t>
      </w:r>
      <w:r w:rsidR="00EE260C">
        <w:t xml:space="preserve"> (see Chapter 3)</w:t>
      </w:r>
      <w:r>
        <w:t xml:space="preserve"> and his doubts around the ability of mutation and natural selection to produce the complexity we see in physiology. For example, after studying the wonder of the human eye with its greater than two million interdependent moving parts, he wrote the following:</w:t>
      </w:r>
    </w:p>
    <w:p w:rsidR="005B02FC" w:rsidRDefault="005B02FC" w:rsidP="004D45F0">
      <w:pPr>
        <w:jc w:val="both"/>
      </w:pPr>
    </w:p>
    <w:p w:rsidR="005B02FC" w:rsidRPr="00353471" w:rsidRDefault="005B02FC" w:rsidP="00B60D91">
      <w:pPr>
        <w:ind w:left="288"/>
        <w:jc w:val="both"/>
        <w:rPr>
          <w:i/>
        </w:rPr>
      </w:pPr>
      <w:r w:rsidRPr="00353471">
        <w:rPr>
          <w:i/>
        </w:rPr>
        <w:t xml:space="preserve">“To suppose that the eye with all its inimitable contrivances for adjusting the focus to different distances, for admitting different amounts of light, and for the correction of spherical and chromatic aberration, could have been formed by natural </w:t>
      </w:r>
      <w:proofErr w:type="gramStart"/>
      <w:r w:rsidRPr="00353471">
        <w:rPr>
          <w:i/>
        </w:rPr>
        <w:t>selection,</w:t>
      </w:r>
      <w:proofErr w:type="gramEnd"/>
      <w:r w:rsidRPr="00353471">
        <w:rPr>
          <w:i/>
        </w:rPr>
        <w:t xml:space="preserve"> seems, I freely confess, </w:t>
      </w:r>
      <w:r w:rsidRPr="00221FD2">
        <w:rPr>
          <w:b/>
          <w:i/>
        </w:rPr>
        <w:t>absurd in the highest degree</w:t>
      </w:r>
      <w:r>
        <w:rPr>
          <w:i/>
        </w:rPr>
        <w:t>.</w:t>
      </w:r>
      <w:r w:rsidRPr="00353471">
        <w:rPr>
          <w:i/>
        </w:rPr>
        <w:t>”</w:t>
      </w:r>
      <w:r>
        <w:rPr>
          <w:i/>
        </w:rPr>
        <w:t xml:space="preserve">  </w:t>
      </w:r>
      <w:r w:rsidRPr="004C6DDB">
        <w:t>—</w:t>
      </w:r>
      <w:r w:rsidR="0058517E">
        <w:t xml:space="preserve"> </w:t>
      </w:r>
      <w:r w:rsidRPr="004C6DDB">
        <w:t>Charles Darwin</w:t>
      </w:r>
    </w:p>
    <w:p w:rsidR="005B02FC" w:rsidRDefault="005B02FC" w:rsidP="004D45F0">
      <w:pPr>
        <w:jc w:val="both"/>
      </w:pPr>
    </w:p>
    <w:p w:rsidR="005B02FC" w:rsidRDefault="005B02FC" w:rsidP="004D45F0">
      <w:pPr>
        <w:jc w:val="both"/>
      </w:pPr>
      <w:r>
        <w:t xml:space="preserve">It is also important to realize that Darwin’s conception of the cell was by today’s standards archaic. He did not have modern </w:t>
      </w:r>
      <w:proofErr w:type="spellStart"/>
      <w:r>
        <w:t>nanomicroscopy</w:t>
      </w:r>
      <w:proofErr w:type="spellEnd"/>
      <w:r>
        <w:t xml:space="preserve"> at his disposal. After examining the structure of the cell using the crude microscopes available to him, Darwin concluded </w:t>
      </w:r>
      <w:r>
        <w:lastRenderedPageBreak/>
        <w:t xml:space="preserve">that the cell was a very simple structure having essentially three basic parts: a </w:t>
      </w:r>
      <w:r w:rsidRPr="009F11BA">
        <w:t xml:space="preserve">membrane, </w:t>
      </w:r>
      <w:r>
        <w:t xml:space="preserve">a </w:t>
      </w:r>
      <w:r w:rsidRPr="009F11BA">
        <w:t xml:space="preserve">nucleus, and </w:t>
      </w:r>
      <w:r>
        <w:t xml:space="preserve">a </w:t>
      </w:r>
      <w:r w:rsidRPr="009F11BA">
        <w:t>nucleolus</w:t>
      </w:r>
      <w:r>
        <w:t xml:space="preserve">. </w:t>
      </w:r>
    </w:p>
    <w:p w:rsidR="005B02FC" w:rsidRDefault="005B02FC" w:rsidP="004D45F0">
      <w:pPr>
        <w:jc w:val="both"/>
      </w:pPr>
    </w:p>
    <w:p w:rsidR="005B02FC" w:rsidRDefault="005B02FC" w:rsidP="004D45F0">
      <w:pPr>
        <w:jc w:val="both"/>
      </w:pPr>
      <w:r>
        <w:t>Today we know that the human cell contains the tiniest and most complex information system imaginable. For instance, the storage capacity of DNA of the size that would cover the head of a pin is utterly astounding: equivalent to 100 million 40-gigabyte hard drives!</w:t>
      </w:r>
      <w:r>
        <w:rPr>
          <w:rStyle w:val="FootnoteReference"/>
        </w:rPr>
        <w:footnoteReference w:id="7"/>
      </w:r>
      <w:r>
        <w:t xml:space="preserve"> This storage density is many orders of magnitude greater than the capacities of the most advanced man-made data storage systems, which indeed appear crude in comparison. The cell not only stores vast amounts of coded information, it also copies the information (via RNA), then deploys it</w:t>
      </w:r>
      <w:r w:rsidR="0058517E">
        <w:t xml:space="preserve"> to the appropriate local area outside of the nucleus</w:t>
      </w:r>
      <w:r>
        <w:t xml:space="preserve"> when and where it is needed. The cell then reads and interprets the code to sequentially build the enzymes and proteins required to make possible incredibly complex interactive physiologic systems and capabilities. It is truly a marvel of micro-engineering far beyond the capabilities of any existing technology. To think that this system is the result of chance is as ridiculous as suggesting that the carved faces of Mount Rushmore resulted from random wind and water erosion. It is simply not a rational conclusion. Had Darwin had any understanding of the incredible complexity that exists with each cell of our bodies, chances are that he would never have surmised that they were the result of undirected changes (i.e., chance) over time. </w:t>
      </w:r>
    </w:p>
    <w:p w:rsidR="005B02FC" w:rsidRDefault="005B02FC" w:rsidP="004D45F0">
      <w:pPr>
        <w:jc w:val="both"/>
      </w:pPr>
    </w:p>
    <w:p w:rsidR="005B02FC" w:rsidRDefault="005B02FC" w:rsidP="004D45F0">
      <w:pPr>
        <w:pStyle w:val="Heading2"/>
        <w:keepLines/>
        <w:jc w:val="both"/>
      </w:pPr>
      <w:bookmarkStart w:id="7" w:name="_Toc441083951"/>
      <w:r>
        <w:t>Is Faith Advancing Science?</w:t>
      </w:r>
      <w:bookmarkEnd w:id="7"/>
    </w:p>
    <w:p w:rsidR="005B02FC" w:rsidRDefault="005B02FC" w:rsidP="004D45F0">
      <w:pPr>
        <w:keepNext/>
        <w:keepLines/>
        <w:jc w:val="both"/>
      </w:pPr>
    </w:p>
    <w:p w:rsidR="00B60D91" w:rsidRDefault="005B02FC" w:rsidP="004D45F0">
      <w:pPr>
        <w:keepNext/>
        <w:keepLines/>
        <w:jc w:val="both"/>
      </w:pPr>
      <w:r>
        <w:t>Finally let’s consider this question in a framework of biblical truth. The message of the 66 books of the Bible (written by authors of all walks of life on three different continents over 1,500 years) can be boiled down into the following points:</w:t>
      </w:r>
    </w:p>
    <w:p w:rsidR="005B02FC" w:rsidRDefault="005B02FC" w:rsidP="004D45F0">
      <w:pPr>
        <w:keepNext/>
        <w:keepLines/>
        <w:jc w:val="both"/>
      </w:pPr>
    </w:p>
    <w:p w:rsidR="005B02FC" w:rsidRDefault="005B02FC" w:rsidP="00FC1F5E">
      <w:pPr>
        <w:pStyle w:val="ListParagraph"/>
        <w:numPr>
          <w:ilvl w:val="0"/>
          <w:numId w:val="6"/>
        </w:numPr>
        <w:jc w:val="both"/>
      </w:pPr>
      <w:r>
        <w:t xml:space="preserve">The Creator, God, is alive and well. He is a great, merciful and loving Father. </w:t>
      </w:r>
    </w:p>
    <w:p w:rsidR="005B02FC" w:rsidRDefault="005B02FC" w:rsidP="00FC1F5E">
      <w:pPr>
        <w:pStyle w:val="ListParagraph"/>
        <w:numPr>
          <w:ilvl w:val="0"/>
          <w:numId w:val="6"/>
        </w:numPr>
        <w:jc w:val="both"/>
      </w:pPr>
      <w:r>
        <w:lastRenderedPageBreak/>
        <w:t>It is possible to have a real and intimate love relationship with Him.</w:t>
      </w:r>
    </w:p>
    <w:p w:rsidR="005B02FC" w:rsidRDefault="005B02FC" w:rsidP="00FC1F5E">
      <w:pPr>
        <w:pStyle w:val="ListParagraph"/>
        <w:numPr>
          <w:ilvl w:val="0"/>
          <w:numId w:val="6"/>
        </w:numPr>
        <w:jc w:val="both"/>
      </w:pPr>
      <w:r>
        <w:t xml:space="preserve">There is a problem separating men from God. All men are born alienated from the Father’s presence and love because He is so powerfully righteous and blameless and we are so unholy (i.e., selfish, immoral, etc.). Like a tissue thrown into a fire, our imperfect and unrighteous nature and His powerful and holy nature are fundamentally incompatible. In our natural state, we would be destroyed by the glory of His raw power if we were to come into His actual presence. In an instant, </w:t>
      </w:r>
      <w:r w:rsidR="0058517E">
        <w:t xml:space="preserve">His </w:t>
      </w:r>
      <w:r>
        <w:t xml:space="preserve">holiness would </w:t>
      </w:r>
      <w:r w:rsidR="0058517E">
        <w:t xml:space="preserve">simply consume </w:t>
      </w:r>
      <w:r>
        <w:t>our un-holiness.</w:t>
      </w:r>
    </w:p>
    <w:p w:rsidR="005B02FC" w:rsidRDefault="005B02FC" w:rsidP="00FC1F5E">
      <w:pPr>
        <w:pStyle w:val="ListParagraph"/>
        <w:numPr>
          <w:ilvl w:val="0"/>
          <w:numId w:val="6"/>
        </w:numPr>
        <w:jc w:val="both"/>
      </w:pPr>
      <w:r>
        <w:t>God himself provided the solution to this problem when He visited the planet and personally took the severe punishment for our sinful and selfish acts. Having paid the price with His own body and blood, He now offers salvation to us all as a free gift. Those who will simply say “yes” to His gift, no matter who we are or what we have done can be forgiven, reconciled to the Father and have a place in His kingdom.</w:t>
      </w:r>
    </w:p>
    <w:p w:rsidR="00B60D91" w:rsidRDefault="005B02FC" w:rsidP="00FC1F5E">
      <w:pPr>
        <w:pStyle w:val="ListParagraph"/>
        <w:numPr>
          <w:ilvl w:val="0"/>
          <w:numId w:val="6"/>
        </w:numPr>
        <w:jc w:val="both"/>
      </w:pPr>
      <w:r>
        <w:t xml:space="preserve">When we accept His gift, we are restored to intimacy with the Father—our life in Him and His life in us—here, today in this life and in the </w:t>
      </w:r>
      <w:r w:rsidR="0058517E">
        <w:t xml:space="preserve">eternal </w:t>
      </w:r>
      <w:r>
        <w:t xml:space="preserve">life to come. </w:t>
      </w:r>
    </w:p>
    <w:p w:rsidR="005B02FC" w:rsidRDefault="005B02FC" w:rsidP="00B60D91">
      <w:pPr>
        <w:pStyle w:val="ListParagraph"/>
        <w:ind w:left="360"/>
        <w:jc w:val="both"/>
      </w:pPr>
      <w:r>
        <w:br/>
      </w:r>
    </w:p>
    <w:p w:rsidR="005B02FC" w:rsidRDefault="005B02FC" w:rsidP="004D45F0">
      <w:pPr>
        <w:ind w:left="50"/>
        <w:jc w:val="both"/>
      </w:pPr>
      <w:r>
        <w:t>If we really can be made one with the Father here in this life, wouldn’t it naturally follow that our minds as well as our souls would benefit greatly? Restoration with the Father would settle such important issues as:</w:t>
      </w:r>
    </w:p>
    <w:p w:rsidR="005B02FC" w:rsidRDefault="005B02FC" w:rsidP="00FC1F5E">
      <w:pPr>
        <w:pStyle w:val="ListParagraph"/>
        <w:numPr>
          <w:ilvl w:val="0"/>
          <w:numId w:val="7"/>
        </w:numPr>
        <w:jc w:val="both"/>
      </w:pPr>
      <w:r>
        <w:t>Who is God and what does He want?</w:t>
      </w:r>
    </w:p>
    <w:p w:rsidR="005B02FC" w:rsidRDefault="005B02FC" w:rsidP="00FC1F5E">
      <w:pPr>
        <w:pStyle w:val="ListParagraph"/>
        <w:numPr>
          <w:ilvl w:val="0"/>
          <w:numId w:val="7"/>
        </w:numPr>
        <w:jc w:val="both"/>
      </w:pPr>
      <w:r>
        <w:t>Why I have been born?</w:t>
      </w:r>
    </w:p>
    <w:p w:rsidR="005B02FC" w:rsidRDefault="005B02FC" w:rsidP="00FC1F5E">
      <w:pPr>
        <w:pStyle w:val="ListParagraph"/>
        <w:numPr>
          <w:ilvl w:val="0"/>
          <w:numId w:val="7"/>
        </w:numPr>
        <w:jc w:val="both"/>
      </w:pPr>
      <w:r>
        <w:t>Is there true meaning in life?</w:t>
      </w:r>
    </w:p>
    <w:p w:rsidR="005B02FC" w:rsidRDefault="005B02FC" w:rsidP="00FC1F5E">
      <w:pPr>
        <w:pStyle w:val="ListParagraph"/>
        <w:numPr>
          <w:ilvl w:val="0"/>
          <w:numId w:val="7"/>
        </w:numPr>
        <w:jc w:val="both"/>
      </w:pPr>
      <w:r>
        <w:t>What will happen to me after I die? (The fear of death)</w:t>
      </w:r>
    </w:p>
    <w:p w:rsidR="005B02FC" w:rsidRDefault="005B02FC" w:rsidP="00FC1F5E">
      <w:pPr>
        <w:pStyle w:val="ListParagraph"/>
        <w:numPr>
          <w:ilvl w:val="0"/>
          <w:numId w:val="7"/>
        </w:numPr>
        <w:jc w:val="both"/>
      </w:pPr>
      <w:r>
        <w:t>Will I be condemned in eternity? (The fear of the after-life)</w:t>
      </w:r>
    </w:p>
    <w:p w:rsidR="005B02FC" w:rsidRDefault="005B02FC" w:rsidP="004D45F0">
      <w:pPr>
        <w:pStyle w:val="ListParagraph"/>
        <w:ind w:left="770"/>
        <w:jc w:val="both"/>
      </w:pPr>
    </w:p>
    <w:p w:rsidR="005B02FC" w:rsidRDefault="005B02FC" w:rsidP="004D45F0">
      <w:pPr>
        <w:jc w:val="both"/>
      </w:pPr>
      <w:r>
        <w:t xml:space="preserve">If it is really possible to have peace with God and be right with God, wouldn’t that </w:t>
      </w:r>
      <w:r w:rsidR="00EE260C">
        <w:t>release</w:t>
      </w:r>
      <w:r>
        <w:t xml:space="preserve"> a man’s mind to apply itself to scientific research and endeavor with much greater </w:t>
      </w:r>
      <w:r w:rsidR="0058517E">
        <w:t xml:space="preserve">freedom, insight and </w:t>
      </w:r>
      <w:r>
        <w:t xml:space="preserve">capacity? Would not a connection with the God of all creation not only tend to align </w:t>
      </w:r>
      <w:r w:rsidR="005E208B">
        <w:t xml:space="preserve">one’s </w:t>
      </w:r>
      <w:r>
        <w:t xml:space="preserve">thinking with </w:t>
      </w:r>
      <w:r w:rsidR="005E208B">
        <w:t xml:space="preserve">the scientific secrets of </w:t>
      </w:r>
      <w:r>
        <w:t xml:space="preserve">His </w:t>
      </w:r>
      <w:r w:rsidR="005E208B">
        <w:t>handiwork</w:t>
      </w:r>
      <w:r>
        <w:t xml:space="preserve">, but </w:t>
      </w:r>
      <w:r>
        <w:lastRenderedPageBreak/>
        <w:t xml:space="preserve">also open the possibility that His help can be </w:t>
      </w:r>
      <w:r w:rsidR="005E208B">
        <w:t xml:space="preserve">directly </w:t>
      </w:r>
      <w:r>
        <w:t xml:space="preserve">invoked as </w:t>
      </w:r>
      <w:r w:rsidR="005E208B">
        <w:t xml:space="preserve">one </w:t>
      </w:r>
      <w:r>
        <w:t>attempt</w:t>
      </w:r>
      <w:r w:rsidR="005E208B">
        <w:t>s</w:t>
      </w:r>
      <w:r>
        <w:t xml:space="preserve"> to understand </w:t>
      </w:r>
      <w:r w:rsidR="005E208B">
        <w:t xml:space="preserve">His marvelous </w:t>
      </w:r>
      <w:r>
        <w:t>design</w:t>
      </w:r>
      <w:r w:rsidR="005E208B">
        <w:t>s</w:t>
      </w:r>
      <w:r>
        <w:t xml:space="preserve">? This is exactly what many of the great men of science have said throughout history… that their faith and their relationship with a supernatural God (or at least their recognition of His existence) </w:t>
      </w:r>
      <w:proofErr w:type="gramStart"/>
      <w:r>
        <w:t>has</w:t>
      </w:r>
      <w:proofErr w:type="gramEnd"/>
      <w:r>
        <w:t xml:space="preserve"> greatly assisted their work in science.</w:t>
      </w:r>
    </w:p>
    <w:p w:rsidR="005B02FC" w:rsidRDefault="005B02FC" w:rsidP="004D45F0">
      <w:pPr>
        <w:jc w:val="both"/>
      </w:pPr>
    </w:p>
    <w:p w:rsidR="005B02FC" w:rsidRPr="0081135C" w:rsidRDefault="005B02FC" w:rsidP="00B60D91">
      <w:pPr>
        <w:ind w:left="288"/>
        <w:jc w:val="both"/>
        <w:rPr>
          <w:b/>
          <w:i/>
        </w:rPr>
      </w:pPr>
      <w:r w:rsidRPr="0081135C">
        <w:rPr>
          <w:b/>
          <w:i/>
        </w:rPr>
        <w:t xml:space="preserve">“Everyone who is seriously involved in the pursuit of science becomes convinced that a spirit is manifest in the laws of the universe - a spirit vastly superior to that of man, and one in the face of which we with our modest powers must feel humble.”  </w:t>
      </w:r>
    </w:p>
    <w:p w:rsidR="00B60D91" w:rsidRDefault="005B02FC" w:rsidP="00530B83">
      <w:pPr>
        <w:ind w:left="288"/>
        <w:jc w:val="right"/>
      </w:pPr>
      <w:r w:rsidRPr="004278AD">
        <w:t>—</w:t>
      </w:r>
      <w:r w:rsidRPr="004C6DDB">
        <w:t>Albert Einstein (1879</w:t>
      </w:r>
      <w:r>
        <w:t>–</w:t>
      </w:r>
      <w:r w:rsidRPr="004C6DDB">
        <w:t>1955)</w:t>
      </w:r>
    </w:p>
    <w:p w:rsidR="005B02FC" w:rsidRDefault="005B02FC" w:rsidP="00530B83">
      <w:pPr>
        <w:ind w:left="288"/>
        <w:jc w:val="both"/>
        <w:rPr>
          <w:i/>
        </w:rPr>
      </w:pPr>
      <w:r>
        <w:br/>
      </w:r>
      <w:r w:rsidRPr="0081135C">
        <w:rPr>
          <w:b/>
          <w:i/>
        </w:rPr>
        <w:t>“It was not by accident that the greatest thinkers of all ages were deeply religious souls.”</w:t>
      </w:r>
      <w:r>
        <w:rPr>
          <w:i/>
        </w:rPr>
        <w:t xml:space="preserve"> </w:t>
      </w:r>
      <w:r w:rsidR="00530B83">
        <w:rPr>
          <w:i/>
        </w:rPr>
        <w:t xml:space="preserve">  </w:t>
      </w:r>
      <w:r w:rsidRPr="004278AD">
        <w:t>—</w:t>
      </w:r>
      <w:r w:rsidRPr="004C6DDB">
        <w:t>Max Planck (1858</w:t>
      </w:r>
      <w:r w:rsidRPr="004278AD">
        <w:t>–</w:t>
      </w:r>
      <w:r w:rsidRPr="004C6DDB">
        <w:t xml:space="preserve">1947) </w:t>
      </w:r>
    </w:p>
    <w:p w:rsidR="005B02FC" w:rsidRDefault="005B02FC" w:rsidP="00B60D91">
      <w:pPr>
        <w:ind w:left="288"/>
        <w:jc w:val="both"/>
        <w:rPr>
          <w:i/>
        </w:rPr>
      </w:pPr>
    </w:p>
    <w:p w:rsidR="00B60D91" w:rsidRDefault="005B02FC" w:rsidP="00B60D91">
      <w:pPr>
        <w:ind w:left="288"/>
        <w:jc w:val="both"/>
      </w:pPr>
      <w:r w:rsidRPr="0081135C">
        <w:rPr>
          <w:b/>
          <w:i/>
        </w:rPr>
        <w:t>"I find it as difficult to understand a scientist who does not acknowledge the presence of a superior rationality behind the existence of the universe as it is to comprehend a theologian who would deny the advances of science."</w:t>
      </w:r>
      <w:r>
        <w:t xml:space="preserve"> </w:t>
      </w:r>
    </w:p>
    <w:p w:rsidR="00B60D91" w:rsidRDefault="005B02FC" w:rsidP="00530B83">
      <w:pPr>
        <w:ind w:left="288"/>
        <w:jc w:val="right"/>
      </w:pPr>
      <w:r w:rsidRPr="004278AD">
        <w:t>—</w:t>
      </w:r>
      <w:r w:rsidRPr="004C6DDB">
        <w:t>Werner Von Braun (1912</w:t>
      </w:r>
      <w:r w:rsidRPr="004278AD">
        <w:t>–</w:t>
      </w:r>
      <w:r w:rsidRPr="004C6DDB">
        <w:t>1977)</w:t>
      </w:r>
    </w:p>
    <w:p w:rsidR="005B02FC" w:rsidRPr="004C6DDB" w:rsidRDefault="005B02FC" w:rsidP="00B60D91">
      <w:pPr>
        <w:ind w:left="288"/>
        <w:jc w:val="both"/>
      </w:pPr>
    </w:p>
    <w:p w:rsidR="00B60D91" w:rsidRDefault="005B02FC" w:rsidP="00B60D91">
      <w:pPr>
        <w:ind w:left="288"/>
        <w:jc w:val="both"/>
        <w:rPr>
          <w:b/>
          <w:i/>
        </w:rPr>
      </w:pPr>
      <w:r w:rsidRPr="0081135C">
        <w:rPr>
          <w:b/>
          <w:i/>
        </w:rPr>
        <w:t>“This most beautiful system of the sun, planets, and comets, could only proceed from</w:t>
      </w:r>
      <w:r>
        <w:rPr>
          <w:b/>
          <w:i/>
        </w:rPr>
        <w:t xml:space="preserve"> </w:t>
      </w:r>
      <w:r w:rsidRPr="0081135C">
        <w:rPr>
          <w:b/>
          <w:i/>
        </w:rPr>
        <w:t>the counsel and dominion of an intelligent and powerful Being.”</w:t>
      </w:r>
    </w:p>
    <w:p w:rsidR="00B60D91" w:rsidRDefault="005B02FC" w:rsidP="00530B83">
      <w:pPr>
        <w:ind w:left="288"/>
        <w:jc w:val="right"/>
      </w:pPr>
      <w:r w:rsidRPr="004278AD">
        <w:t>—</w:t>
      </w:r>
      <w:r w:rsidRPr="000047E5">
        <w:t>Sir Isaac Newton (1643–1727</w:t>
      </w:r>
      <w:r w:rsidR="0058517E">
        <w:t>)</w:t>
      </w:r>
    </w:p>
    <w:p w:rsidR="005B02FC" w:rsidRDefault="005B02FC" w:rsidP="004D45F0">
      <w:pPr>
        <w:jc w:val="both"/>
      </w:pPr>
    </w:p>
    <w:p w:rsidR="005B02FC" w:rsidRDefault="005B02FC" w:rsidP="004D45F0">
      <w:pPr>
        <w:jc w:val="both"/>
      </w:pPr>
      <w:r>
        <w:t>The greatest scientists of history have sent us a consistent message: that the pursuit of science and the evidences of nature reveal a signature of a master designer throughout the created order.</w:t>
      </w:r>
    </w:p>
    <w:p w:rsidR="005B02FC" w:rsidRDefault="005B02FC" w:rsidP="004D45F0">
      <w:pPr>
        <w:jc w:val="both"/>
      </w:pPr>
    </w:p>
    <w:p w:rsidR="00A27662" w:rsidRDefault="005B02FC" w:rsidP="00A276B5">
      <w:pPr>
        <w:jc w:val="both"/>
      </w:pPr>
      <w:r w:rsidRPr="00B17D50">
        <w:t>So then, d</w:t>
      </w:r>
      <w:r>
        <w:t>oes faith in God and the</w:t>
      </w:r>
      <w:r w:rsidRPr="00B17D50">
        <w:t xml:space="preserve"> recognition of </w:t>
      </w:r>
      <w:r>
        <w:t>H</w:t>
      </w:r>
      <w:r w:rsidRPr="00B17D50">
        <w:t xml:space="preserve">is presence and </w:t>
      </w:r>
      <w:r>
        <w:t>marvelous</w:t>
      </w:r>
      <w:r w:rsidRPr="00B17D50">
        <w:t xml:space="preserve"> handiwork hinder scientific progress? Based on the evidence passed down to us throughout history, the most reasonable and intelligent conclusion is th</w:t>
      </w:r>
      <w:r w:rsidR="00A276B5">
        <w:t>at the exact opposite is true.</w:t>
      </w:r>
    </w:p>
    <w:p w:rsidR="005B02FC" w:rsidRDefault="005B02FC" w:rsidP="004D45F0">
      <w:pPr>
        <w:pStyle w:val="Heading2"/>
        <w:keepLines/>
        <w:jc w:val="both"/>
      </w:pPr>
      <w:bookmarkStart w:id="8" w:name="_Toc441083952"/>
      <w:r>
        <w:lastRenderedPageBreak/>
        <w:t>Points to Remember</w:t>
      </w:r>
      <w:bookmarkEnd w:id="8"/>
    </w:p>
    <w:p w:rsidR="005B02FC" w:rsidRDefault="005B02FC" w:rsidP="004D45F0">
      <w:pPr>
        <w:keepNext/>
        <w:keepLines/>
        <w:jc w:val="both"/>
      </w:pPr>
    </w:p>
    <w:p w:rsidR="00B60D91" w:rsidRDefault="005B02FC" w:rsidP="00FC1F5E">
      <w:pPr>
        <w:pStyle w:val="ListParagraph"/>
        <w:numPr>
          <w:ilvl w:val="0"/>
          <w:numId w:val="27"/>
        </w:numPr>
        <w:jc w:val="both"/>
      </w:pPr>
      <w:r>
        <w:t>Among the greatest contributors to scientific knowledge throughout history, most of them were men of faith who held Christian or theist worldviews.</w:t>
      </w:r>
    </w:p>
    <w:p w:rsidR="005B02FC" w:rsidRDefault="005B02FC" w:rsidP="00A513CD">
      <w:pPr>
        <w:pStyle w:val="ListParagraph"/>
        <w:ind w:left="360"/>
        <w:jc w:val="both"/>
      </w:pPr>
    </w:p>
    <w:p w:rsidR="005B02FC" w:rsidRDefault="005B02FC" w:rsidP="00FC1F5E">
      <w:pPr>
        <w:pStyle w:val="ListParagraph"/>
        <w:numPr>
          <w:ilvl w:val="0"/>
          <w:numId w:val="27"/>
        </w:numPr>
        <w:jc w:val="both"/>
      </w:pPr>
      <w:r>
        <w:t>A significant number of the leading scientists of history acknowledge that their belief in a Creator assisted or greatly helped them in their scientific endeavors.</w:t>
      </w:r>
    </w:p>
    <w:p w:rsidR="00B60D91" w:rsidRDefault="00B60D91" w:rsidP="00A513CD">
      <w:pPr>
        <w:pStyle w:val="ListParagraph"/>
        <w:ind w:left="360"/>
        <w:jc w:val="both"/>
      </w:pPr>
    </w:p>
    <w:p w:rsidR="00A513CD" w:rsidRDefault="005B02FC" w:rsidP="00FC1F5E">
      <w:pPr>
        <w:pStyle w:val="ListParagraph"/>
        <w:numPr>
          <w:ilvl w:val="0"/>
          <w:numId w:val="27"/>
        </w:numPr>
        <w:jc w:val="both"/>
      </w:pPr>
      <w:r>
        <w:t xml:space="preserve">Aside from the existence of a Creator having vast intelligence, there has been no credible explanation offered by atheists for the </w:t>
      </w:r>
      <w:r w:rsidR="003C3451">
        <w:t xml:space="preserve">existence of the </w:t>
      </w:r>
      <w:r>
        <w:t>physical laws, universal constants and mathematical order we see throughout the universe.</w:t>
      </w:r>
    </w:p>
    <w:p w:rsidR="00A513CD" w:rsidRDefault="00A513CD" w:rsidP="00A513CD">
      <w:pPr>
        <w:pStyle w:val="ListParagraph"/>
      </w:pPr>
    </w:p>
    <w:p w:rsidR="005B02FC" w:rsidRDefault="005B02FC" w:rsidP="00FC1F5E">
      <w:pPr>
        <w:pStyle w:val="ListParagraph"/>
        <w:numPr>
          <w:ilvl w:val="0"/>
          <w:numId w:val="27"/>
        </w:numPr>
        <w:jc w:val="both"/>
      </w:pPr>
      <w:r>
        <w:t>Though some dare not admit it for fear of losing their career</w:t>
      </w:r>
      <w:r w:rsidR="00EE260C">
        <w:t>s</w:t>
      </w:r>
      <w:r>
        <w:t xml:space="preserve"> and livelihood</w:t>
      </w:r>
      <w:r w:rsidR="00EE260C">
        <w:t>s</w:t>
      </w:r>
      <w:r>
        <w:t>, many of today’s leading scientists are Christians or theists.</w:t>
      </w:r>
    </w:p>
    <w:p w:rsidR="005B02FC" w:rsidRPr="00A513CD" w:rsidRDefault="005B02FC" w:rsidP="00FC1F5E">
      <w:pPr>
        <w:pStyle w:val="ListParagraph"/>
        <w:numPr>
          <w:ilvl w:val="0"/>
          <w:numId w:val="27"/>
        </w:numPr>
        <w:jc w:val="both"/>
      </w:pPr>
      <w:r>
        <w:br w:type="page"/>
      </w:r>
    </w:p>
    <w:p w:rsidR="005B02FC" w:rsidRDefault="005B02FC" w:rsidP="004D45F0">
      <w:pPr>
        <w:pStyle w:val="Heading2"/>
      </w:pPr>
      <w:bookmarkStart w:id="9" w:name="_Toc441083953"/>
      <w:r>
        <w:lastRenderedPageBreak/>
        <w:t>Questions for Discussion and Review</w:t>
      </w:r>
      <w:bookmarkEnd w:id="9"/>
      <w:r>
        <w:br/>
      </w:r>
    </w:p>
    <w:p w:rsidR="005B02FC" w:rsidRDefault="005B02FC" w:rsidP="00FC1F5E">
      <w:pPr>
        <w:pStyle w:val="ListParagraph"/>
        <w:numPr>
          <w:ilvl w:val="0"/>
          <w:numId w:val="23"/>
        </w:numPr>
        <w:jc w:val="both"/>
      </w:pPr>
      <w:r w:rsidRPr="00484DCC">
        <w:t>In your opinion</w:t>
      </w:r>
      <w:r>
        <w:t>,</w:t>
      </w:r>
      <w:r w:rsidRPr="00484DCC">
        <w:t xml:space="preserve"> does the significant number of Christians and </w:t>
      </w:r>
      <w:r>
        <w:t>t</w:t>
      </w:r>
      <w:r w:rsidRPr="00484DCC">
        <w:t>heists among the leading scientists of history support or contradict the idea that faith in God hinders scientific advancement?</w:t>
      </w:r>
      <w:r>
        <w:br/>
      </w:r>
      <w:r>
        <w:br/>
      </w:r>
      <w:r>
        <w:br/>
      </w:r>
      <w:r>
        <w:br/>
      </w:r>
    </w:p>
    <w:p w:rsidR="00EE260C" w:rsidRDefault="005B02FC" w:rsidP="00FC1F5E">
      <w:pPr>
        <w:pStyle w:val="ListParagraph"/>
        <w:numPr>
          <w:ilvl w:val="0"/>
          <w:numId w:val="23"/>
        </w:numPr>
        <w:jc w:val="both"/>
      </w:pPr>
      <w:r>
        <w:t>Why would Darwin and his colleagues have underestimated the complexity of the cell? Would a much simpler understanding of the cell be more consistent with evolutionary ideas, or less consi</w:t>
      </w:r>
      <w:r w:rsidR="00EE260C">
        <w:t>stent? Explain your reasons why or why not.</w:t>
      </w:r>
    </w:p>
    <w:p w:rsidR="005B02FC" w:rsidRDefault="00EE260C" w:rsidP="00EE260C">
      <w:pPr>
        <w:pStyle w:val="ListParagraph"/>
        <w:jc w:val="both"/>
      </w:pPr>
      <w:r>
        <w:t xml:space="preserve"> </w:t>
      </w:r>
      <w:r>
        <w:br/>
      </w:r>
      <w:r w:rsidR="005B02FC">
        <w:br/>
      </w:r>
      <w:r w:rsidR="005B02FC">
        <w:br/>
      </w:r>
      <w:r w:rsidR="005B02FC">
        <w:br/>
      </w:r>
    </w:p>
    <w:p w:rsidR="00EE260C" w:rsidRDefault="005B02FC" w:rsidP="00FC1F5E">
      <w:pPr>
        <w:pStyle w:val="ListParagraph"/>
        <w:numPr>
          <w:ilvl w:val="0"/>
          <w:numId w:val="23"/>
        </w:numPr>
        <w:jc w:val="both"/>
      </w:pPr>
      <w:r>
        <w:t xml:space="preserve">Many </w:t>
      </w:r>
      <w:r w:rsidR="00EE260C">
        <w:t xml:space="preserve">journalists and </w:t>
      </w:r>
      <w:r>
        <w:t xml:space="preserve">scientists in recent years have lost their tenure, their jobs and their </w:t>
      </w:r>
      <w:r w:rsidR="00EE260C">
        <w:t xml:space="preserve">entire </w:t>
      </w:r>
      <w:r>
        <w:t xml:space="preserve">careers for being associated with </w:t>
      </w:r>
      <w:r w:rsidR="00EE260C">
        <w:t xml:space="preserve">or even mentioning </w:t>
      </w:r>
      <w:r>
        <w:t>intelligent design, or creationism</w:t>
      </w:r>
      <w:r w:rsidR="00EE260C">
        <w:t xml:space="preserve"> in their work</w:t>
      </w:r>
      <w:r>
        <w:t>. In your opinion, does this mean that we still enjoy academic freedom and free speech in our country?</w:t>
      </w:r>
    </w:p>
    <w:p w:rsidR="005B02FC" w:rsidRDefault="005B02FC" w:rsidP="00EE260C">
      <w:pPr>
        <w:pStyle w:val="ListParagraph"/>
        <w:jc w:val="both"/>
      </w:pPr>
      <w:r>
        <w:br/>
      </w:r>
      <w:r>
        <w:br/>
      </w:r>
      <w:r>
        <w:br/>
      </w:r>
      <w:r>
        <w:br/>
      </w:r>
    </w:p>
    <w:p w:rsidR="00B60D91" w:rsidRDefault="005B02FC" w:rsidP="00FC1F5E">
      <w:pPr>
        <w:pStyle w:val="ListParagraph"/>
        <w:numPr>
          <w:ilvl w:val="0"/>
          <w:numId w:val="23"/>
        </w:numPr>
        <w:jc w:val="both"/>
      </w:pPr>
      <w:r>
        <w:t>Should students be allowed to question evolutionary and atheistic thinking in the classroom? Should their academic performance (e.g., grades, etc.) be affected when their worldview is not in agreement with that of their teacher, professor or instructor?  Why or why not?</w:t>
      </w:r>
    </w:p>
    <w:p w:rsidR="005B02FC" w:rsidRDefault="005B02FC" w:rsidP="00B60D91">
      <w:pPr>
        <w:jc w:val="both"/>
      </w:pPr>
      <w:r>
        <w:t xml:space="preserve">  </w:t>
      </w:r>
    </w:p>
    <w:p w:rsidR="00A7318C" w:rsidRDefault="005B02FC" w:rsidP="00FC1F5E">
      <w:pPr>
        <w:pStyle w:val="ListParagraph"/>
        <w:numPr>
          <w:ilvl w:val="0"/>
          <w:numId w:val="23"/>
        </w:numPr>
        <w:jc w:val="both"/>
      </w:pPr>
      <w:r>
        <w:lastRenderedPageBreak/>
        <w:t>Do you think that belief in God helps or hinders scientific thought and research? Give reasons why or why not.</w:t>
      </w:r>
    </w:p>
    <w:p w:rsidR="005B02FC" w:rsidRPr="00484DCC" w:rsidRDefault="005B02FC" w:rsidP="00A7318C">
      <w:pPr>
        <w:pStyle w:val="ListParagraph"/>
        <w:jc w:val="both"/>
      </w:pPr>
      <w:r w:rsidRPr="00484DCC">
        <w:br/>
      </w:r>
    </w:p>
    <w:p w:rsidR="005B02FC" w:rsidRPr="00484DCC" w:rsidRDefault="005B02FC" w:rsidP="004D45F0">
      <w:pPr>
        <w:pStyle w:val="ListParagraph"/>
        <w:jc w:val="both"/>
        <w:rPr>
          <w:b/>
          <w:i/>
        </w:rPr>
      </w:pPr>
    </w:p>
    <w:p w:rsidR="005B02FC" w:rsidRDefault="005B02FC" w:rsidP="004D45F0">
      <w:pPr>
        <w:pStyle w:val="ListParagraph"/>
        <w:ind w:left="3600"/>
        <w:jc w:val="both"/>
      </w:pPr>
    </w:p>
    <w:p w:rsidR="00A27662" w:rsidRDefault="00A27662">
      <w:pPr>
        <w:rPr>
          <w:b/>
        </w:rPr>
      </w:pPr>
      <w:r>
        <w:rPr>
          <w:b/>
        </w:rPr>
        <w:br w:type="page"/>
      </w:r>
    </w:p>
    <w:p w:rsidR="0041771C" w:rsidRDefault="00F35F68" w:rsidP="00EE260C">
      <w:pPr>
        <w:rPr>
          <w:b/>
          <w:i/>
          <w:sz w:val="32"/>
          <w:szCs w:val="32"/>
        </w:rPr>
      </w:pPr>
      <w:r>
        <w:rPr>
          <w:b/>
        </w:rPr>
        <w:lastRenderedPageBreak/>
        <w:br w:type="page"/>
      </w:r>
    </w:p>
    <w:p w:rsidR="00F42487" w:rsidRPr="0061467C" w:rsidRDefault="00F42487" w:rsidP="004D45F0">
      <w:pPr>
        <w:pStyle w:val="Heading1"/>
      </w:pPr>
      <w:bookmarkStart w:id="10" w:name="_Toc441083954"/>
      <w:r w:rsidRPr="0061467C">
        <w:lastRenderedPageBreak/>
        <w:t>Cha</w:t>
      </w:r>
      <w:r w:rsidRPr="004D45F0">
        <w:t>pt</w:t>
      </w:r>
      <w:r w:rsidRPr="0061467C">
        <w:t xml:space="preserve">er </w:t>
      </w:r>
      <w:r w:rsidR="005B02FC">
        <w:t>Two</w:t>
      </w:r>
      <w:r w:rsidRPr="0061467C">
        <w:t>:</w:t>
      </w:r>
      <w:r w:rsidRPr="0061467C">
        <w:br/>
        <w:t xml:space="preserve">  Life from Non-life</w:t>
      </w:r>
      <w:r>
        <w:t>.</w:t>
      </w:r>
      <w:r w:rsidRPr="0061467C">
        <w:t xml:space="preserve"> </w:t>
      </w:r>
      <w:proofErr w:type="gramStart"/>
      <w:r w:rsidRPr="0061467C">
        <w:t>Really?</w:t>
      </w:r>
      <w:bookmarkEnd w:id="10"/>
      <w:proofErr w:type="gramEnd"/>
    </w:p>
    <w:p w:rsidR="00F42487" w:rsidRDefault="00F42487"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2"/>
        <w:gridCol w:w="4424"/>
      </w:tblGrid>
      <w:tr w:rsidR="00F42487" w:rsidTr="000501D7">
        <w:tc>
          <w:tcPr>
            <w:tcW w:w="2178" w:type="dxa"/>
          </w:tcPr>
          <w:p w:rsidR="00F42487" w:rsidRDefault="00F42487" w:rsidP="004D45F0">
            <w:pPr>
              <w:jc w:val="both"/>
              <w:rPr>
                <w:b/>
                <w:i/>
              </w:rPr>
            </w:pPr>
            <w:r w:rsidRPr="00EB1A59">
              <w:rPr>
                <w:b/>
                <w:i/>
              </w:rPr>
              <w:t>Good Science:</w:t>
            </w:r>
          </w:p>
        </w:tc>
        <w:tc>
          <w:tcPr>
            <w:tcW w:w="7398" w:type="dxa"/>
          </w:tcPr>
          <w:p w:rsidR="00F42487" w:rsidRPr="00CD6B00" w:rsidRDefault="00F42487" w:rsidP="00A7318C">
            <w:pPr>
              <w:rPr>
                <w:i/>
              </w:rPr>
            </w:pPr>
            <w:r>
              <w:rPr>
                <w:i/>
              </w:rPr>
              <w:t>Based on scientific evidence and history alone, n</w:t>
            </w:r>
            <w:r w:rsidRPr="00CD6B00">
              <w:rPr>
                <w:i/>
              </w:rPr>
              <w:t xml:space="preserve">o </w:t>
            </w:r>
            <w:r>
              <w:rPr>
                <w:i/>
              </w:rPr>
              <w:t>one can know</w:t>
            </w:r>
            <w:r w:rsidRPr="00CD6B00">
              <w:rPr>
                <w:i/>
              </w:rPr>
              <w:t xml:space="preserve"> how life began</w:t>
            </w:r>
            <w:r>
              <w:rPr>
                <w:i/>
              </w:rPr>
              <w:t>.</w:t>
            </w:r>
          </w:p>
          <w:p w:rsidR="00F42487" w:rsidRDefault="00F42487" w:rsidP="00A7318C">
            <w:pPr>
              <w:rPr>
                <w:b/>
                <w:i/>
              </w:rPr>
            </w:pPr>
          </w:p>
        </w:tc>
      </w:tr>
      <w:tr w:rsidR="00F42487" w:rsidTr="000501D7">
        <w:tc>
          <w:tcPr>
            <w:tcW w:w="2178" w:type="dxa"/>
          </w:tcPr>
          <w:p w:rsidR="00F42487" w:rsidRDefault="00F42487" w:rsidP="004D45F0">
            <w:pPr>
              <w:jc w:val="both"/>
              <w:rPr>
                <w:b/>
                <w:i/>
              </w:rPr>
            </w:pPr>
            <w:r>
              <w:rPr>
                <w:b/>
                <w:i/>
              </w:rPr>
              <w:t>Bad</w:t>
            </w:r>
            <w:r w:rsidRPr="00EB1A59">
              <w:rPr>
                <w:b/>
                <w:i/>
              </w:rPr>
              <w:t xml:space="preserve"> Science:</w:t>
            </w:r>
          </w:p>
        </w:tc>
        <w:tc>
          <w:tcPr>
            <w:tcW w:w="7398" w:type="dxa"/>
          </w:tcPr>
          <w:p w:rsidR="00F42487" w:rsidRPr="00CD6B00" w:rsidRDefault="00F42487" w:rsidP="00A7318C">
            <w:pPr>
              <w:rPr>
                <w:i/>
              </w:rPr>
            </w:pPr>
            <w:r>
              <w:rPr>
                <w:i/>
              </w:rPr>
              <w:t>Modern s</w:t>
            </w:r>
            <w:r w:rsidRPr="00CD6B00">
              <w:rPr>
                <w:i/>
              </w:rPr>
              <w:t>cience h</w:t>
            </w:r>
            <w:r>
              <w:rPr>
                <w:i/>
              </w:rPr>
              <w:t xml:space="preserve">as provided a satisfying </w:t>
            </w:r>
            <w:r w:rsidR="00FB64B2">
              <w:rPr>
                <w:i/>
              </w:rPr>
              <w:t>naturalistic</w:t>
            </w:r>
            <w:r>
              <w:rPr>
                <w:i/>
              </w:rPr>
              <w:t xml:space="preserve"> explanation</w:t>
            </w:r>
            <w:r w:rsidRPr="00CD6B00">
              <w:rPr>
                <w:i/>
              </w:rPr>
              <w:t xml:space="preserve"> of how life began</w:t>
            </w:r>
            <w:r>
              <w:rPr>
                <w:i/>
              </w:rPr>
              <w:t>.</w:t>
            </w:r>
          </w:p>
          <w:p w:rsidR="00F42487" w:rsidRDefault="00F42487" w:rsidP="00A7318C">
            <w:pPr>
              <w:rPr>
                <w:b/>
                <w:i/>
              </w:rPr>
            </w:pPr>
          </w:p>
        </w:tc>
      </w:tr>
      <w:tr w:rsidR="00F42487" w:rsidTr="000501D7">
        <w:tc>
          <w:tcPr>
            <w:tcW w:w="2178" w:type="dxa"/>
          </w:tcPr>
          <w:p w:rsidR="00F42487" w:rsidRDefault="00F42487" w:rsidP="004D45F0">
            <w:pPr>
              <w:jc w:val="both"/>
              <w:rPr>
                <w:b/>
                <w:i/>
              </w:rPr>
            </w:pPr>
            <w:r w:rsidRPr="00244E4E">
              <w:rPr>
                <w:b/>
                <w:i/>
              </w:rPr>
              <w:t>Science</w:t>
            </w:r>
            <w:r>
              <w:rPr>
                <w:b/>
                <w:i/>
              </w:rPr>
              <w:t xml:space="preserve"> Fiction</w:t>
            </w:r>
            <w:r w:rsidRPr="00244E4E">
              <w:rPr>
                <w:b/>
                <w:i/>
              </w:rPr>
              <w:t>:</w:t>
            </w:r>
          </w:p>
        </w:tc>
        <w:tc>
          <w:tcPr>
            <w:tcW w:w="7398" w:type="dxa"/>
          </w:tcPr>
          <w:p w:rsidR="00F42487" w:rsidRDefault="00F42487" w:rsidP="00A7318C">
            <w:pPr>
              <w:rPr>
                <w:i/>
              </w:rPr>
            </w:pPr>
            <w:r w:rsidRPr="00CD6B00">
              <w:rPr>
                <w:i/>
              </w:rPr>
              <w:t xml:space="preserve">Life </w:t>
            </w:r>
            <w:r>
              <w:rPr>
                <w:i/>
              </w:rPr>
              <w:t xml:space="preserve">originated </w:t>
            </w:r>
            <w:r w:rsidRPr="00CD6B00">
              <w:rPr>
                <w:i/>
              </w:rPr>
              <w:t xml:space="preserve">by </w:t>
            </w:r>
            <w:r>
              <w:rPr>
                <w:i/>
              </w:rPr>
              <w:t xml:space="preserve">a random combination of </w:t>
            </w:r>
            <w:r w:rsidRPr="00CD6B00">
              <w:rPr>
                <w:i/>
              </w:rPr>
              <w:t>elements</w:t>
            </w:r>
            <w:r>
              <w:rPr>
                <w:i/>
              </w:rPr>
              <w:t>.</w:t>
            </w:r>
          </w:p>
          <w:p w:rsidR="00F42487" w:rsidRPr="00212707" w:rsidRDefault="00F42487" w:rsidP="00A7318C">
            <w:pPr>
              <w:rPr>
                <w:i/>
              </w:rPr>
            </w:pPr>
          </w:p>
        </w:tc>
      </w:tr>
    </w:tbl>
    <w:p w:rsidR="00F42487" w:rsidRDefault="00F42487" w:rsidP="004D45F0">
      <w:pPr>
        <w:jc w:val="both"/>
      </w:pPr>
    </w:p>
    <w:p w:rsidR="00F42487" w:rsidRDefault="00F42487" w:rsidP="004D45F0">
      <w:pPr>
        <w:jc w:val="both"/>
      </w:pPr>
      <w:r>
        <w:t>How did life on Earth begin? The most popular theory that is usually taught in our schools is that life began when the basic elements necessary (c</w:t>
      </w:r>
      <w:r w:rsidRPr="000C085E">
        <w:t xml:space="preserve">arbon, </w:t>
      </w:r>
      <w:r>
        <w:t>h</w:t>
      </w:r>
      <w:r w:rsidRPr="000C085E">
        <w:t xml:space="preserve">ydrogen, </w:t>
      </w:r>
      <w:r>
        <w:t>o</w:t>
      </w:r>
      <w:r w:rsidRPr="000C085E">
        <w:t xml:space="preserve">xygen, </w:t>
      </w:r>
      <w:r>
        <w:t>n</w:t>
      </w:r>
      <w:r w:rsidRPr="000C085E">
        <w:t xml:space="preserve">itrogen, </w:t>
      </w:r>
      <w:r w:rsidR="00630167">
        <w:t xml:space="preserve">and </w:t>
      </w:r>
      <w:r>
        <w:t>i</w:t>
      </w:r>
      <w:r w:rsidRPr="000C085E">
        <w:t>ron</w:t>
      </w:r>
      <w:r>
        <w:t xml:space="preserve">) happened to be in the right place in the right time in the right quantities in a mud-like mixture known as the “primordial soup.” Then an external source of energy (e.g., lighting) energized the mixture so that the elements happened to combine in just the right sequences to form the basic enzymes and proteins—and poof! The </w:t>
      </w:r>
      <w:r w:rsidR="00EE260C">
        <w:t>in</w:t>
      </w:r>
      <w:r>
        <w:t xml:space="preserve">organic was transformed into the organic. Once this little life form started wiggling, the forces of mutation and natural selection took over until billions of years later, man evolved and created the space shuttle… and the rest is history. </w:t>
      </w:r>
    </w:p>
    <w:p w:rsidR="00F42487" w:rsidRDefault="00F42487" w:rsidP="004D45F0">
      <w:pPr>
        <w:jc w:val="both"/>
      </w:pPr>
    </w:p>
    <w:p w:rsidR="00F42487" w:rsidRDefault="00F42487" w:rsidP="004D45F0">
      <w:pPr>
        <w:jc w:val="both"/>
      </w:pPr>
      <w:r>
        <w:t>While at first glance this may seem tenable, there are many insurmountable issues with this idea from a scientific point of view.</w:t>
      </w:r>
    </w:p>
    <w:p w:rsidR="00F42487" w:rsidRDefault="00F42487" w:rsidP="004D45F0">
      <w:pPr>
        <w:jc w:val="both"/>
      </w:pPr>
    </w:p>
    <w:p w:rsidR="00F42487" w:rsidRPr="00E80E97" w:rsidRDefault="00F42487" w:rsidP="00251873">
      <w:pPr>
        <w:pStyle w:val="Heading2"/>
      </w:pPr>
      <w:bookmarkStart w:id="11" w:name="_Toc441083955"/>
      <w:r w:rsidRPr="00E80E97">
        <w:t xml:space="preserve">Problem #1: </w:t>
      </w:r>
      <w:r w:rsidR="00251873">
        <w:br/>
      </w:r>
      <w:r w:rsidRPr="00E80E97">
        <w:t>Life is way too complex</w:t>
      </w:r>
      <w:bookmarkEnd w:id="11"/>
      <w:r w:rsidRPr="00E80E97">
        <w:t xml:space="preserve"> </w:t>
      </w:r>
    </w:p>
    <w:p w:rsidR="00F42487" w:rsidRDefault="00F42487" w:rsidP="004D45F0">
      <w:pPr>
        <w:jc w:val="both"/>
      </w:pPr>
    </w:p>
    <w:p w:rsidR="00F42487" w:rsidRDefault="00F42487" w:rsidP="004D45F0">
      <w:pPr>
        <w:jc w:val="both"/>
      </w:pPr>
      <w:r>
        <w:t>Mathematicians consider that anything with a probability less than 1 in 10</w:t>
      </w:r>
      <w:r w:rsidRPr="002E6F36">
        <w:rPr>
          <w:vertAlign w:val="superscript"/>
        </w:rPr>
        <w:t>50</w:t>
      </w:r>
      <w:r>
        <w:rPr>
          <w:vertAlign w:val="superscript"/>
        </w:rPr>
        <w:t xml:space="preserve"> </w:t>
      </w:r>
      <w:r>
        <w:t>is “statistically impossible.” This means that a</w:t>
      </w:r>
      <w:r w:rsidRPr="002E6F36">
        <w:t xml:space="preserve">lthough </w:t>
      </w:r>
      <w:r>
        <w:t>it is not technically</w:t>
      </w:r>
      <w:r w:rsidRPr="002E6F36">
        <w:t xml:space="preserve"> impossible</w:t>
      </w:r>
      <w:r>
        <w:t>,</w:t>
      </w:r>
      <w:r w:rsidRPr="002E6F36">
        <w:t xml:space="preserve"> the probability is low enough so as to not bear mention in a rational, reasonable argument.</w:t>
      </w:r>
      <w:r>
        <w:t xml:space="preserve"> Considering that the </w:t>
      </w:r>
      <w:r>
        <w:lastRenderedPageBreak/>
        <w:t>minimal cell needed for the simplest life form requires 239 protein molecules each with properly sequenced amino acids, the probably of only the first protein occurring via random combination of molecules has been calculated at 1 in 10.</w:t>
      </w:r>
      <w:r w:rsidRPr="002E6F36">
        <w:rPr>
          <w:vertAlign w:val="superscript"/>
        </w:rPr>
        <w:t>161</w:t>
      </w:r>
      <w:r>
        <w:t xml:space="preserve"> Because the proteins required for life function must be in matched sets in order to work properly, the second protein (that must be obtained randomly under this model of origins) is many times more difficult to come by. The probability of the second protein randomly occurring has been calculated to be 238 in 10.</w:t>
      </w:r>
      <w:r w:rsidRPr="004862AA">
        <w:rPr>
          <w:vertAlign w:val="superscript"/>
        </w:rPr>
        <w:t>5</w:t>
      </w:r>
      <w:r>
        <w:rPr>
          <w:vertAlign w:val="superscript"/>
        </w:rPr>
        <w:t>20</w:t>
      </w:r>
      <w:r w:rsidR="00FB64B2">
        <w:t xml:space="preserve"> </w:t>
      </w:r>
      <w:proofErr w:type="gramStart"/>
      <w:r w:rsidRPr="004862AA">
        <w:t>The</w:t>
      </w:r>
      <w:proofErr w:type="gramEnd"/>
      <w:r w:rsidRPr="004862AA">
        <w:t xml:space="preserve"> third one could be any of the 237 still needed, s</w:t>
      </w:r>
      <w:r>
        <w:t xml:space="preserve">o its probability would be 237 in </w:t>
      </w:r>
      <w:r w:rsidRPr="004862AA">
        <w:t>10</w:t>
      </w:r>
      <w:r w:rsidRPr="004862AA">
        <w:rPr>
          <w:vertAlign w:val="superscript"/>
        </w:rPr>
        <w:t>520</w:t>
      </w:r>
      <w:r>
        <w:rPr>
          <w:vertAlign w:val="superscript"/>
        </w:rPr>
        <w:t xml:space="preserve"> </w:t>
      </w:r>
      <w:r>
        <w:t xml:space="preserve">and so on until all 239 needed proteins have been attained. By combining the probabilities for each protein occurring randomly, the </w:t>
      </w:r>
      <w:r w:rsidR="00630167">
        <w:t xml:space="preserve">final </w:t>
      </w:r>
      <w:r>
        <w:t xml:space="preserve">probability of arriving at the simplest life form becomes one in </w:t>
      </w:r>
      <w:r w:rsidRPr="004862AA">
        <w:t>10</w:t>
      </w:r>
      <w:r>
        <w:rPr>
          <w:vertAlign w:val="superscript"/>
        </w:rPr>
        <w:t>119850</w:t>
      </w:r>
      <w:r>
        <w:t xml:space="preserve"> (see </w:t>
      </w:r>
      <w:proofErr w:type="gramStart"/>
      <w:r>
        <w:t xml:space="preserve">footnote </w:t>
      </w:r>
      <w:proofErr w:type="gramEnd"/>
      <w:r>
        <w:rPr>
          <w:rStyle w:val="FootnoteReference"/>
        </w:rPr>
        <w:footnoteReference w:id="8"/>
      </w:r>
      <w:r>
        <w:t xml:space="preserve">). Now since the average person requires about four inches to write out 20 zeros, it would take over a third of a mile to write the zeros behind this number by hand! No rational scientist would maintain that something this improbable could occur, but even if it did occur, the problem is far from over.  </w:t>
      </w:r>
    </w:p>
    <w:p w:rsidR="00F42487" w:rsidRDefault="00F42487" w:rsidP="004D45F0">
      <w:pPr>
        <w:jc w:val="both"/>
      </w:pPr>
    </w:p>
    <w:p w:rsidR="00F42487" w:rsidRPr="00C60285" w:rsidRDefault="00F42487" w:rsidP="00251873">
      <w:pPr>
        <w:pStyle w:val="Heading2"/>
      </w:pPr>
      <w:bookmarkStart w:id="12" w:name="_Toc441083956"/>
      <w:r w:rsidRPr="00C60285">
        <w:t xml:space="preserve">Problem #2: </w:t>
      </w:r>
      <w:r w:rsidR="00251873">
        <w:br/>
      </w:r>
      <w:r w:rsidR="00C6095F">
        <w:t>L</w:t>
      </w:r>
      <w:r w:rsidRPr="00C60285">
        <w:t>ife requires interdependent systems</w:t>
      </w:r>
      <w:bookmarkEnd w:id="12"/>
    </w:p>
    <w:p w:rsidR="00F42487" w:rsidRDefault="00F42487" w:rsidP="004D45F0">
      <w:pPr>
        <w:jc w:val="both"/>
      </w:pPr>
    </w:p>
    <w:p w:rsidR="00F42487" w:rsidRDefault="00F42487" w:rsidP="004D45F0">
      <w:pPr>
        <w:jc w:val="both"/>
      </w:pPr>
      <w:r>
        <w:t>Even if the above stated sequencing did somehow happen</w:t>
      </w:r>
      <w:r w:rsidR="00630167">
        <w:t xml:space="preserve"> by chance</w:t>
      </w:r>
      <w:r>
        <w:t>, there is no reasonable possibility that the living molecule would magically hav</w:t>
      </w:r>
      <w:r w:rsidR="00630167">
        <w:t>e the ability to self-replicate</w:t>
      </w:r>
      <w:r>
        <w:t xml:space="preserve"> which is of course</w:t>
      </w:r>
      <w:r w:rsidR="00630167">
        <w:t>,</w:t>
      </w:r>
      <w:r>
        <w:t xml:space="preserve"> essential for sustainable life. But even if a living, self-replicating cell did miraculously emerge, a self-copying molecule is in itself not nearly enough. Once we have a simple life form in place, we face a </w:t>
      </w:r>
      <w:r w:rsidR="00630167">
        <w:t xml:space="preserve">far </w:t>
      </w:r>
      <w:r>
        <w:t>more complex problem—the sustaining of life. If this problem is not addressed in the initial life form, it will simply die, and we are right back to an entirely inorganic world. The following is a minimum set of bio-systems that must be built into our initial life form in order for life to be sustained:</w:t>
      </w:r>
    </w:p>
    <w:p w:rsidR="00F42487" w:rsidRDefault="00F42487" w:rsidP="004D45F0">
      <w:pPr>
        <w:jc w:val="both"/>
      </w:pPr>
    </w:p>
    <w:p w:rsidR="00F42487" w:rsidRDefault="00F42487" w:rsidP="00FC1F5E">
      <w:pPr>
        <w:pStyle w:val="ListParagraph"/>
        <w:numPr>
          <w:ilvl w:val="0"/>
          <w:numId w:val="11"/>
        </w:numPr>
        <w:jc w:val="both"/>
      </w:pPr>
      <w:r>
        <w:lastRenderedPageBreak/>
        <w:t xml:space="preserve">Metabolic: The ability to consume food and convert it internally into </w:t>
      </w:r>
      <w:r w:rsidR="00630167">
        <w:t xml:space="preserve">the </w:t>
      </w:r>
      <w:r>
        <w:t>heat, sugars and nutrients needed by the organism.</w:t>
      </w:r>
    </w:p>
    <w:p w:rsidR="00F42487" w:rsidRDefault="00F42487" w:rsidP="00FC1F5E">
      <w:pPr>
        <w:pStyle w:val="ListParagraph"/>
        <w:numPr>
          <w:ilvl w:val="0"/>
          <w:numId w:val="11"/>
        </w:numPr>
        <w:jc w:val="both"/>
      </w:pPr>
      <w:r>
        <w:t xml:space="preserve">Locomotive: The </w:t>
      </w:r>
      <w:r w:rsidR="00630167">
        <w:t xml:space="preserve">first inorganic </w:t>
      </w:r>
      <w:r>
        <w:t>organism must be able to move about to find sources of food.</w:t>
      </w:r>
    </w:p>
    <w:p w:rsidR="00F42487" w:rsidRDefault="00F42487" w:rsidP="00FC1F5E">
      <w:pPr>
        <w:pStyle w:val="ListParagraph"/>
        <w:numPr>
          <w:ilvl w:val="0"/>
          <w:numId w:val="11"/>
        </w:numPr>
        <w:jc w:val="both"/>
      </w:pPr>
      <w:r>
        <w:t xml:space="preserve">Circulatory and Pulmonary: There must be a mechanism in place in order to convert oxygen into </w:t>
      </w:r>
      <w:r w:rsidR="00630167">
        <w:t xml:space="preserve">a </w:t>
      </w:r>
      <w:r>
        <w:t>useful form</w:t>
      </w:r>
      <w:r w:rsidR="00630167">
        <w:t>,</w:t>
      </w:r>
      <w:r>
        <w:t xml:space="preserve"> and distribute oxygen and </w:t>
      </w:r>
      <w:r w:rsidR="00630167">
        <w:t xml:space="preserve">essential </w:t>
      </w:r>
      <w:r>
        <w:t>nutrients throughout the organism.</w:t>
      </w:r>
    </w:p>
    <w:p w:rsidR="00F42487" w:rsidRDefault="00F42487" w:rsidP="00FC1F5E">
      <w:pPr>
        <w:pStyle w:val="ListParagraph"/>
        <w:numPr>
          <w:ilvl w:val="0"/>
          <w:numId w:val="11"/>
        </w:numPr>
        <w:jc w:val="both"/>
      </w:pPr>
      <w:r>
        <w:t>Reproduction: The organism must have the ability to multiply and foster future generations.</w:t>
      </w:r>
    </w:p>
    <w:p w:rsidR="00F42487" w:rsidRDefault="00F42487" w:rsidP="004D45F0">
      <w:pPr>
        <w:jc w:val="both"/>
      </w:pPr>
    </w:p>
    <w:p w:rsidR="00B60D91" w:rsidRDefault="00F42487" w:rsidP="004D45F0">
      <w:pPr>
        <w:jc w:val="both"/>
      </w:pPr>
      <w:r>
        <w:t xml:space="preserve">In addition, more complex mechanisms such as nervous and skeletal systems must eventually come into existence (by chance) and the more complex the organism, the more interdependent these systems are. For instance, lungs will not work for long without a rib cage to protect them and a brain and </w:t>
      </w:r>
      <w:r w:rsidR="00630167">
        <w:t>nervous system</w:t>
      </w:r>
      <w:r>
        <w:t xml:space="preserve"> to regulate them. The</w:t>
      </w:r>
      <w:r w:rsidR="00630167">
        <w:t xml:space="preserve"> boundaries between the</w:t>
      </w:r>
      <w:r>
        <w:t xml:space="preserve">se systems are </w:t>
      </w:r>
      <w:r w:rsidR="00630167">
        <w:t xml:space="preserve">easily defined, </w:t>
      </w:r>
      <w:r>
        <w:t xml:space="preserve">but </w:t>
      </w:r>
      <w:r w:rsidR="00630167">
        <w:t xml:space="preserve">they are </w:t>
      </w:r>
      <w:r>
        <w:t xml:space="preserve">intricately interdependent. This could never have occurred by chance. So we now need to further reduce the probability of life by random processes (as </w:t>
      </w:r>
      <w:r w:rsidR="00B80970">
        <w:t xml:space="preserve">described </w:t>
      </w:r>
      <w:r>
        <w:t>in Problem #1 above) many times over because the first random life forms must somehow have had complex systems already in place in order for the randomly formed life to be sustainable.</w:t>
      </w:r>
      <w:r w:rsidR="00B80970">
        <w:t xml:space="preserve">  This idea – that the systems of life require the systems of life – is referred to as “irreversible complexity” because each cannot exist without </w:t>
      </w:r>
      <w:r w:rsidR="002D303A">
        <w:t xml:space="preserve">many </w:t>
      </w:r>
      <w:r w:rsidR="00B80970">
        <w:t>other fully functioning interdependent and complimentary counterparts.</w:t>
      </w:r>
    </w:p>
    <w:p w:rsidR="00F42487" w:rsidRDefault="00F42487" w:rsidP="004D45F0">
      <w:pPr>
        <w:jc w:val="both"/>
      </w:pPr>
    </w:p>
    <w:p w:rsidR="00F42487" w:rsidRDefault="00F42487" w:rsidP="00C6095F">
      <w:pPr>
        <w:pStyle w:val="Heading2"/>
      </w:pPr>
      <w:bookmarkStart w:id="13" w:name="_Toc441083957"/>
      <w:r w:rsidRPr="006863D9">
        <w:t xml:space="preserve">Problem #3: </w:t>
      </w:r>
      <w:r w:rsidR="00C6095F">
        <w:br/>
      </w:r>
      <w:r w:rsidRPr="006863D9">
        <w:t>Complex information systems are never</w:t>
      </w:r>
      <w:r>
        <w:t xml:space="preserve"> the result of chance</w:t>
      </w:r>
      <w:bookmarkEnd w:id="13"/>
      <w:r>
        <w:t xml:space="preserve"> </w:t>
      </w:r>
    </w:p>
    <w:p w:rsidR="00F42487" w:rsidRDefault="00F42487" w:rsidP="004D45F0">
      <w:pPr>
        <w:jc w:val="both"/>
      </w:pPr>
    </w:p>
    <w:p w:rsidR="00F42487" w:rsidRDefault="00F42487" w:rsidP="004D45F0">
      <w:pPr>
        <w:jc w:val="both"/>
      </w:pPr>
      <w:r>
        <w:t xml:space="preserve">A huge additional problem stacks the odds against random origins of life even further. With the discovery of DNA in the 1950s, we now understand that all cells have DNA in their nuclei. DNA contains the coded information needed to produce all of the proteins needed by the cell in order for it to perform its overall function. Simply put, DNA is the code of life. Within each cell is a fantastically complex coded </w:t>
      </w:r>
      <w:r>
        <w:lastRenderedPageBreak/>
        <w:t xml:space="preserve">information system, far more sophisticated than any designed and built by mankind. The cell includes an information copying system (RNA), an information interpretation system (ribosomes) and actors that translate the information into the specific proteins needed at the right time and at the right place. Without exception, all information systems have </w:t>
      </w:r>
      <w:r w:rsidR="00A875ED">
        <w:t xml:space="preserve">intelligent designers </w:t>
      </w:r>
      <w:r>
        <w:t xml:space="preserve">and the systems </w:t>
      </w:r>
      <w:r w:rsidR="008539EE">
        <w:t xml:space="preserve">themselves </w:t>
      </w:r>
      <w:r>
        <w:t xml:space="preserve">are always less </w:t>
      </w:r>
      <w:r w:rsidR="008539EE">
        <w:t>intelligent</w:t>
      </w:r>
      <w:r>
        <w:t xml:space="preserve"> than their</w:t>
      </w:r>
      <w:r w:rsidR="00A875ED" w:rsidRPr="00A875ED">
        <w:t xml:space="preserve"> </w:t>
      </w:r>
      <w:r w:rsidR="00A875ED">
        <w:t>creators</w:t>
      </w:r>
      <w:r>
        <w:t xml:space="preserve">. In addition, no information system of any kind has ever been known to result from chance processes. </w:t>
      </w:r>
    </w:p>
    <w:p w:rsidR="00F42487" w:rsidRDefault="00F42487" w:rsidP="004D45F0">
      <w:pPr>
        <w:jc w:val="both"/>
      </w:pPr>
    </w:p>
    <w:p w:rsidR="00F42487" w:rsidRDefault="00F42487" w:rsidP="004D45F0">
      <w:pPr>
        <w:jc w:val="both"/>
      </w:pPr>
      <w:r>
        <w:t>In order to illustrate this, consider the following riddle:</w:t>
      </w:r>
    </w:p>
    <w:p w:rsidR="00F42487" w:rsidRDefault="00F42487" w:rsidP="004D45F0">
      <w:pPr>
        <w:jc w:val="both"/>
      </w:pPr>
    </w:p>
    <w:p w:rsidR="00F42487" w:rsidRDefault="00F42487" w:rsidP="00B60D91">
      <w:pPr>
        <w:ind w:left="288"/>
        <w:jc w:val="both"/>
      </w:pPr>
      <w:r>
        <w:t>You are given a Lear</w:t>
      </w:r>
      <w:r w:rsidR="002D303A">
        <w:t xml:space="preserve"> </w:t>
      </w:r>
      <w:r>
        <w:t xml:space="preserve">jet, an unlimited number of rolls of paper (the large rolls from which newspapers are printed) and an unlimited number of five-gallon cans </w:t>
      </w:r>
      <w:proofErr w:type="gramStart"/>
      <w:r>
        <w:t>of</w:t>
      </w:r>
      <w:proofErr w:type="gramEnd"/>
      <w:r>
        <w:t xml:space="preserve"> black ink. Your assignment is to fly the Learjet overhead and throw the paper rolls and ink out the door together at the same time. You can do this as many times as necessary in order to produce the desired result. The statistical problem you must solve is this: How many times will you need to repeat this experiment in order to produce—by the chance interaction of the paper and ink—a readable newspaper (without spelling errors) out in the fields where the paper and ink come crashing down?</w:t>
      </w:r>
    </w:p>
    <w:p w:rsidR="00F42487" w:rsidRDefault="00F42487" w:rsidP="004D45F0">
      <w:pPr>
        <w:jc w:val="both"/>
      </w:pPr>
    </w:p>
    <w:p w:rsidR="00F42487" w:rsidRDefault="00F42487" w:rsidP="004D45F0">
      <w:pPr>
        <w:jc w:val="both"/>
      </w:pPr>
      <w:r>
        <w:t xml:space="preserve">Never going to happen? Seem too difficult? </w:t>
      </w:r>
      <w:r w:rsidR="00A875ED">
        <w:t>Ok, let’s make it easier: t</w:t>
      </w:r>
      <w:r>
        <w:t>his time you only need to produce a single readable sentence in the English language with no spelling errors. Now how many times will you need to throw the ink and paper out of the jet to achieve the goal?</w:t>
      </w:r>
    </w:p>
    <w:p w:rsidR="00F42487" w:rsidRDefault="00F42487" w:rsidP="004D45F0">
      <w:pPr>
        <w:jc w:val="both"/>
      </w:pPr>
    </w:p>
    <w:p w:rsidR="00F42487" w:rsidRDefault="00F42487" w:rsidP="004D45F0">
      <w:pPr>
        <w:jc w:val="both"/>
      </w:pPr>
      <w:r>
        <w:t xml:space="preserve">You see, the English language is a “code system” similar to that recorded in the double helix structure of DNA. It is made up of various combinations of the letters of the alphabet in recognized sequences or “words.” The combinations must be in correct patterns (e.g., the words must be spelled correctly and form cohesive sentences) in order to carry useful meaning or information. </w:t>
      </w:r>
    </w:p>
    <w:p w:rsidR="00F42487" w:rsidRDefault="00F42487" w:rsidP="004D45F0">
      <w:pPr>
        <w:jc w:val="both"/>
      </w:pPr>
    </w:p>
    <w:p w:rsidR="00F42487" w:rsidRPr="006863D9" w:rsidRDefault="00F42487" w:rsidP="004D45F0">
      <w:pPr>
        <w:jc w:val="both"/>
      </w:pPr>
      <w:r>
        <w:t xml:space="preserve">Our riddle illustrates a simple truth: </w:t>
      </w:r>
      <w:r>
        <w:rPr>
          <w:b/>
          <w:i/>
        </w:rPr>
        <w:t>A code-based information system</w:t>
      </w:r>
      <w:r w:rsidRPr="006F468E">
        <w:rPr>
          <w:b/>
          <w:i/>
        </w:rPr>
        <w:t xml:space="preserve"> can never be the result of </w:t>
      </w:r>
      <w:r>
        <w:rPr>
          <w:b/>
          <w:i/>
        </w:rPr>
        <w:t>a random process</w:t>
      </w:r>
      <w:r w:rsidRPr="006F468E">
        <w:rPr>
          <w:b/>
          <w:i/>
        </w:rPr>
        <w:t>.</w:t>
      </w:r>
      <w:r>
        <w:t xml:space="preserve"> Yet this is exactly what </w:t>
      </w:r>
      <w:r>
        <w:lastRenderedPageBreak/>
        <w:t>one must believe if he accepts that something as complex as a cell (complete with DNA), could ever be produced from random interactions of chemicals.</w:t>
      </w:r>
    </w:p>
    <w:p w:rsidR="00F42487" w:rsidRDefault="00F42487" w:rsidP="004D45F0">
      <w:pPr>
        <w:jc w:val="both"/>
      </w:pPr>
    </w:p>
    <w:p w:rsidR="00F42487" w:rsidRDefault="00F42487" w:rsidP="00B60D91">
      <w:pPr>
        <w:ind w:left="288"/>
        <w:jc w:val="both"/>
      </w:pPr>
      <w:r>
        <w:t>“</w:t>
      </w:r>
      <w:r w:rsidRPr="00042361">
        <w:rPr>
          <w:i/>
        </w:rPr>
        <w:t xml:space="preserve">If DNA required intelligent preprogramming, the signs should be unmistakable. The mark of intelligence is not exactly hard to discern. We speak of the genetic code, DNA transcribed into RNA, RNA translated into protein. These are language terms. They are used not just because they are convenient, but because they accurately describe what is going on in the cell. There is a transfer of information… DNA is an informational code, so the connection is readily apparent. </w:t>
      </w:r>
      <w:r w:rsidRPr="00827D3C">
        <w:rPr>
          <w:b/>
          <w:i/>
        </w:rPr>
        <w:t>The overwhelming conclusion is that information does not and cannot arise spontaneously by mechanistic processes</w:t>
      </w:r>
      <w:r w:rsidRPr="00042361">
        <w:rPr>
          <w:i/>
        </w:rPr>
        <w:t>. Intelligence appears to be a necessity in the origin of any informational code, including the genetic code, no matter how much time is given</w:t>
      </w:r>
      <w:r>
        <w:t>.”</w:t>
      </w:r>
      <w:r>
        <w:rPr>
          <w:rStyle w:val="FootnoteReference"/>
        </w:rPr>
        <w:footnoteReference w:id="9"/>
      </w:r>
    </w:p>
    <w:p w:rsidR="00F42487" w:rsidRDefault="00F42487" w:rsidP="004D45F0">
      <w:pPr>
        <w:jc w:val="both"/>
      </w:pPr>
    </w:p>
    <w:p w:rsidR="00F42487" w:rsidRDefault="00F42487" w:rsidP="00C6095F">
      <w:pPr>
        <w:pStyle w:val="Heading2"/>
      </w:pPr>
      <w:bookmarkStart w:id="14" w:name="_Toc441083958"/>
      <w:r w:rsidRPr="0069060C">
        <w:t xml:space="preserve">Problem #4: </w:t>
      </w:r>
      <w:r w:rsidR="00C6095F">
        <w:br/>
      </w:r>
      <w:r w:rsidRPr="0069060C">
        <w:t xml:space="preserve">The reactions </w:t>
      </w:r>
      <w:r>
        <w:t xml:space="preserve">needed to create life </w:t>
      </w:r>
      <w:r w:rsidRPr="0069060C">
        <w:t>have never been observed</w:t>
      </w:r>
      <w:bookmarkEnd w:id="14"/>
    </w:p>
    <w:p w:rsidR="00F42487" w:rsidRDefault="00F42487" w:rsidP="004D45F0">
      <w:pPr>
        <w:jc w:val="both"/>
      </w:pPr>
    </w:p>
    <w:p w:rsidR="00F42487" w:rsidRDefault="00F42487" w:rsidP="004D45F0">
      <w:pPr>
        <w:jc w:val="both"/>
      </w:pPr>
      <w:r>
        <w:t>Often today’s biology textbooks will refer to the Miller-Urey experiment (which dates back to the 1950s) as an example of how the organic compounds necessary for life could be formed in a laboratory setting simulating the origin of life in the early Earth. Miller combined water, methane and ammonia using an electrical current (simulating lightning) to force the gases to combine. While Miller was successful in creating amino acids, and the results at first seemed promising, there are a number of problems with the experiment:</w:t>
      </w:r>
    </w:p>
    <w:p w:rsidR="00F42487" w:rsidRDefault="00F42487" w:rsidP="004D45F0">
      <w:pPr>
        <w:jc w:val="both"/>
      </w:pPr>
    </w:p>
    <w:p w:rsidR="00B60D91" w:rsidRDefault="00F42487" w:rsidP="00FC1F5E">
      <w:pPr>
        <w:pStyle w:val="ListParagraph"/>
        <w:numPr>
          <w:ilvl w:val="0"/>
          <w:numId w:val="12"/>
        </w:numPr>
        <w:jc w:val="both"/>
      </w:pPr>
      <w:r>
        <w:t xml:space="preserve">Amino acids come in two configurations: right handed and left handed. The amino acids Miller produced were a combination of right-handed and left-handed acids. This is a huge problem </w:t>
      </w:r>
      <w:r>
        <w:lastRenderedPageBreak/>
        <w:t xml:space="preserve">because in order to function, the amino acids that comprise the proteins required for life must all be left-handed—without exception. The amino acids that Miller produced are useless for constructing the organic compounds needed for life because of the presence of the right </w:t>
      </w:r>
      <w:r w:rsidR="002D303A">
        <w:t>-</w:t>
      </w:r>
      <w:r>
        <w:t>handed acids.</w:t>
      </w:r>
    </w:p>
    <w:p w:rsidR="00B60D91" w:rsidRDefault="00B60D91" w:rsidP="00B60D91">
      <w:pPr>
        <w:jc w:val="both"/>
      </w:pPr>
    </w:p>
    <w:p w:rsidR="00B60D91" w:rsidRDefault="00F42487" w:rsidP="00FC1F5E">
      <w:pPr>
        <w:pStyle w:val="ListParagraph"/>
        <w:numPr>
          <w:ilvl w:val="0"/>
          <w:numId w:val="12"/>
        </w:numPr>
        <w:jc w:val="both"/>
      </w:pPr>
      <w:r>
        <w:t xml:space="preserve">Miller conveniently assumed that, at the time of life’s inception, the earth’s atmosphere contained no free oxygen. He did this to avoid a significant scientific roadblock inherent in this theory of origins: the fact that amino acid bonds cannot form in the presence of free oxygen. </w:t>
      </w:r>
    </w:p>
    <w:p w:rsidR="00B60D91" w:rsidRDefault="00B60D91" w:rsidP="00B60D91">
      <w:pPr>
        <w:pStyle w:val="ListParagraph"/>
      </w:pPr>
    </w:p>
    <w:p w:rsidR="00F42487" w:rsidRDefault="00F42487" w:rsidP="00FC1F5E">
      <w:pPr>
        <w:pStyle w:val="ListParagraph"/>
        <w:numPr>
          <w:ilvl w:val="0"/>
          <w:numId w:val="12"/>
        </w:numPr>
        <w:jc w:val="both"/>
      </w:pPr>
      <w:r>
        <w:t>There is no observational evidence to</w:t>
      </w:r>
      <w:r w:rsidR="00A875ED">
        <w:t xml:space="preserve"> support Miller’s assumptions that</w:t>
      </w:r>
      <w:r>
        <w:t xml:space="preserve"> the </w:t>
      </w:r>
      <w:r w:rsidR="00A875ED">
        <w:t xml:space="preserve">necessary </w:t>
      </w:r>
      <w:r>
        <w:t xml:space="preserve">gases </w:t>
      </w:r>
      <w:r w:rsidR="00A875ED">
        <w:t xml:space="preserve">were </w:t>
      </w:r>
      <w:r>
        <w:t xml:space="preserve">present in </w:t>
      </w:r>
      <w:r w:rsidR="00A875ED">
        <w:t xml:space="preserve">Earth’s early atmosphere or that the original atmosphere had an </w:t>
      </w:r>
      <w:r>
        <w:t xml:space="preserve">absence of free oxygen. These assumptions were </w:t>
      </w:r>
      <w:r w:rsidR="00A875ED">
        <w:t xml:space="preserve">intentionally imposed </w:t>
      </w:r>
      <w:r>
        <w:t>in orde</w:t>
      </w:r>
      <w:r w:rsidR="008529A0">
        <w:t>r to avoid scientific roadblocks with the experiment</w:t>
      </w:r>
      <w:r>
        <w:t>.</w:t>
      </w:r>
    </w:p>
    <w:p w:rsidR="00F42487" w:rsidRDefault="00F42487" w:rsidP="004D45F0">
      <w:pPr>
        <w:jc w:val="both"/>
      </w:pPr>
    </w:p>
    <w:p w:rsidR="00F42487" w:rsidRDefault="00F42487" w:rsidP="00C6095F">
      <w:pPr>
        <w:pStyle w:val="Heading2"/>
      </w:pPr>
      <w:bookmarkStart w:id="15" w:name="_Toc441083959"/>
      <w:r>
        <w:t xml:space="preserve">Problem #5: </w:t>
      </w:r>
      <w:r w:rsidR="00C6095F">
        <w:br/>
      </w:r>
      <w:r>
        <w:t>The lack of an</w:t>
      </w:r>
      <w:r w:rsidRPr="00B7094F">
        <w:t xml:space="preserve"> information source for</w:t>
      </w:r>
      <w:r>
        <w:t xml:space="preserve"> </w:t>
      </w:r>
      <w:r w:rsidRPr="00B7094F">
        <w:t>increasing</w:t>
      </w:r>
      <w:r>
        <w:t>ly</w:t>
      </w:r>
      <w:r w:rsidRPr="00B7094F">
        <w:t xml:space="preserve"> complex</w:t>
      </w:r>
      <w:r>
        <w:t xml:space="preserve"> life functions</w:t>
      </w:r>
      <w:bookmarkEnd w:id="15"/>
    </w:p>
    <w:p w:rsidR="00F42487" w:rsidRDefault="00F42487" w:rsidP="004D45F0">
      <w:pPr>
        <w:jc w:val="both"/>
      </w:pPr>
    </w:p>
    <w:p w:rsidR="00F42487" w:rsidRDefault="00F42487" w:rsidP="004D45F0">
      <w:pPr>
        <w:jc w:val="both"/>
      </w:pPr>
      <w:r>
        <w:t>If life started from a very simple organism and continued to evolve into more and more complex forms over time, a great deal of information would have to have been added along the way. For instance, the first life forms would not have had eyes. Imagine the amount of new information required in order to add the physical eye with its hundreds of thousands of interdependent moving parts and the overall neuro-physical function of</w:t>
      </w:r>
      <w:r w:rsidR="00442542">
        <w:t xml:space="preserve"> eyesight. As noted in Chapter 3</w:t>
      </w:r>
      <w:r>
        <w:t xml:space="preserve">, neither of the evolutionists’ change agents (mutation and natural selection) have the capability to add new information to the genome, and they have ever been observed to do so.  So where does all the new and complex information required for such new features come from? Because they cannot admit to the need for intelligence, the answer given by evolutionists is “random chance and survival of the fittest.” These are hardly satisfying sources of the incredibly complex </w:t>
      </w:r>
      <w:r>
        <w:lastRenderedPageBreak/>
        <w:t>information required for producing intricately interdependent systems seen throughout the spectrum of life forms.</w:t>
      </w:r>
    </w:p>
    <w:p w:rsidR="00F42487" w:rsidRDefault="00F42487" w:rsidP="004D45F0">
      <w:pPr>
        <w:jc w:val="both"/>
      </w:pPr>
    </w:p>
    <w:p w:rsidR="005C2CD8" w:rsidRDefault="00F42487" w:rsidP="00B60D91">
      <w:pPr>
        <w:ind w:left="288"/>
        <w:jc w:val="both"/>
      </w:pPr>
      <w:r w:rsidRPr="00C25893">
        <w:rPr>
          <w:i/>
        </w:rPr>
        <w:t xml:space="preserve">“We have seen that living things are too improbable and too beautifully 'designed' to have come into existence by chance. How, then, did they come into existence? The answer, Darwin's answer, is by gradual, step-by-step transformations from simple beginnings, from primordial entities sufficiently simple to have come into existence by </w:t>
      </w:r>
      <w:r w:rsidRPr="00D81B0C">
        <w:rPr>
          <w:b/>
          <w:i/>
        </w:rPr>
        <w:t>chance</w:t>
      </w:r>
      <w:r w:rsidRPr="00C25893">
        <w:rPr>
          <w:i/>
        </w:rPr>
        <w:t xml:space="preserve">. Each successive change in the gradual evolutionary process was simple enough, relative to its predecessor, to have arisen by </w:t>
      </w:r>
      <w:r>
        <w:rPr>
          <w:i/>
        </w:rPr>
        <w:t>chance. But the whole sequence [</w:t>
      </w:r>
      <w:r w:rsidRPr="00C25893">
        <w:rPr>
          <w:i/>
        </w:rPr>
        <w:t>o</w:t>
      </w:r>
      <w:r>
        <w:rPr>
          <w:i/>
        </w:rPr>
        <w:t>f]</w:t>
      </w:r>
      <w:r w:rsidRPr="00C25893">
        <w:rPr>
          <w:i/>
        </w:rPr>
        <w:t xml:space="preserve"> cumulative steps constitutes anything but a chance process, when you consider the complexity of the final end-product relative to the original starting point. The cumulative process is </w:t>
      </w:r>
      <w:r w:rsidRPr="00D81B0C">
        <w:rPr>
          <w:b/>
          <w:i/>
        </w:rPr>
        <w:t>directed by nonrandom survival</w:t>
      </w:r>
      <w:r w:rsidRPr="00C25893">
        <w:rPr>
          <w:i/>
        </w:rPr>
        <w:t>.</w:t>
      </w:r>
      <w:r>
        <w:t>”</w:t>
      </w:r>
      <w:r>
        <w:rPr>
          <w:rStyle w:val="FootnoteReference"/>
        </w:rPr>
        <w:footnoteReference w:id="10"/>
      </w:r>
      <w:r>
        <w:t xml:space="preserve">  —Richard Dawkins, Atheist</w:t>
      </w:r>
    </w:p>
    <w:p w:rsidR="00F42487" w:rsidRDefault="00F42487" w:rsidP="00B60D91">
      <w:pPr>
        <w:ind w:left="288"/>
        <w:jc w:val="both"/>
      </w:pPr>
    </w:p>
    <w:p w:rsidR="00F42487" w:rsidRDefault="00F42487" w:rsidP="004D45F0">
      <w:pPr>
        <w:jc w:val="both"/>
      </w:pPr>
      <w:r>
        <w:t>How can the forces of chance and “nonrandom survival” produce complex feature design and add it to the DNA? Dawkins doesn’t give details except he does add that “o</w:t>
      </w:r>
      <w:r w:rsidRPr="00D31499">
        <w:t>rganized complexity is the thing that we are having difficulty in explaining</w:t>
      </w:r>
      <w:r>
        <w:t>.”</w:t>
      </w:r>
      <w:r w:rsidRPr="00D31499">
        <w:rPr>
          <w:rStyle w:val="FootnoteReference"/>
        </w:rPr>
        <w:t>45</w:t>
      </w:r>
      <w:r>
        <w:t xml:space="preserve"> One can imagine.</w:t>
      </w:r>
    </w:p>
    <w:p w:rsidR="00F42487" w:rsidRDefault="00F42487" w:rsidP="004D45F0">
      <w:pPr>
        <w:jc w:val="both"/>
      </w:pPr>
    </w:p>
    <w:p w:rsidR="00E032E0" w:rsidRDefault="00E032E0" w:rsidP="00E46D81">
      <w:pPr>
        <w:pStyle w:val="Heading2"/>
      </w:pPr>
      <w:bookmarkStart w:id="16" w:name="_Toc441083960"/>
      <w:r>
        <w:t xml:space="preserve">Problem #6: </w:t>
      </w:r>
      <w:r w:rsidR="00E46D81">
        <w:br/>
        <w:t xml:space="preserve">Not enough </w:t>
      </w:r>
      <w:r w:rsidR="00670FAC">
        <w:t>m</w:t>
      </w:r>
      <w:r w:rsidR="00563668">
        <w:t>olecules</w:t>
      </w:r>
      <w:r w:rsidR="00E46D81">
        <w:t xml:space="preserve"> in the universe</w:t>
      </w:r>
      <w:bookmarkEnd w:id="16"/>
    </w:p>
    <w:p w:rsidR="00F95014" w:rsidRDefault="00E032E0" w:rsidP="00E032E0">
      <w:pPr>
        <w:jc w:val="both"/>
      </w:pPr>
      <w:r>
        <w:br/>
      </w:r>
      <w:r w:rsidR="00F95014">
        <w:t xml:space="preserve">While the idea of the spontaneous generation of life </w:t>
      </w:r>
      <w:r w:rsidR="002F2A0E">
        <w:t xml:space="preserve">(or “biogenesis”) </w:t>
      </w:r>
      <w:r w:rsidR="00287F39">
        <w:t>due to</w:t>
      </w:r>
      <w:r w:rsidR="00F95014">
        <w:t xml:space="preserve"> random interaction of molecules at first glance seems like a feasible possibility, there are many irresolvable barriers to </w:t>
      </w:r>
      <w:r w:rsidR="002F2A0E">
        <w:t xml:space="preserve">the </w:t>
      </w:r>
      <w:r w:rsidR="00F95014">
        <w:t xml:space="preserve"> p</w:t>
      </w:r>
      <w:r w:rsidR="002F2A0E">
        <w:t>roduction</w:t>
      </w:r>
      <w:r w:rsidR="00F95014">
        <w:t xml:space="preserve"> </w:t>
      </w:r>
      <w:r w:rsidR="00287F39">
        <w:t xml:space="preserve">of a sustainable, reproducible, </w:t>
      </w:r>
      <w:r w:rsidR="00F95014">
        <w:t xml:space="preserve">organic, </w:t>
      </w:r>
      <w:r w:rsidR="00287F39">
        <w:t xml:space="preserve">and </w:t>
      </w:r>
      <w:r w:rsidR="00F95014">
        <w:t>metabolic life form.</w:t>
      </w:r>
      <w:r w:rsidR="00287F39">
        <w:t xml:space="preserve"> One such barrier is demonstrated by </w:t>
      </w:r>
      <w:r w:rsidR="00486A47">
        <w:t xml:space="preserve">the following </w:t>
      </w:r>
      <w:r w:rsidR="00F95014">
        <w:t xml:space="preserve">basic mathematical calculations </w:t>
      </w:r>
      <w:r w:rsidR="00287F39">
        <w:t xml:space="preserve">which show </w:t>
      </w:r>
      <w:r w:rsidR="00F95014">
        <w:t>the impossibility of this occurring.</w:t>
      </w:r>
    </w:p>
    <w:p w:rsidR="00670FAC" w:rsidRDefault="009C0ECB" w:rsidP="009C0ECB">
      <w:r>
        <w:br w:type="page"/>
      </w:r>
      <w:r>
        <w:lastRenderedPageBreak/>
        <w:t>Calculation of the chances of biogenesis actually occurring</w:t>
      </w:r>
      <w:r w:rsidR="00300AEA">
        <w:rPr>
          <w:rStyle w:val="FootnoteReference"/>
        </w:rPr>
        <w:footnoteReference w:id="11"/>
      </w:r>
      <w:r>
        <w:t>:</w:t>
      </w:r>
    </w:p>
    <w:tbl>
      <w:tblPr>
        <w:tblStyle w:val="TableGrid"/>
        <w:tblW w:w="0" w:type="auto"/>
        <w:tblLook w:val="04A0" w:firstRow="1" w:lastRow="0" w:firstColumn="1" w:lastColumn="0" w:noHBand="0" w:noVBand="1"/>
      </w:tblPr>
      <w:tblGrid>
        <w:gridCol w:w="1024"/>
        <w:gridCol w:w="3663"/>
        <w:gridCol w:w="1289"/>
      </w:tblGrid>
      <w:tr w:rsidR="00670FAC" w:rsidRPr="009C0ECB" w:rsidTr="009C0ECB">
        <w:trPr>
          <w:cantSplit/>
        </w:trPr>
        <w:tc>
          <w:tcPr>
            <w:tcW w:w="1024" w:type="dxa"/>
            <w:vAlign w:val="center"/>
          </w:tcPr>
          <w:p w:rsidR="00670FAC" w:rsidRPr="009C0ECB" w:rsidRDefault="00670FAC" w:rsidP="00563668">
            <w:pPr>
              <w:jc w:val="center"/>
              <w:rPr>
                <w:sz w:val="18"/>
                <w:szCs w:val="18"/>
              </w:rPr>
            </w:pPr>
            <w:r w:rsidRPr="009C0ECB">
              <w:rPr>
                <w:sz w:val="18"/>
                <w:szCs w:val="18"/>
              </w:rPr>
              <w:t>X</w:t>
            </w:r>
          </w:p>
        </w:tc>
        <w:tc>
          <w:tcPr>
            <w:tcW w:w="3663" w:type="dxa"/>
          </w:tcPr>
          <w:p w:rsidR="00670FAC" w:rsidRPr="009C0ECB" w:rsidRDefault="00670FAC" w:rsidP="00B30739">
            <w:pPr>
              <w:rPr>
                <w:sz w:val="18"/>
                <w:szCs w:val="18"/>
              </w:rPr>
            </w:pPr>
            <w:r w:rsidRPr="009C0ECB">
              <w:rPr>
                <w:sz w:val="18"/>
                <w:szCs w:val="18"/>
              </w:rPr>
              <w:t>Reasonable upper limit of the number of molecules in the observable universe</w:t>
            </w:r>
          </w:p>
        </w:tc>
        <w:tc>
          <w:tcPr>
            <w:tcW w:w="1289" w:type="dxa"/>
            <w:vAlign w:val="center"/>
          </w:tcPr>
          <w:p w:rsidR="00670FAC" w:rsidRPr="009C0ECB" w:rsidRDefault="00670FAC" w:rsidP="00670FAC">
            <w:pPr>
              <w:jc w:val="center"/>
              <w:rPr>
                <w:sz w:val="18"/>
                <w:szCs w:val="18"/>
              </w:rPr>
            </w:pPr>
            <w:r w:rsidRPr="009C0ECB">
              <w:rPr>
                <w:sz w:val="18"/>
                <w:szCs w:val="18"/>
              </w:rPr>
              <w:t>10</w:t>
            </w:r>
            <w:r w:rsidRPr="009C0ECB">
              <w:rPr>
                <w:sz w:val="18"/>
                <w:szCs w:val="18"/>
                <w:vertAlign w:val="superscript"/>
              </w:rPr>
              <w:t>80</w:t>
            </w:r>
          </w:p>
        </w:tc>
      </w:tr>
      <w:tr w:rsidR="00670FAC" w:rsidRPr="009C0ECB" w:rsidTr="009C0ECB">
        <w:trPr>
          <w:cantSplit/>
        </w:trPr>
        <w:tc>
          <w:tcPr>
            <w:tcW w:w="1024" w:type="dxa"/>
            <w:vAlign w:val="center"/>
          </w:tcPr>
          <w:p w:rsidR="00670FAC" w:rsidRPr="009C0ECB" w:rsidRDefault="00670FAC" w:rsidP="00563668">
            <w:pPr>
              <w:jc w:val="center"/>
              <w:rPr>
                <w:sz w:val="18"/>
                <w:szCs w:val="18"/>
              </w:rPr>
            </w:pPr>
            <w:r w:rsidRPr="009C0ECB">
              <w:rPr>
                <w:sz w:val="18"/>
                <w:szCs w:val="18"/>
              </w:rPr>
              <w:t>Y</w:t>
            </w:r>
          </w:p>
        </w:tc>
        <w:tc>
          <w:tcPr>
            <w:tcW w:w="3663" w:type="dxa"/>
          </w:tcPr>
          <w:p w:rsidR="00670FAC" w:rsidRPr="009C0ECB" w:rsidRDefault="00670FAC" w:rsidP="00B30739">
            <w:pPr>
              <w:rPr>
                <w:sz w:val="18"/>
                <w:szCs w:val="18"/>
              </w:rPr>
            </w:pPr>
            <w:r w:rsidRPr="009C0ECB">
              <w:rPr>
                <w:sz w:val="18"/>
                <w:szCs w:val="18"/>
              </w:rPr>
              <w:t>Generous upper limit for the average number of interatomic interactions per second per atom</w:t>
            </w:r>
          </w:p>
        </w:tc>
        <w:tc>
          <w:tcPr>
            <w:tcW w:w="1289" w:type="dxa"/>
            <w:vAlign w:val="center"/>
          </w:tcPr>
          <w:p w:rsidR="00670FAC" w:rsidRPr="009C0ECB" w:rsidRDefault="00670FAC" w:rsidP="00670FAC">
            <w:pPr>
              <w:jc w:val="center"/>
              <w:rPr>
                <w:sz w:val="18"/>
                <w:szCs w:val="18"/>
              </w:rPr>
            </w:pPr>
            <w:r w:rsidRPr="009C0ECB">
              <w:rPr>
                <w:sz w:val="18"/>
                <w:szCs w:val="18"/>
              </w:rPr>
              <w:t>10</w:t>
            </w:r>
            <w:r w:rsidRPr="009C0ECB">
              <w:rPr>
                <w:sz w:val="18"/>
                <w:szCs w:val="18"/>
                <w:vertAlign w:val="superscript"/>
              </w:rPr>
              <w:t>12</w:t>
            </w:r>
          </w:p>
        </w:tc>
      </w:tr>
      <w:tr w:rsidR="00670FAC" w:rsidRPr="009C0ECB" w:rsidTr="009C0ECB">
        <w:trPr>
          <w:cantSplit/>
        </w:trPr>
        <w:tc>
          <w:tcPr>
            <w:tcW w:w="1024" w:type="dxa"/>
            <w:vAlign w:val="center"/>
          </w:tcPr>
          <w:p w:rsidR="00670FAC" w:rsidRPr="009C0ECB" w:rsidRDefault="00670FAC" w:rsidP="00563668">
            <w:pPr>
              <w:jc w:val="center"/>
              <w:rPr>
                <w:sz w:val="18"/>
                <w:szCs w:val="18"/>
              </w:rPr>
            </w:pPr>
            <w:r w:rsidRPr="009C0ECB">
              <w:rPr>
                <w:sz w:val="18"/>
                <w:szCs w:val="18"/>
              </w:rPr>
              <w:t>Z</w:t>
            </w:r>
          </w:p>
        </w:tc>
        <w:tc>
          <w:tcPr>
            <w:tcW w:w="3663" w:type="dxa"/>
          </w:tcPr>
          <w:p w:rsidR="00670FAC" w:rsidRPr="009C0ECB" w:rsidRDefault="00670FAC" w:rsidP="00B30739">
            <w:pPr>
              <w:rPr>
                <w:sz w:val="18"/>
                <w:szCs w:val="18"/>
              </w:rPr>
            </w:pPr>
            <w:r w:rsidRPr="009C0ECB">
              <w:rPr>
                <w:sz w:val="18"/>
                <w:szCs w:val="18"/>
              </w:rPr>
              <w:t xml:space="preserve">Generous upper limit of the age of the universe </w:t>
            </w:r>
          </w:p>
        </w:tc>
        <w:tc>
          <w:tcPr>
            <w:tcW w:w="1289" w:type="dxa"/>
            <w:vAlign w:val="center"/>
          </w:tcPr>
          <w:p w:rsidR="00670FAC" w:rsidRPr="009C0ECB" w:rsidRDefault="00670FAC" w:rsidP="00670FAC">
            <w:pPr>
              <w:jc w:val="center"/>
              <w:rPr>
                <w:sz w:val="18"/>
                <w:szCs w:val="18"/>
              </w:rPr>
            </w:pPr>
            <w:r w:rsidRPr="009C0ECB">
              <w:rPr>
                <w:sz w:val="18"/>
                <w:szCs w:val="18"/>
              </w:rPr>
              <w:t>10</w:t>
            </w:r>
            <w:r w:rsidRPr="009C0ECB">
              <w:rPr>
                <w:sz w:val="18"/>
                <w:szCs w:val="18"/>
                <w:vertAlign w:val="superscript"/>
              </w:rPr>
              <w:t xml:space="preserve">18 </w:t>
            </w:r>
            <w:r w:rsidRPr="009C0ECB">
              <w:rPr>
                <w:sz w:val="18"/>
                <w:szCs w:val="18"/>
              </w:rPr>
              <w:t>seconds</w:t>
            </w:r>
            <w:r w:rsidRPr="009C0ECB">
              <w:rPr>
                <w:sz w:val="18"/>
                <w:szCs w:val="18"/>
              </w:rPr>
              <w:br/>
              <w:t>(30 Billion Years)</w:t>
            </w:r>
          </w:p>
        </w:tc>
      </w:tr>
      <w:tr w:rsidR="00670FAC" w:rsidRPr="009C0ECB" w:rsidTr="009C0ECB">
        <w:trPr>
          <w:cantSplit/>
        </w:trPr>
        <w:tc>
          <w:tcPr>
            <w:tcW w:w="1024" w:type="dxa"/>
            <w:vAlign w:val="center"/>
          </w:tcPr>
          <w:p w:rsidR="00B30739" w:rsidRPr="009C0ECB" w:rsidRDefault="00B30739" w:rsidP="00486A47">
            <w:pPr>
              <w:jc w:val="center"/>
              <w:rPr>
                <w:sz w:val="18"/>
                <w:szCs w:val="18"/>
              </w:rPr>
            </w:pPr>
            <w:r w:rsidRPr="009C0ECB">
              <w:rPr>
                <w:sz w:val="18"/>
                <w:szCs w:val="18"/>
              </w:rPr>
              <w:t>X</w:t>
            </w:r>
            <w:r w:rsidR="00486A47">
              <w:rPr>
                <w:sz w:val="18"/>
                <w:szCs w:val="18"/>
              </w:rPr>
              <w:t>*</w:t>
            </w:r>
            <w:r w:rsidRPr="009C0ECB">
              <w:rPr>
                <w:sz w:val="18"/>
                <w:szCs w:val="18"/>
              </w:rPr>
              <w:t>Y</w:t>
            </w:r>
            <w:r w:rsidR="00486A47">
              <w:rPr>
                <w:sz w:val="18"/>
                <w:szCs w:val="18"/>
              </w:rPr>
              <w:t>*</w:t>
            </w:r>
            <w:r w:rsidRPr="009C0ECB">
              <w:rPr>
                <w:sz w:val="18"/>
                <w:szCs w:val="18"/>
              </w:rPr>
              <w:t>Z</w:t>
            </w:r>
          </w:p>
        </w:tc>
        <w:tc>
          <w:tcPr>
            <w:tcW w:w="3663" w:type="dxa"/>
          </w:tcPr>
          <w:p w:rsidR="00670FAC" w:rsidRPr="009C0ECB" w:rsidRDefault="00670FAC" w:rsidP="00287F39">
            <w:pPr>
              <w:rPr>
                <w:sz w:val="18"/>
                <w:szCs w:val="18"/>
              </w:rPr>
            </w:pPr>
            <w:r w:rsidRPr="009C0ECB">
              <w:rPr>
                <w:sz w:val="18"/>
                <w:szCs w:val="18"/>
              </w:rPr>
              <w:t>Generous upper limit of the total number of interatomic reactions that have occurred in the universe since its inception</w:t>
            </w:r>
          </w:p>
        </w:tc>
        <w:tc>
          <w:tcPr>
            <w:tcW w:w="1289" w:type="dxa"/>
            <w:vAlign w:val="center"/>
          </w:tcPr>
          <w:p w:rsidR="00670FAC" w:rsidRPr="009C0ECB" w:rsidRDefault="00B30739" w:rsidP="00670FAC">
            <w:pPr>
              <w:jc w:val="center"/>
              <w:rPr>
                <w:sz w:val="18"/>
                <w:szCs w:val="18"/>
              </w:rPr>
            </w:pPr>
            <w:r w:rsidRPr="009C0ECB">
              <w:rPr>
                <w:sz w:val="18"/>
                <w:szCs w:val="18"/>
              </w:rPr>
              <w:t>10</w:t>
            </w:r>
            <w:r w:rsidRPr="009C0ECB">
              <w:rPr>
                <w:sz w:val="18"/>
                <w:szCs w:val="18"/>
                <w:vertAlign w:val="superscript"/>
              </w:rPr>
              <w:t>110</w:t>
            </w:r>
          </w:p>
        </w:tc>
      </w:tr>
      <w:tr w:rsidR="00670FAC" w:rsidRPr="009C0ECB" w:rsidTr="009C0ECB">
        <w:trPr>
          <w:cantSplit/>
        </w:trPr>
        <w:tc>
          <w:tcPr>
            <w:tcW w:w="1024" w:type="dxa"/>
            <w:vAlign w:val="center"/>
          </w:tcPr>
          <w:p w:rsidR="00670FAC" w:rsidRPr="009C0ECB" w:rsidRDefault="00563668" w:rsidP="00563668">
            <w:pPr>
              <w:jc w:val="center"/>
              <w:rPr>
                <w:sz w:val="18"/>
                <w:szCs w:val="18"/>
              </w:rPr>
            </w:pPr>
            <w:r w:rsidRPr="009C0ECB">
              <w:rPr>
                <w:sz w:val="18"/>
                <w:szCs w:val="18"/>
              </w:rPr>
              <w:t xml:space="preserve">A </w:t>
            </w:r>
            <w:r w:rsidR="009C0ECB" w:rsidRPr="009C0ECB">
              <w:rPr>
                <w:sz w:val="18"/>
                <w:szCs w:val="18"/>
              </w:rPr>
              <w:br/>
              <w:t>=</w:t>
            </w:r>
            <w:r w:rsidRPr="009C0ECB">
              <w:rPr>
                <w:sz w:val="18"/>
                <w:szCs w:val="18"/>
              </w:rPr>
              <w:t>(X*Y*Z)</w:t>
            </w:r>
          </w:p>
        </w:tc>
        <w:tc>
          <w:tcPr>
            <w:tcW w:w="3663" w:type="dxa"/>
          </w:tcPr>
          <w:p w:rsidR="00670FAC" w:rsidRPr="009C0ECB" w:rsidRDefault="00563668" w:rsidP="00563668">
            <w:pPr>
              <w:rPr>
                <w:sz w:val="18"/>
                <w:szCs w:val="18"/>
              </w:rPr>
            </w:pPr>
            <w:r w:rsidRPr="009C0ECB">
              <w:rPr>
                <w:sz w:val="18"/>
                <w:szCs w:val="18"/>
              </w:rPr>
              <w:t xml:space="preserve">Number of unique molecules in the history of the universe assuming that </w:t>
            </w:r>
            <w:r w:rsidRPr="00486A47">
              <w:rPr>
                <w:b/>
                <w:sz w:val="18"/>
                <w:szCs w:val="18"/>
              </w:rPr>
              <w:t>every</w:t>
            </w:r>
            <w:r w:rsidRPr="009C0ECB">
              <w:rPr>
                <w:sz w:val="18"/>
                <w:szCs w:val="18"/>
              </w:rPr>
              <w:t xml:space="preserve"> interatomic reaction produces a unique molecule (an </w:t>
            </w:r>
            <w:r w:rsidRPr="00486A47">
              <w:rPr>
                <w:b/>
                <w:sz w:val="18"/>
                <w:szCs w:val="18"/>
              </w:rPr>
              <w:t>extremely</w:t>
            </w:r>
            <w:r w:rsidRPr="009C0ECB">
              <w:rPr>
                <w:sz w:val="18"/>
                <w:szCs w:val="18"/>
              </w:rPr>
              <w:t xml:space="preserve"> generous assumption)</w:t>
            </w:r>
          </w:p>
        </w:tc>
        <w:tc>
          <w:tcPr>
            <w:tcW w:w="1289" w:type="dxa"/>
            <w:vAlign w:val="center"/>
          </w:tcPr>
          <w:p w:rsidR="00670FAC" w:rsidRPr="009C0ECB" w:rsidRDefault="00563668" w:rsidP="00670FAC">
            <w:pPr>
              <w:jc w:val="center"/>
              <w:rPr>
                <w:sz w:val="18"/>
                <w:szCs w:val="18"/>
              </w:rPr>
            </w:pPr>
            <w:r w:rsidRPr="009C0ECB">
              <w:rPr>
                <w:sz w:val="18"/>
                <w:szCs w:val="18"/>
              </w:rPr>
              <w:t>10</w:t>
            </w:r>
            <w:r w:rsidRPr="009C0ECB">
              <w:rPr>
                <w:sz w:val="18"/>
                <w:szCs w:val="18"/>
                <w:vertAlign w:val="superscript"/>
              </w:rPr>
              <w:t>110</w:t>
            </w:r>
          </w:p>
        </w:tc>
      </w:tr>
      <w:tr w:rsidR="00563668" w:rsidRPr="009C0ECB" w:rsidTr="009C0ECB">
        <w:trPr>
          <w:cantSplit/>
        </w:trPr>
        <w:tc>
          <w:tcPr>
            <w:tcW w:w="1024" w:type="dxa"/>
            <w:vAlign w:val="center"/>
          </w:tcPr>
          <w:p w:rsidR="00563668" w:rsidRPr="009C0ECB" w:rsidRDefault="00C63689" w:rsidP="00563668">
            <w:pPr>
              <w:jc w:val="center"/>
              <w:rPr>
                <w:sz w:val="18"/>
                <w:szCs w:val="18"/>
              </w:rPr>
            </w:pPr>
            <w:r w:rsidRPr="009C0ECB">
              <w:rPr>
                <w:sz w:val="18"/>
                <w:szCs w:val="18"/>
              </w:rPr>
              <w:t>B</w:t>
            </w:r>
          </w:p>
        </w:tc>
        <w:tc>
          <w:tcPr>
            <w:tcW w:w="3663" w:type="dxa"/>
          </w:tcPr>
          <w:p w:rsidR="00563668" w:rsidRPr="009C0ECB" w:rsidRDefault="00563668" w:rsidP="00563668">
            <w:pPr>
              <w:rPr>
                <w:sz w:val="18"/>
                <w:szCs w:val="18"/>
              </w:rPr>
            </w:pPr>
            <w:r w:rsidRPr="009C0ECB">
              <w:rPr>
                <w:sz w:val="18"/>
                <w:szCs w:val="18"/>
              </w:rPr>
              <w:t>Number of proteins required for the most basic form of life having the simplest set of capabilities</w:t>
            </w:r>
          </w:p>
        </w:tc>
        <w:tc>
          <w:tcPr>
            <w:tcW w:w="1289" w:type="dxa"/>
            <w:vAlign w:val="center"/>
          </w:tcPr>
          <w:p w:rsidR="00563668" w:rsidRPr="009C0ECB" w:rsidRDefault="00563668" w:rsidP="00670FAC">
            <w:pPr>
              <w:jc w:val="center"/>
              <w:rPr>
                <w:sz w:val="18"/>
                <w:szCs w:val="18"/>
              </w:rPr>
            </w:pPr>
            <w:r w:rsidRPr="009C0ECB">
              <w:rPr>
                <w:sz w:val="18"/>
                <w:szCs w:val="18"/>
              </w:rPr>
              <w:t>1000</w:t>
            </w:r>
          </w:p>
          <w:p w:rsidR="00563668" w:rsidRPr="009C0ECB" w:rsidRDefault="00563668" w:rsidP="00670FAC">
            <w:pPr>
              <w:jc w:val="center"/>
              <w:rPr>
                <w:sz w:val="18"/>
                <w:szCs w:val="18"/>
              </w:rPr>
            </w:pPr>
            <w:r w:rsidRPr="009C0ECB">
              <w:rPr>
                <w:sz w:val="18"/>
                <w:szCs w:val="18"/>
              </w:rPr>
              <w:t>(10</w:t>
            </w:r>
            <w:r w:rsidRPr="009C0ECB">
              <w:rPr>
                <w:sz w:val="18"/>
                <w:szCs w:val="18"/>
                <w:vertAlign w:val="superscript"/>
              </w:rPr>
              <w:t>3</w:t>
            </w:r>
            <w:r w:rsidRPr="009C0ECB">
              <w:rPr>
                <w:sz w:val="18"/>
                <w:szCs w:val="18"/>
              </w:rPr>
              <w:t>)</w:t>
            </w:r>
          </w:p>
        </w:tc>
      </w:tr>
      <w:tr w:rsidR="00563668" w:rsidRPr="009C0ECB" w:rsidTr="009C0ECB">
        <w:trPr>
          <w:cantSplit/>
        </w:trPr>
        <w:tc>
          <w:tcPr>
            <w:tcW w:w="1024" w:type="dxa"/>
            <w:vAlign w:val="center"/>
          </w:tcPr>
          <w:p w:rsidR="00563668" w:rsidRPr="009C0ECB" w:rsidRDefault="00C63689" w:rsidP="00563668">
            <w:pPr>
              <w:jc w:val="center"/>
              <w:rPr>
                <w:sz w:val="18"/>
                <w:szCs w:val="18"/>
              </w:rPr>
            </w:pPr>
            <w:r w:rsidRPr="009C0ECB">
              <w:rPr>
                <w:sz w:val="18"/>
                <w:szCs w:val="18"/>
              </w:rPr>
              <w:t>C</w:t>
            </w:r>
          </w:p>
        </w:tc>
        <w:tc>
          <w:tcPr>
            <w:tcW w:w="3663" w:type="dxa"/>
          </w:tcPr>
          <w:p w:rsidR="00563668" w:rsidRPr="009C0ECB" w:rsidRDefault="00C63689" w:rsidP="00486A47">
            <w:pPr>
              <w:rPr>
                <w:sz w:val="18"/>
                <w:szCs w:val="18"/>
              </w:rPr>
            </w:pPr>
            <w:r w:rsidRPr="009C0ECB">
              <w:rPr>
                <w:sz w:val="18"/>
                <w:szCs w:val="18"/>
              </w:rPr>
              <w:t>Number of unique amino acids required for living cell</w:t>
            </w:r>
            <w:r w:rsidR="00486A47">
              <w:rPr>
                <w:sz w:val="18"/>
                <w:szCs w:val="18"/>
              </w:rPr>
              <w:t>s (ignoring the requirement that they be of left handed symmetry only)</w:t>
            </w:r>
          </w:p>
        </w:tc>
        <w:tc>
          <w:tcPr>
            <w:tcW w:w="1289" w:type="dxa"/>
            <w:vAlign w:val="center"/>
          </w:tcPr>
          <w:p w:rsidR="00563668" w:rsidRPr="009C0ECB" w:rsidRDefault="00C63689" w:rsidP="00670FAC">
            <w:pPr>
              <w:jc w:val="center"/>
              <w:rPr>
                <w:sz w:val="18"/>
                <w:szCs w:val="18"/>
              </w:rPr>
            </w:pPr>
            <w:r w:rsidRPr="009C0ECB">
              <w:rPr>
                <w:sz w:val="18"/>
                <w:szCs w:val="18"/>
              </w:rPr>
              <w:t>20</w:t>
            </w:r>
          </w:p>
        </w:tc>
      </w:tr>
      <w:tr w:rsidR="00563668" w:rsidRPr="009C0ECB" w:rsidTr="009C0ECB">
        <w:trPr>
          <w:cantSplit/>
        </w:trPr>
        <w:tc>
          <w:tcPr>
            <w:tcW w:w="1024" w:type="dxa"/>
            <w:vAlign w:val="center"/>
          </w:tcPr>
          <w:p w:rsidR="00563668" w:rsidRPr="009C0ECB" w:rsidRDefault="00C63689" w:rsidP="00563668">
            <w:pPr>
              <w:jc w:val="center"/>
              <w:rPr>
                <w:sz w:val="18"/>
                <w:szCs w:val="18"/>
              </w:rPr>
            </w:pPr>
            <w:r w:rsidRPr="009C0ECB">
              <w:rPr>
                <w:sz w:val="18"/>
                <w:szCs w:val="18"/>
              </w:rPr>
              <w:t>D</w:t>
            </w:r>
          </w:p>
        </w:tc>
        <w:tc>
          <w:tcPr>
            <w:tcW w:w="3663" w:type="dxa"/>
          </w:tcPr>
          <w:p w:rsidR="00563668" w:rsidRPr="009C0ECB" w:rsidRDefault="00C63689" w:rsidP="00563668">
            <w:pPr>
              <w:rPr>
                <w:sz w:val="18"/>
                <w:szCs w:val="18"/>
              </w:rPr>
            </w:pPr>
            <w:r w:rsidRPr="009C0ECB">
              <w:rPr>
                <w:sz w:val="18"/>
                <w:szCs w:val="18"/>
              </w:rPr>
              <w:t>Minimum number of amino acids in a basic protein</w:t>
            </w:r>
          </w:p>
        </w:tc>
        <w:tc>
          <w:tcPr>
            <w:tcW w:w="1289" w:type="dxa"/>
            <w:vAlign w:val="center"/>
          </w:tcPr>
          <w:p w:rsidR="00563668" w:rsidRPr="009C0ECB" w:rsidRDefault="00C63689" w:rsidP="00670FAC">
            <w:pPr>
              <w:jc w:val="center"/>
              <w:rPr>
                <w:sz w:val="18"/>
                <w:szCs w:val="18"/>
              </w:rPr>
            </w:pPr>
            <w:r w:rsidRPr="009C0ECB">
              <w:rPr>
                <w:sz w:val="18"/>
                <w:szCs w:val="18"/>
              </w:rPr>
              <w:t>200</w:t>
            </w:r>
          </w:p>
        </w:tc>
      </w:tr>
      <w:tr w:rsidR="00563668" w:rsidRPr="009C0ECB" w:rsidTr="009C0ECB">
        <w:trPr>
          <w:cantSplit/>
        </w:trPr>
        <w:tc>
          <w:tcPr>
            <w:tcW w:w="1024" w:type="dxa"/>
            <w:vAlign w:val="center"/>
          </w:tcPr>
          <w:p w:rsidR="00563668" w:rsidRPr="009C0ECB" w:rsidRDefault="00C63689" w:rsidP="00563668">
            <w:pPr>
              <w:jc w:val="center"/>
              <w:rPr>
                <w:sz w:val="18"/>
                <w:szCs w:val="18"/>
              </w:rPr>
            </w:pPr>
            <w:r w:rsidRPr="009C0ECB">
              <w:rPr>
                <w:sz w:val="18"/>
                <w:szCs w:val="18"/>
              </w:rPr>
              <w:t>E</w:t>
            </w:r>
          </w:p>
        </w:tc>
        <w:tc>
          <w:tcPr>
            <w:tcW w:w="3663" w:type="dxa"/>
          </w:tcPr>
          <w:p w:rsidR="00563668" w:rsidRPr="009C0ECB" w:rsidRDefault="00C63689" w:rsidP="00563668">
            <w:pPr>
              <w:rPr>
                <w:sz w:val="18"/>
                <w:szCs w:val="18"/>
              </w:rPr>
            </w:pPr>
            <w:r w:rsidRPr="009C0ECB">
              <w:rPr>
                <w:sz w:val="18"/>
                <w:szCs w:val="18"/>
              </w:rPr>
              <w:t xml:space="preserve">Percentage of </w:t>
            </w:r>
            <w:r w:rsidR="00486A47">
              <w:rPr>
                <w:sz w:val="18"/>
                <w:szCs w:val="18"/>
              </w:rPr>
              <w:t xml:space="preserve">the </w:t>
            </w:r>
            <w:r w:rsidRPr="009C0ECB">
              <w:rPr>
                <w:sz w:val="18"/>
                <w:szCs w:val="18"/>
              </w:rPr>
              <w:t>amino acids that must in exactly the correct sequence to produce a life protein</w:t>
            </w:r>
          </w:p>
        </w:tc>
        <w:tc>
          <w:tcPr>
            <w:tcW w:w="1289" w:type="dxa"/>
            <w:vAlign w:val="center"/>
          </w:tcPr>
          <w:p w:rsidR="00563668" w:rsidRPr="009C0ECB" w:rsidRDefault="00C63689" w:rsidP="00670FAC">
            <w:pPr>
              <w:jc w:val="center"/>
              <w:rPr>
                <w:sz w:val="18"/>
                <w:szCs w:val="18"/>
              </w:rPr>
            </w:pPr>
            <w:r w:rsidRPr="009C0ECB">
              <w:rPr>
                <w:sz w:val="18"/>
                <w:szCs w:val="18"/>
              </w:rPr>
              <w:t>50%</w:t>
            </w:r>
          </w:p>
        </w:tc>
      </w:tr>
      <w:tr w:rsidR="00C63689" w:rsidRPr="009C0ECB" w:rsidTr="009C0ECB">
        <w:trPr>
          <w:cantSplit/>
        </w:trPr>
        <w:tc>
          <w:tcPr>
            <w:tcW w:w="1024" w:type="dxa"/>
            <w:vAlign w:val="center"/>
          </w:tcPr>
          <w:p w:rsidR="00C63689" w:rsidRDefault="00C63689" w:rsidP="00563668">
            <w:pPr>
              <w:jc w:val="center"/>
              <w:rPr>
                <w:sz w:val="18"/>
                <w:szCs w:val="18"/>
              </w:rPr>
            </w:pPr>
            <w:r w:rsidRPr="009C0ECB">
              <w:rPr>
                <w:sz w:val="18"/>
                <w:szCs w:val="18"/>
              </w:rPr>
              <w:t>F</w:t>
            </w:r>
          </w:p>
          <w:p w:rsidR="00486A47" w:rsidRPr="009C0ECB" w:rsidRDefault="00486A47" w:rsidP="00563668">
            <w:pPr>
              <w:jc w:val="center"/>
              <w:rPr>
                <w:sz w:val="18"/>
                <w:szCs w:val="18"/>
              </w:rPr>
            </w:pPr>
            <w:r>
              <w:rPr>
                <w:sz w:val="18"/>
                <w:szCs w:val="18"/>
              </w:rPr>
              <w:t>=(D*E)</w:t>
            </w:r>
          </w:p>
        </w:tc>
        <w:tc>
          <w:tcPr>
            <w:tcW w:w="3663" w:type="dxa"/>
          </w:tcPr>
          <w:p w:rsidR="00C63689" w:rsidRPr="009C0ECB" w:rsidRDefault="00C63689" w:rsidP="00C63689">
            <w:pPr>
              <w:rPr>
                <w:sz w:val="18"/>
                <w:szCs w:val="18"/>
              </w:rPr>
            </w:pPr>
            <w:r w:rsidRPr="009C0ECB">
              <w:rPr>
                <w:sz w:val="18"/>
                <w:szCs w:val="18"/>
              </w:rPr>
              <w:t>Number of amino acid positions in a basic life protein that must be exactly correct</w:t>
            </w:r>
          </w:p>
        </w:tc>
        <w:tc>
          <w:tcPr>
            <w:tcW w:w="1289" w:type="dxa"/>
            <w:vAlign w:val="center"/>
          </w:tcPr>
          <w:p w:rsidR="00C63689" w:rsidRPr="009C0ECB" w:rsidRDefault="00C63689" w:rsidP="00670FAC">
            <w:pPr>
              <w:jc w:val="center"/>
              <w:rPr>
                <w:sz w:val="18"/>
                <w:szCs w:val="18"/>
              </w:rPr>
            </w:pPr>
            <w:r w:rsidRPr="009C0ECB">
              <w:rPr>
                <w:sz w:val="18"/>
                <w:szCs w:val="18"/>
              </w:rPr>
              <w:t>100</w:t>
            </w:r>
          </w:p>
        </w:tc>
      </w:tr>
      <w:tr w:rsidR="00C63689" w:rsidRPr="009C0ECB" w:rsidTr="009C0ECB">
        <w:trPr>
          <w:cantSplit/>
        </w:trPr>
        <w:tc>
          <w:tcPr>
            <w:tcW w:w="1024" w:type="dxa"/>
            <w:vAlign w:val="center"/>
          </w:tcPr>
          <w:p w:rsidR="00C63689" w:rsidRPr="009C0ECB" w:rsidRDefault="00C63689" w:rsidP="00563668">
            <w:pPr>
              <w:jc w:val="center"/>
              <w:rPr>
                <w:sz w:val="18"/>
                <w:szCs w:val="18"/>
              </w:rPr>
            </w:pPr>
            <w:r w:rsidRPr="009C0ECB">
              <w:rPr>
                <w:sz w:val="18"/>
                <w:szCs w:val="18"/>
              </w:rPr>
              <w:t>G</w:t>
            </w:r>
          </w:p>
          <w:p w:rsidR="009C0ECB" w:rsidRPr="009C0ECB" w:rsidRDefault="009C0ECB" w:rsidP="00287F39">
            <w:pPr>
              <w:jc w:val="center"/>
              <w:rPr>
                <w:sz w:val="18"/>
                <w:szCs w:val="18"/>
              </w:rPr>
            </w:pPr>
            <w:r w:rsidRPr="009C0ECB">
              <w:rPr>
                <w:sz w:val="18"/>
                <w:szCs w:val="18"/>
              </w:rPr>
              <w:t>=(</w:t>
            </w:r>
            <w:r w:rsidR="00486A47">
              <w:rPr>
                <w:sz w:val="18"/>
                <w:szCs w:val="18"/>
              </w:rPr>
              <w:t>C</w:t>
            </w:r>
            <w:r w:rsidR="00287F39" w:rsidRPr="009C0ECB">
              <w:rPr>
                <w:sz w:val="18"/>
                <w:szCs w:val="18"/>
                <w:vertAlign w:val="superscript"/>
              </w:rPr>
              <w:t>F</w:t>
            </w:r>
            <w:r w:rsidRPr="009C0ECB">
              <w:rPr>
                <w:sz w:val="18"/>
                <w:szCs w:val="18"/>
              </w:rPr>
              <w:t>)</w:t>
            </w:r>
          </w:p>
        </w:tc>
        <w:tc>
          <w:tcPr>
            <w:tcW w:w="3663" w:type="dxa"/>
          </w:tcPr>
          <w:p w:rsidR="00C63689" w:rsidRPr="009C0ECB" w:rsidRDefault="00C63689" w:rsidP="008E055D">
            <w:pPr>
              <w:rPr>
                <w:sz w:val="18"/>
                <w:szCs w:val="18"/>
              </w:rPr>
            </w:pPr>
            <w:r w:rsidRPr="009C0ECB">
              <w:rPr>
                <w:sz w:val="18"/>
                <w:szCs w:val="18"/>
              </w:rPr>
              <w:t>Number of random interactions needed for a reasonable likelihood</w:t>
            </w:r>
            <w:r w:rsidR="008E055D">
              <w:rPr>
                <w:sz w:val="18"/>
                <w:szCs w:val="18"/>
              </w:rPr>
              <w:t xml:space="preserve"> (</w:t>
            </w:r>
            <w:proofErr w:type="spellStart"/>
            <w:r w:rsidR="008E055D">
              <w:rPr>
                <w:sz w:val="18"/>
                <w:szCs w:val="18"/>
              </w:rPr>
              <w:t>probabilty</w:t>
            </w:r>
            <w:proofErr w:type="spellEnd"/>
            <w:r w:rsidR="008E055D">
              <w:rPr>
                <w:sz w:val="18"/>
                <w:szCs w:val="18"/>
              </w:rPr>
              <w:t>)</w:t>
            </w:r>
            <w:r w:rsidRPr="009C0ECB">
              <w:rPr>
                <w:sz w:val="18"/>
                <w:szCs w:val="18"/>
              </w:rPr>
              <w:t xml:space="preserve"> of obtaining a</w:t>
            </w:r>
            <w:r w:rsidR="008E055D">
              <w:rPr>
                <w:sz w:val="18"/>
                <w:szCs w:val="18"/>
              </w:rPr>
              <w:t>n</w:t>
            </w:r>
            <w:r w:rsidRPr="009C0ECB">
              <w:rPr>
                <w:sz w:val="18"/>
                <w:szCs w:val="18"/>
              </w:rPr>
              <w:t xml:space="preserve"> amino acid sequence </w:t>
            </w:r>
            <w:r w:rsidR="008E055D">
              <w:rPr>
                <w:sz w:val="18"/>
                <w:szCs w:val="18"/>
              </w:rPr>
              <w:t xml:space="preserve">which is </w:t>
            </w:r>
            <w:r w:rsidR="009C0ECB" w:rsidRPr="009C0ECB">
              <w:rPr>
                <w:sz w:val="18"/>
                <w:szCs w:val="18"/>
              </w:rPr>
              <w:t xml:space="preserve">useful </w:t>
            </w:r>
            <w:r w:rsidR="008E055D">
              <w:rPr>
                <w:sz w:val="18"/>
                <w:szCs w:val="18"/>
              </w:rPr>
              <w:t xml:space="preserve">for </w:t>
            </w:r>
            <w:r w:rsidR="009C0ECB" w:rsidRPr="009C0ECB">
              <w:rPr>
                <w:sz w:val="18"/>
                <w:szCs w:val="18"/>
              </w:rPr>
              <w:t xml:space="preserve">building just one of the 1000 </w:t>
            </w:r>
            <w:r w:rsidRPr="009C0ECB">
              <w:rPr>
                <w:sz w:val="18"/>
                <w:szCs w:val="18"/>
              </w:rPr>
              <w:t>life protein</w:t>
            </w:r>
            <w:r w:rsidR="009C0ECB" w:rsidRPr="009C0ECB">
              <w:rPr>
                <w:sz w:val="18"/>
                <w:szCs w:val="18"/>
              </w:rPr>
              <w:t>s need for biogenesis to occur</w:t>
            </w:r>
          </w:p>
        </w:tc>
        <w:tc>
          <w:tcPr>
            <w:tcW w:w="1289" w:type="dxa"/>
            <w:vAlign w:val="center"/>
          </w:tcPr>
          <w:p w:rsidR="00C63689" w:rsidRPr="009C0ECB" w:rsidRDefault="00C63689" w:rsidP="00670FAC">
            <w:pPr>
              <w:jc w:val="center"/>
              <w:rPr>
                <w:sz w:val="18"/>
                <w:szCs w:val="18"/>
              </w:rPr>
            </w:pPr>
            <w:r w:rsidRPr="009C0ECB">
              <w:rPr>
                <w:sz w:val="18"/>
                <w:szCs w:val="18"/>
              </w:rPr>
              <w:t>20</w:t>
            </w:r>
            <w:r w:rsidRPr="009C0ECB">
              <w:rPr>
                <w:sz w:val="18"/>
                <w:szCs w:val="18"/>
                <w:vertAlign w:val="superscript"/>
              </w:rPr>
              <w:t>100</w:t>
            </w:r>
            <w:r w:rsidR="009C0ECB" w:rsidRPr="009C0ECB">
              <w:rPr>
                <w:sz w:val="18"/>
                <w:szCs w:val="18"/>
                <w:vertAlign w:val="superscript"/>
              </w:rPr>
              <w:br/>
            </w:r>
            <w:r w:rsidR="009C0ECB" w:rsidRPr="009C0ECB">
              <w:rPr>
                <w:sz w:val="18"/>
                <w:szCs w:val="18"/>
              </w:rPr>
              <w:t>(or about 10</w:t>
            </w:r>
            <w:r w:rsidR="009C0ECB" w:rsidRPr="009C0ECB">
              <w:rPr>
                <w:sz w:val="18"/>
                <w:szCs w:val="18"/>
                <w:vertAlign w:val="superscript"/>
              </w:rPr>
              <w:t>130</w:t>
            </w:r>
            <w:r w:rsidR="009C0ECB" w:rsidRPr="009C0ECB">
              <w:rPr>
                <w:sz w:val="18"/>
                <w:szCs w:val="18"/>
              </w:rPr>
              <w:t>)</w:t>
            </w:r>
          </w:p>
        </w:tc>
      </w:tr>
      <w:tr w:rsidR="00C63689" w:rsidRPr="009C0ECB" w:rsidTr="009C0ECB">
        <w:trPr>
          <w:cantSplit/>
        </w:trPr>
        <w:tc>
          <w:tcPr>
            <w:tcW w:w="1024" w:type="dxa"/>
            <w:vAlign w:val="center"/>
          </w:tcPr>
          <w:p w:rsidR="00C63689" w:rsidRPr="009C0ECB" w:rsidRDefault="009C0ECB" w:rsidP="00563668">
            <w:pPr>
              <w:jc w:val="center"/>
              <w:rPr>
                <w:sz w:val="18"/>
                <w:szCs w:val="18"/>
              </w:rPr>
            </w:pPr>
            <w:r w:rsidRPr="009C0ECB">
              <w:rPr>
                <w:sz w:val="18"/>
                <w:szCs w:val="18"/>
              </w:rPr>
              <w:t>H</w:t>
            </w:r>
          </w:p>
          <w:p w:rsidR="009C0ECB" w:rsidRPr="009C0ECB" w:rsidRDefault="009C0ECB" w:rsidP="00563668">
            <w:pPr>
              <w:jc w:val="center"/>
              <w:rPr>
                <w:sz w:val="18"/>
                <w:szCs w:val="18"/>
              </w:rPr>
            </w:pPr>
            <w:r w:rsidRPr="009C0ECB">
              <w:rPr>
                <w:sz w:val="18"/>
                <w:szCs w:val="18"/>
              </w:rPr>
              <w:t>=(G/A)</w:t>
            </w:r>
          </w:p>
        </w:tc>
        <w:tc>
          <w:tcPr>
            <w:tcW w:w="3663" w:type="dxa"/>
          </w:tcPr>
          <w:p w:rsidR="00C63689" w:rsidRPr="009C0ECB" w:rsidRDefault="009C0ECB" w:rsidP="008E055D">
            <w:pPr>
              <w:rPr>
                <w:sz w:val="18"/>
                <w:szCs w:val="18"/>
              </w:rPr>
            </w:pPr>
            <w:r w:rsidRPr="009C0ECB">
              <w:rPr>
                <w:sz w:val="18"/>
                <w:szCs w:val="18"/>
              </w:rPr>
              <w:t xml:space="preserve">Ratio of </w:t>
            </w:r>
            <w:r w:rsidR="008E055D">
              <w:rPr>
                <w:sz w:val="18"/>
                <w:szCs w:val="18"/>
              </w:rPr>
              <w:t>[</w:t>
            </w:r>
            <w:r w:rsidRPr="009C0ECB">
              <w:rPr>
                <w:sz w:val="18"/>
                <w:szCs w:val="18"/>
              </w:rPr>
              <w:t>the number of random interactions needed for a reasonable likelihood of obtaining on</w:t>
            </w:r>
            <w:r w:rsidR="008E055D">
              <w:rPr>
                <w:sz w:val="18"/>
                <w:szCs w:val="18"/>
              </w:rPr>
              <w:t>ly</w:t>
            </w:r>
            <w:r w:rsidRPr="009C0ECB">
              <w:rPr>
                <w:sz w:val="18"/>
                <w:szCs w:val="18"/>
              </w:rPr>
              <w:t xml:space="preserve"> one of the 1000 life proteins needed for basic life</w:t>
            </w:r>
            <w:r w:rsidR="008E055D">
              <w:rPr>
                <w:sz w:val="18"/>
                <w:szCs w:val="18"/>
              </w:rPr>
              <w:t>]</w:t>
            </w:r>
            <w:r w:rsidRPr="009C0ECB">
              <w:rPr>
                <w:sz w:val="18"/>
                <w:szCs w:val="18"/>
              </w:rPr>
              <w:t xml:space="preserve"> to </w:t>
            </w:r>
            <w:r w:rsidR="008E055D">
              <w:rPr>
                <w:sz w:val="18"/>
                <w:szCs w:val="18"/>
              </w:rPr>
              <w:t>[</w:t>
            </w:r>
            <w:r w:rsidRPr="009C0ECB">
              <w:rPr>
                <w:sz w:val="18"/>
                <w:szCs w:val="18"/>
              </w:rPr>
              <w:t>the total number of interatomic reactions that have occurred in the</w:t>
            </w:r>
            <w:r w:rsidR="008E055D">
              <w:rPr>
                <w:sz w:val="18"/>
                <w:szCs w:val="18"/>
              </w:rPr>
              <w:t xml:space="preserve"> history of the</w:t>
            </w:r>
            <w:r w:rsidRPr="009C0ECB">
              <w:rPr>
                <w:sz w:val="18"/>
                <w:szCs w:val="18"/>
              </w:rPr>
              <w:t xml:space="preserve"> universe</w:t>
            </w:r>
            <w:r w:rsidR="008E055D">
              <w:rPr>
                <w:sz w:val="18"/>
                <w:szCs w:val="18"/>
              </w:rPr>
              <w:t>]</w:t>
            </w:r>
          </w:p>
        </w:tc>
        <w:tc>
          <w:tcPr>
            <w:tcW w:w="1289" w:type="dxa"/>
            <w:vAlign w:val="center"/>
          </w:tcPr>
          <w:p w:rsidR="00C63689" w:rsidRPr="009C0ECB" w:rsidRDefault="009C0ECB" w:rsidP="00670FAC">
            <w:pPr>
              <w:jc w:val="center"/>
              <w:rPr>
                <w:sz w:val="18"/>
                <w:szCs w:val="18"/>
              </w:rPr>
            </w:pPr>
            <w:r w:rsidRPr="009C0ECB">
              <w:rPr>
                <w:sz w:val="18"/>
                <w:szCs w:val="18"/>
              </w:rPr>
              <w:t>10</w:t>
            </w:r>
            <w:r w:rsidRPr="009C0ECB">
              <w:rPr>
                <w:sz w:val="18"/>
                <w:szCs w:val="18"/>
                <w:vertAlign w:val="superscript"/>
              </w:rPr>
              <w:t>20</w:t>
            </w:r>
          </w:p>
        </w:tc>
      </w:tr>
    </w:tbl>
    <w:p w:rsidR="00670FAC" w:rsidRDefault="00670FAC" w:rsidP="00E032E0">
      <w:pPr>
        <w:jc w:val="both"/>
      </w:pPr>
    </w:p>
    <w:p w:rsidR="00670FAC" w:rsidRDefault="008E055D" w:rsidP="00E032E0">
      <w:pPr>
        <w:jc w:val="both"/>
      </w:pPr>
      <w:r>
        <w:t>Or</w:t>
      </w:r>
      <w:r w:rsidR="00461EBE">
        <w:t xml:space="preserve"> to put this result in words… the age of the universe would have to </w:t>
      </w:r>
      <w:r w:rsidR="002F2A0E">
        <w:t xml:space="preserve">have </w:t>
      </w:r>
      <w:r w:rsidR="00461EBE">
        <w:t>be</w:t>
      </w:r>
      <w:r w:rsidR="002F2A0E">
        <w:t>en</w:t>
      </w:r>
      <w:r w:rsidR="00461EBE">
        <w:t xml:space="preserve"> </w:t>
      </w:r>
      <w:r w:rsidR="00461EBE" w:rsidRPr="00461EBE">
        <w:rPr>
          <w:b/>
          <w:i/>
        </w:rPr>
        <w:t>a hundred-billion-billion times</w:t>
      </w:r>
      <w:r w:rsidR="00461EBE">
        <w:t xml:space="preserve"> </w:t>
      </w:r>
      <w:r>
        <w:t xml:space="preserve">longer </w:t>
      </w:r>
      <w:r w:rsidR="00461EBE">
        <w:t xml:space="preserve">than </w:t>
      </w:r>
      <w:r>
        <w:t>the highest secular old</w:t>
      </w:r>
      <w:r w:rsidR="00461EBE">
        <w:t xml:space="preserve"> earth estimate (30 Billion years) in order to have a reasonable chance of obtaining </w:t>
      </w:r>
      <w:r w:rsidR="00461EBE" w:rsidRPr="00461EBE">
        <w:rPr>
          <w:b/>
          <w:i/>
        </w:rPr>
        <w:t>only one</w:t>
      </w:r>
      <w:r w:rsidR="00461EBE">
        <w:t xml:space="preserve"> of the 1000 proteins needed for the most basic life function</w:t>
      </w:r>
      <w:r w:rsidR="00E32D36">
        <w:t>.</w:t>
      </w:r>
      <w:r w:rsidR="00461EBE">
        <w:t xml:space="preserve"> Add to this the </w:t>
      </w:r>
      <w:r>
        <w:t xml:space="preserve">requirement </w:t>
      </w:r>
      <w:r w:rsidR="00461EBE">
        <w:t>that all 1000 proteins would have to occur at the same time and in the same place</w:t>
      </w:r>
      <w:r>
        <w:t xml:space="preserve"> for life to spontaneously start in motion</w:t>
      </w:r>
      <w:r w:rsidR="00461EBE">
        <w:t xml:space="preserve">.  In addition, that place would have to have been </w:t>
      </w:r>
      <w:r w:rsidR="00E32D36">
        <w:t xml:space="preserve">(by chance) at location in the universe having </w:t>
      </w:r>
      <w:r w:rsidR="00461EBE">
        <w:t>an environment that could sustain it</w:t>
      </w:r>
      <w:r>
        <w:t xml:space="preserve"> (with proper temperature, atmosphere, </w:t>
      </w:r>
      <w:r w:rsidR="002F2A0E">
        <w:t xml:space="preserve">a </w:t>
      </w:r>
      <w:r>
        <w:t xml:space="preserve">source of water, </w:t>
      </w:r>
      <w:r w:rsidR="002F2A0E">
        <w:t xml:space="preserve">an </w:t>
      </w:r>
      <w:r>
        <w:t>existing inorganic food supply, etc.)</w:t>
      </w:r>
      <w:r w:rsidR="00461EBE">
        <w:t xml:space="preserve">.  </w:t>
      </w:r>
      <w:r w:rsidR="00E32D36">
        <w:t xml:space="preserve">Currently Earth is the only location known having these conditions. </w:t>
      </w:r>
      <w:r w:rsidR="00461EBE">
        <w:t>On top of this, we would have</w:t>
      </w:r>
      <w:r w:rsidR="002F2A0E">
        <w:t xml:space="preserve"> to consider </w:t>
      </w:r>
      <w:r w:rsidR="00461EBE">
        <w:t xml:space="preserve">a very high rate of attrition to account for all the times </w:t>
      </w:r>
      <w:r w:rsidR="002F2A0E">
        <w:t xml:space="preserve">when </w:t>
      </w:r>
      <w:r>
        <w:t xml:space="preserve">this </w:t>
      </w:r>
      <w:r w:rsidR="00461EBE">
        <w:t xml:space="preserve">would </w:t>
      </w:r>
      <w:r>
        <w:t>have happened</w:t>
      </w:r>
      <w:r w:rsidR="00461EBE">
        <w:t xml:space="preserve">, but the </w:t>
      </w:r>
      <w:r w:rsidR="002F2A0E">
        <w:t xml:space="preserve">life form </w:t>
      </w:r>
      <w:r w:rsidR="00461EBE">
        <w:t xml:space="preserve">simply returned to inorganic </w:t>
      </w:r>
      <w:r w:rsidR="002F2A0E">
        <w:t xml:space="preserve">matter </w:t>
      </w:r>
      <w:r w:rsidR="00461EBE">
        <w:t xml:space="preserve">(died) within milliseconds, seconds, minutes, hours, etc.  </w:t>
      </w:r>
      <w:r w:rsidR="00E32D36">
        <w:t xml:space="preserve">Mostly likely this impossible combination would have had to occur millions of times in order to produce sustainable life. </w:t>
      </w:r>
      <w:r>
        <w:t>It would be difficult to imagine a more imp</w:t>
      </w:r>
      <w:r w:rsidR="00E32D36">
        <w:t>lausible</w:t>
      </w:r>
      <w:r>
        <w:t xml:space="preserve"> scenario.</w:t>
      </w:r>
    </w:p>
    <w:p w:rsidR="00486A47" w:rsidRDefault="00486A47" w:rsidP="00E032E0">
      <w:pPr>
        <w:jc w:val="both"/>
      </w:pPr>
    </w:p>
    <w:p w:rsidR="00486A47" w:rsidRDefault="00486A47" w:rsidP="00E032E0">
      <w:pPr>
        <w:jc w:val="both"/>
      </w:pPr>
      <w:r>
        <w:t>Put more simply, based on these calculation</w:t>
      </w:r>
      <w:r w:rsidR="008E055D">
        <w:t>s (</w:t>
      </w:r>
      <w:r>
        <w:t xml:space="preserve">whose assumptions are very generously weighted favoring </w:t>
      </w:r>
      <w:r w:rsidR="008E055D">
        <w:t>biogenesis)</w:t>
      </w:r>
      <w:r>
        <w:t xml:space="preserve"> no </w:t>
      </w:r>
      <w:r w:rsidR="00E32D36">
        <w:t>rational</w:t>
      </w:r>
      <w:r>
        <w:t xml:space="preserve">, knowledgeable mind would ever consider </w:t>
      </w:r>
      <w:r w:rsidR="00E32D36">
        <w:t xml:space="preserve">biogenesis as </w:t>
      </w:r>
      <w:r>
        <w:t xml:space="preserve">a real possibility. </w:t>
      </w:r>
    </w:p>
    <w:p w:rsidR="00461EBE" w:rsidRDefault="00E32D36" w:rsidP="00E032E0">
      <w:pPr>
        <w:jc w:val="both"/>
      </w:pPr>
      <w:r>
        <w:t xml:space="preserve"> </w:t>
      </w:r>
    </w:p>
    <w:p w:rsidR="00E032E0" w:rsidRDefault="00E032E0" w:rsidP="00E032E0">
      <w:pPr>
        <w:jc w:val="both"/>
      </w:pPr>
    </w:p>
    <w:p w:rsidR="00F42487" w:rsidRDefault="00F42487" w:rsidP="004D45F0">
      <w:pPr>
        <w:pStyle w:val="Heading2"/>
        <w:jc w:val="both"/>
      </w:pPr>
      <w:bookmarkStart w:id="17" w:name="_Toc441083961"/>
      <w:r>
        <w:t>Conclusion</w:t>
      </w:r>
      <w:bookmarkEnd w:id="17"/>
    </w:p>
    <w:p w:rsidR="00F42487" w:rsidRDefault="00F42487" w:rsidP="004D45F0">
      <w:pPr>
        <w:jc w:val="both"/>
      </w:pPr>
    </w:p>
    <w:p w:rsidR="00F42487" w:rsidRDefault="00F42487" w:rsidP="004D45F0">
      <w:pPr>
        <w:jc w:val="both"/>
      </w:pPr>
      <w:r>
        <w:t xml:space="preserve">Aside from the acknowledgement of an amazingly intelligent Creator, the question of origins is a very difficult problem indeed. </w:t>
      </w:r>
      <w:r w:rsidR="008E055D">
        <w:t>Aside from</w:t>
      </w:r>
      <w:r w:rsidR="008529A0">
        <w:t xml:space="preserve"> </w:t>
      </w:r>
      <w:r>
        <w:t xml:space="preserve">being woefully inadequate, the mechanisms of Darwin’s theory of evolution do not address this question because they apply only after life is already in motion. </w:t>
      </w:r>
      <w:r w:rsidR="008529A0">
        <w:t>In order t</w:t>
      </w:r>
      <w:r w:rsidR="008529A0" w:rsidRPr="008E055D">
        <w:t>o overcome the huge hurdles of evolution of life from non-living chemicals on earth</w:t>
      </w:r>
      <w:r w:rsidR="008529A0">
        <w:t xml:space="preserve"> s</w:t>
      </w:r>
      <w:r>
        <w:t xml:space="preserve">ome </w:t>
      </w:r>
      <w:r w:rsidR="008529A0">
        <w:t xml:space="preserve">scientists such as Francis Crick (co-discoverer of DNA) </w:t>
      </w:r>
      <w:r>
        <w:t>have theorized that since life is so complex, it must have been seeded on the earth fro</w:t>
      </w:r>
      <w:r w:rsidR="008529A0">
        <w:t xml:space="preserve">m some </w:t>
      </w:r>
      <w:r w:rsidR="008529A0">
        <w:lastRenderedPageBreak/>
        <w:t>extraterrestrial source.</w:t>
      </w:r>
      <w:r w:rsidR="008529A0">
        <w:rPr>
          <w:rStyle w:val="FootnoteReference"/>
        </w:rPr>
        <w:footnoteReference w:id="12"/>
      </w:r>
      <w:r w:rsidR="007361C8">
        <w:t xml:space="preserve"> </w:t>
      </w:r>
      <w:r w:rsidR="008529A0">
        <w:t xml:space="preserve">They suggest that </w:t>
      </w:r>
      <w:r>
        <w:t xml:space="preserve">evolution </w:t>
      </w:r>
      <w:r w:rsidR="008529A0">
        <w:t xml:space="preserve">then </w:t>
      </w:r>
      <w:r>
        <w:t xml:space="preserve">kicked in and life forms became more and more complex. Aside from having no scientific basis whatsoever (other than science fiction) one should realize that this only moves the same question </w:t>
      </w:r>
      <w:r w:rsidR="00992292">
        <w:t xml:space="preserve">to </w:t>
      </w:r>
      <w:r>
        <w:t>another planet (or galaxy</w:t>
      </w:r>
      <w:r w:rsidR="00992292">
        <w:t>, etc.</w:t>
      </w:r>
      <w:r>
        <w:t xml:space="preserve">) The next obvious question would then be, “How did complex, intelligent life originate on </w:t>
      </w:r>
      <w:r w:rsidRPr="003C71DA">
        <w:rPr>
          <w:u w:val="single"/>
        </w:rPr>
        <w:t>that</w:t>
      </w:r>
      <w:r>
        <w:t xml:space="preserve"> planet?”</w:t>
      </w:r>
    </w:p>
    <w:p w:rsidR="00F42487" w:rsidRDefault="00F42487" w:rsidP="004D45F0">
      <w:pPr>
        <w:jc w:val="both"/>
      </w:pPr>
    </w:p>
    <w:p w:rsidR="00F42487" w:rsidRDefault="00F42487" w:rsidP="004D45F0">
      <w:pPr>
        <w:jc w:val="both"/>
      </w:pPr>
      <w:r>
        <w:t xml:space="preserve">Because it is neither repeatable nor observable, the question of origins does not lend itself to methods of scientific proof. Legal-historic proof is also of little use because there clearly would not have been any human in existence to record the details of his own inception. We do </w:t>
      </w:r>
      <w:proofErr w:type="gramStart"/>
      <w:r>
        <w:t>however</w:t>
      </w:r>
      <w:r w:rsidR="00B6751C">
        <w:t>,</w:t>
      </w:r>
      <w:proofErr w:type="gramEnd"/>
      <w:r>
        <w:t xml:space="preserve"> have a scriptural account of the origin of mankind. </w:t>
      </w:r>
      <w:r w:rsidR="007361C8">
        <w:t>Since t</w:t>
      </w:r>
      <w:r>
        <w:t>he Bible has proven itself to be historically accurate and scientifically credible in every verse, perhaps trusting its account of creation</w:t>
      </w:r>
      <w:r w:rsidR="007361C8">
        <w:t xml:space="preserve"> and the beginnings of mankind i</w:t>
      </w:r>
      <w:r>
        <w:t xml:space="preserve">s the most reasonable and intellectually sound position that one can take. We do have solid reason to believe that the Father Himself has delivered to us His own eyewitness account of origins. </w:t>
      </w:r>
      <w:r w:rsidR="007361C8">
        <w:t>In addition, t</w:t>
      </w:r>
      <w:r>
        <w:t>he revealed information fits the observed evidence in a much more satisfying manner than does the alternate theories offered by secular science</w:t>
      </w:r>
      <w:r w:rsidR="007361C8">
        <w:t xml:space="preserve"> and pseudoscience</w:t>
      </w:r>
      <w:r>
        <w:t>.</w:t>
      </w:r>
      <w:r>
        <w:br/>
      </w:r>
      <w:r>
        <w:br/>
      </w:r>
    </w:p>
    <w:p w:rsidR="00F42487" w:rsidRDefault="00F42487" w:rsidP="004D45F0">
      <w:pPr>
        <w:jc w:val="both"/>
        <w:rPr>
          <w:rFonts w:asciiTheme="majorHAnsi" w:eastAsiaTheme="majorEastAsia" w:hAnsiTheme="majorHAnsi"/>
          <w:b/>
          <w:bCs/>
          <w:i/>
          <w:iCs/>
          <w:sz w:val="28"/>
          <w:szCs w:val="28"/>
        </w:rPr>
      </w:pPr>
      <w:r>
        <w:br w:type="page"/>
      </w:r>
    </w:p>
    <w:p w:rsidR="00F42487" w:rsidRDefault="00F42487" w:rsidP="004D45F0">
      <w:pPr>
        <w:pStyle w:val="Heading2"/>
        <w:jc w:val="both"/>
      </w:pPr>
      <w:bookmarkStart w:id="18" w:name="_Toc441083962"/>
      <w:r>
        <w:lastRenderedPageBreak/>
        <w:t>Points to Remember</w:t>
      </w:r>
      <w:bookmarkEnd w:id="18"/>
    </w:p>
    <w:p w:rsidR="00F42487" w:rsidRDefault="00F42487" w:rsidP="004D45F0">
      <w:pPr>
        <w:jc w:val="both"/>
      </w:pPr>
    </w:p>
    <w:p w:rsidR="00B60D91" w:rsidRDefault="00F42487" w:rsidP="00FC1F5E">
      <w:pPr>
        <w:pStyle w:val="ListParagraph"/>
        <w:numPr>
          <w:ilvl w:val="0"/>
          <w:numId w:val="35"/>
        </w:numPr>
        <w:jc w:val="both"/>
      </w:pPr>
      <w:r>
        <w:t>The biochemistry of life is extremely complex. During Darwin’s time, when the cell was thought to be a simple structure, the possibility of creation of a simple life form from random interactions of chemicals may have been tenable, but with our current understanding of the extreme complexity of the cell, this idea is no longer reasonable or feasible.</w:t>
      </w:r>
    </w:p>
    <w:p w:rsidR="00F42487" w:rsidRDefault="00F42487" w:rsidP="00B60D91">
      <w:pPr>
        <w:jc w:val="both"/>
      </w:pPr>
    </w:p>
    <w:p w:rsidR="00D46A3B" w:rsidRDefault="00F42487" w:rsidP="00D46A3B">
      <w:pPr>
        <w:pStyle w:val="ListParagraph"/>
        <w:numPr>
          <w:ilvl w:val="0"/>
          <w:numId w:val="35"/>
        </w:numPr>
        <w:jc w:val="both"/>
      </w:pPr>
      <w:r>
        <w:t xml:space="preserve">For sustainable life to have occurred spontaneously, several interdependent systems would </w:t>
      </w:r>
      <w:proofErr w:type="gramStart"/>
      <w:r>
        <w:t>had</w:t>
      </w:r>
      <w:proofErr w:type="gramEnd"/>
      <w:r>
        <w:t xml:space="preserve"> to have popped into existence simultaneously. This further erodes the already minute possibility that life could have originated from chance processes.</w:t>
      </w:r>
    </w:p>
    <w:p w:rsidR="00D46A3B" w:rsidRDefault="00D46A3B" w:rsidP="00D46A3B">
      <w:pPr>
        <w:pStyle w:val="ListParagraph"/>
      </w:pPr>
    </w:p>
    <w:p w:rsidR="00B60D91" w:rsidRDefault="00F42487" w:rsidP="00FC1F5E">
      <w:pPr>
        <w:pStyle w:val="ListParagraph"/>
        <w:numPr>
          <w:ilvl w:val="0"/>
          <w:numId w:val="35"/>
        </w:numPr>
        <w:jc w:val="both"/>
      </w:pPr>
      <w:r>
        <w:t>Life at the cellular level is based on code and a complex information system that reads and acts on that code. No information system has ever been observed to come into existen</w:t>
      </w:r>
      <w:r w:rsidR="00D46A3B">
        <w:t>ce by chance. To believe that a highly complex</w:t>
      </w:r>
      <w:r>
        <w:t xml:space="preserve"> information system could be the result of chance interaction of chemicals is plainly absurd.</w:t>
      </w:r>
    </w:p>
    <w:p w:rsidR="00B60D91" w:rsidRDefault="00B60D91" w:rsidP="00B60D91">
      <w:pPr>
        <w:jc w:val="both"/>
      </w:pPr>
    </w:p>
    <w:p w:rsidR="00B60D91" w:rsidRDefault="00F42487" w:rsidP="00FC1F5E">
      <w:pPr>
        <w:pStyle w:val="ListParagraph"/>
        <w:numPr>
          <w:ilvl w:val="0"/>
          <w:numId w:val="35"/>
        </w:numPr>
        <w:jc w:val="both"/>
      </w:pPr>
      <w:r>
        <w:t xml:space="preserve">Scientists have never been able to combine the necessary elements </w:t>
      </w:r>
      <w:r w:rsidR="008C0D87">
        <w:t xml:space="preserve">to </w:t>
      </w:r>
      <w:r>
        <w:t>properly form the organic compounds necessary for life. Though sometimes cited as a success, the Miller-Urey experiment from the 1950s produced a combination of right- and left-handed amino acids that are in fact destructive, rather than constructive to organic life.</w:t>
      </w:r>
    </w:p>
    <w:p w:rsidR="00B60D91" w:rsidRDefault="00B60D91" w:rsidP="00B60D91">
      <w:pPr>
        <w:pStyle w:val="ListParagraph"/>
      </w:pPr>
    </w:p>
    <w:p w:rsidR="00F42487" w:rsidRDefault="00F42487" w:rsidP="00FC1F5E">
      <w:pPr>
        <w:pStyle w:val="ListParagraph"/>
        <w:numPr>
          <w:ilvl w:val="0"/>
          <w:numId w:val="35"/>
        </w:numPr>
        <w:jc w:val="both"/>
      </w:pPr>
      <w:r>
        <w:t>Even if life were to arise spontaneously, evolutionary mechanisms (natural selection and mutation) provide no source (other than random chance) for the huge amounts of additional information needed for life to grow increasingly complex over time. To conclude that complex neurological functions such as eyesight with all of its delicate precision, minute-moving parts and interdependent supporting systems (e.g., muscular, nervous, circulatory, etc.) could arise by chance would be absurd in the highest degree.</w:t>
      </w:r>
    </w:p>
    <w:p w:rsidR="00F42487" w:rsidRDefault="00F42487" w:rsidP="004D45F0">
      <w:pPr>
        <w:pStyle w:val="Heading2"/>
        <w:jc w:val="both"/>
      </w:pPr>
      <w:bookmarkStart w:id="19" w:name="_Toc441083963"/>
      <w:r>
        <w:lastRenderedPageBreak/>
        <w:t>Questions for Discussion and Review</w:t>
      </w:r>
      <w:bookmarkEnd w:id="19"/>
    </w:p>
    <w:p w:rsidR="00F42487" w:rsidRDefault="00F42487" w:rsidP="004D45F0">
      <w:pPr>
        <w:jc w:val="both"/>
      </w:pPr>
    </w:p>
    <w:p w:rsidR="00B60D91" w:rsidRDefault="00F42487" w:rsidP="00FC1F5E">
      <w:pPr>
        <w:pStyle w:val="ListParagraph"/>
        <w:numPr>
          <w:ilvl w:val="0"/>
          <w:numId w:val="37"/>
        </w:numPr>
        <w:jc w:val="both"/>
      </w:pPr>
      <w:r>
        <w:t>What was Darwin’s understanding of the complexity of the cell? Why would this limited understanding have lent itself to his theory of the origins of species?</w:t>
      </w:r>
    </w:p>
    <w:p w:rsidR="00F42487" w:rsidRDefault="00F42487" w:rsidP="00A56E3A">
      <w:pPr>
        <w:pStyle w:val="ListParagraph"/>
        <w:jc w:val="both"/>
      </w:pPr>
      <w:r>
        <w:br/>
      </w:r>
      <w:r>
        <w:br/>
      </w:r>
    </w:p>
    <w:p w:rsidR="00D46A3B" w:rsidRDefault="00F42487" w:rsidP="00FC1F5E">
      <w:pPr>
        <w:pStyle w:val="ListParagraph"/>
        <w:numPr>
          <w:ilvl w:val="0"/>
          <w:numId w:val="37"/>
        </w:numPr>
        <w:jc w:val="both"/>
      </w:pPr>
      <w:r>
        <w:t>Explain why the interdependent systems necessary for sustainable life exclude the possibility of spontaneous origination of life from random chemical interactions.</w:t>
      </w:r>
    </w:p>
    <w:p w:rsidR="00D46A3B" w:rsidRDefault="00F42487" w:rsidP="00D46A3B">
      <w:pPr>
        <w:ind w:left="360"/>
        <w:jc w:val="both"/>
      </w:pPr>
      <w:r>
        <w:br/>
      </w:r>
    </w:p>
    <w:p w:rsidR="00F42487" w:rsidRDefault="00F42487" w:rsidP="00D46A3B">
      <w:pPr>
        <w:ind w:left="360"/>
        <w:jc w:val="both"/>
      </w:pPr>
      <w:r>
        <w:br/>
      </w:r>
    </w:p>
    <w:p w:rsidR="00B60D91" w:rsidRDefault="00F42487" w:rsidP="00FC1F5E">
      <w:pPr>
        <w:pStyle w:val="ListParagraph"/>
        <w:numPr>
          <w:ilvl w:val="0"/>
          <w:numId w:val="37"/>
        </w:numPr>
        <w:jc w:val="both"/>
      </w:pPr>
      <w:r>
        <w:t>Explain how DNA, RNA and ribosomes work together to create proteins within the cell.  In your opinion could this system have come into being by chance alone without an intelligent designer?</w:t>
      </w:r>
    </w:p>
    <w:p w:rsidR="00F42487" w:rsidRDefault="00F42487" w:rsidP="00A56E3A">
      <w:pPr>
        <w:pStyle w:val="ListParagraph"/>
        <w:jc w:val="both"/>
      </w:pPr>
      <w:r>
        <w:br/>
      </w:r>
      <w:r>
        <w:br/>
      </w:r>
      <w:r>
        <w:br/>
      </w:r>
    </w:p>
    <w:p w:rsidR="00B60D91" w:rsidRDefault="00F42487" w:rsidP="00FC1F5E">
      <w:pPr>
        <w:pStyle w:val="ListParagraph"/>
        <w:numPr>
          <w:ilvl w:val="0"/>
          <w:numId w:val="37"/>
        </w:numPr>
        <w:jc w:val="both"/>
      </w:pPr>
      <w:r>
        <w:t>Can code-based information systems be the result of random processes? Why or why not?</w:t>
      </w:r>
    </w:p>
    <w:p w:rsidR="00F42487" w:rsidRDefault="00F42487" w:rsidP="00A56E3A">
      <w:pPr>
        <w:pStyle w:val="ListParagraph"/>
        <w:jc w:val="both"/>
      </w:pPr>
      <w:r>
        <w:br/>
      </w:r>
      <w:r>
        <w:br/>
      </w:r>
      <w:r>
        <w:br/>
      </w:r>
    </w:p>
    <w:p w:rsidR="002C15E7" w:rsidRDefault="00F42487" w:rsidP="00FC1F5E">
      <w:pPr>
        <w:pStyle w:val="ListParagraph"/>
        <w:numPr>
          <w:ilvl w:val="0"/>
          <w:numId w:val="37"/>
        </w:numPr>
        <w:jc w:val="both"/>
      </w:pPr>
      <w:r>
        <w:t>When conducting the Miller-Urey experiment, why did Miller assume that the earth’s atmosphere had no free oxygen when life first came into being? What was this assumption based on?</w:t>
      </w:r>
    </w:p>
    <w:p w:rsidR="00F42487" w:rsidRDefault="00F42487" w:rsidP="002C15E7">
      <w:pPr>
        <w:pStyle w:val="ListParagraph"/>
        <w:jc w:val="both"/>
      </w:pPr>
      <w:r>
        <w:br/>
      </w:r>
      <w:r>
        <w:br/>
      </w:r>
      <w:r>
        <w:br/>
      </w:r>
      <w:r>
        <w:br/>
      </w:r>
    </w:p>
    <w:p w:rsidR="00F42487" w:rsidRDefault="00F42487" w:rsidP="00FC1F5E">
      <w:pPr>
        <w:pStyle w:val="ListParagraph"/>
        <w:numPr>
          <w:ilvl w:val="0"/>
          <w:numId w:val="37"/>
        </w:numPr>
        <w:jc w:val="both"/>
      </w:pPr>
      <w:r>
        <w:lastRenderedPageBreak/>
        <w:t xml:space="preserve">What forces do evolutionists credit for adding the vast amounts of information necessary to evolve </w:t>
      </w:r>
      <w:r w:rsidR="00F01B2A">
        <w:t>from the first simple life form</w:t>
      </w:r>
      <w:r>
        <w:t xml:space="preserve"> to highly complex creatures such as mankind? In your opinion, is it realistic for these forces to have added the needed information? Why or why not?</w:t>
      </w:r>
    </w:p>
    <w:p w:rsidR="00751E6B" w:rsidRDefault="00F42487" w:rsidP="00FC1F5E">
      <w:pPr>
        <w:pStyle w:val="ListParagraph"/>
        <w:numPr>
          <w:ilvl w:val="0"/>
          <w:numId w:val="37"/>
        </w:numPr>
        <w:jc w:val="both"/>
      </w:pPr>
      <w:r>
        <w:br w:type="page"/>
      </w:r>
      <w:r w:rsidR="00751E6B">
        <w:lastRenderedPageBreak/>
        <w:br w:type="page"/>
      </w:r>
    </w:p>
    <w:p w:rsidR="005C35A6" w:rsidRPr="0061467C" w:rsidRDefault="005C35A6" w:rsidP="004D45F0">
      <w:pPr>
        <w:pStyle w:val="Heading1"/>
      </w:pPr>
      <w:bookmarkStart w:id="20" w:name="_Toc441083964"/>
      <w:r>
        <w:lastRenderedPageBreak/>
        <w:softHyphen/>
      </w:r>
      <w:r>
        <w:softHyphen/>
        <w:t xml:space="preserve">Chapter </w:t>
      </w:r>
      <w:r w:rsidR="005B02FC">
        <w:t>Three</w:t>
      </w:r>
      <w:r w:rsidRPr="0061467C">
        <w:t>:</w:t>
      </w:r>
      <w:r w:rsidRPr="0061467C">
        <w:br/>
        <w:t xml:space="preserve"> Indoctrinating Me with the </w:t>
      </w:r>
      <w:r>
        <w:t>“</w:t>
      </w:r>
      <w:r w:rsidRPr="0061467C">
        <w:t>Big E</w:t>
      </w:r>
      <w:r>
        <w:t>”</w:t>
      </w:r>
      <w:r w:rsidRPr="0061467C">
        <w:t>?</w:t>
      </w:r>
      <w:bookmarkEnd w:id="20"/>
    </w:p>
    <w:p w:rsidR="005C35A6" w:rsidRDefault="005C35A6" w:rsidP="004D45F0">
      <w:pPr>
        <w:jc w:val="both"/>
        <w:rPr>
          <w:i/>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6"/>
        <w:gridCol w:w="4410"/>
      </w:tblGrid>
      <w:tr w:rsidR="005C35A6" w:rsidTr="001C6E20">
        <w:tc>
          <w:tcPr>
            <w:tcW w:w="2178" w:type="dxa"/>
          </w:tcPr>
          <w:p w:rsidR="005C35A6" w:rsidRDefault="005C35A6" w:rsidP="004D45F0">
            <w:pPr>
              <w:jc w:val="both"/>
              <w:rPr>
                <w:b/>
                <w:i/>
              </w:rPr>
            </w:pPr>
            <w:r w:rsidRPr="00EB1A59">
              <w:rPr>
                <w:b/>
                <w:i/>
              </w:rPr>
              <w:t>Good Science:</w:t>
            </w:r>
          </w:p>
        </w:tc>
        <w:tc>
          <w:tcPr>
            <w:tcW w:w="7398" w:type="dxa"/>
          </w:tcPr>
          <w:p w:rsidR="005C35A6" w:rsidRDefault="005C35A6" w:rsidP="00A7318C">
            <w:pPr>
              <w:rPr>
                <w:i/>
              </w:rPr>
            </w:pPr>
            <w:r w:rsidRPr="00EB1A59">
              <w:rPr>
                <w:i/>
              </w:rPr>
              <w:t>There is a great variability built into the gene</w:t>
            </w:r>
            <w:r>
              <w:rPr>
                <w:i/>
              </w:rPr>
              <w:t>tic code</w:t>
            </w:r>
            <w:r w:rsidRPr="00EB1A59">
              <w:rPr>
                <w:i/>
              </w:rPr>
              <w:t xml:space="preserve"> of all living things. </w:t>
            </w:r>
            <w:r>
              <w:rPr>
                <w:i/>
              </w:rPr>
              <w:t>All s</w:t>
            </w:r>
            <w:r w:rsidRPr="00EB1A59">
              <w:rPr>
                <w:i/>
              </w:rPr>
              <w:t xml:space="preserve">pecies exhibit </w:t>
            </w:r>
            <w:r>
              <w:rPr>
                <w:i/>
              </w:rPr>
              <w:t xml:space="preserve">adaptive </w:t>
            </w:r>
            <w:r w:rsidRPr="00EB1A59">
              <w:rPr>
                <w:i/>
              </w:rPr>
              <w:t>change</w:t>
            </w:r>
            <w:r>
              <w:rPr>
                <w:i/>
              </w:rPr>
              <w:t>,</w:t>
            </w:r>
            <w:r w:rsidRPr="00EB1A59">
              <w:rPr>
                <w:i/>
              </w:rPr>
              <w:t xml:space="preserve"> and th</w:t>
            </w:r>
            <w:r>
              <w:rPr>
                <w:i/>
              </w:rPr>
              <w:t xml:space="preserve">ere is </w:t>
            </w:r>
            <w:r w:rsidR="00D46A3B">
              <w:rPr>
                <w:i/>
              </w:rPr>
              <w:t>significant change</w:t>
            </w:r>
            <w:r>
              <w:rPr>
                <w:i/>
              </w:rPr>
              <w:t xml:space="preserve"> within kinds over time.</w:t>
            </w:r>
          </w:p>
          <w:p w:rsidR="005C35A6" w:rsidRDefault="005C35A6" w:rsidP="00A7318C">
            <w:pPr>
              <w:rPr>
                <w:b/>
                <w:i/>
              </w:rPr>
            </w:pPr>
          </w:p>
        </w:tc>
      </w:tr>
      <w:tr w:rsidR="005C35A6" w:rsidTr="001C6E20">
        <w:tc>
          <w:tcPr>
            <w:tcW w:w="2178" w:type="dxa"/>
          </w:tcPr>
          <w:p w:rsidR="005C35A6" w:rsidRDefault="005C35A6" w:rsidP="004D45F0">
            <w:pPr>
              <w:jc w:val="both"/>
              <w:rPr>
                <w:b/>
                <w:i/>
              </w:rPr>
            </w:pPr>
            <w:r>
              <w:rPr>
                <w:b/>
                <w:i/>
              </w:rPr>
              <w:t>Bad</w:t>
            </w:r>
            <w:r w:rsidRPr="00EB1A59">
              <w:rPr>
                <w:b/>
                <w:i/>
              </w:rPr>
              <w:t xml:space="preserve"> Science:</w:t>
            </w:r>
          </w:p>
        </w:tc>
        <w:tc>
          <w:tcPr>
            <w:tcW w:w="7398" w:type="dxa"/>
          </w:tcPr>
          <w:p w:rsidR="005C35A6" w:rsidRDefault="005C35A6" w:rsidP="00A7318C">
            <w:pPr>
              <w:rPr>
                <w:i/>
              </w:rPr>
            </w:pPr>
            <w:r>
              <w:rPr>
                <w:i/>
              </w:rPr>
              <w:t xml:space="preserve">Entirely new kinds </w:t>
            </w:r>
            <w:r w:rsidRPr="00EB1A59">
              <w:rPr>
                <w:i/>
              </w:rPr>
              <w:t xml:space="preserve">can </w:t>
            </w:r>
            <w:r>
              <w:rPr>
                <w:i/>
              </w:rPr>
              <w:t>result from the variability</w:t>
            </w:r>
            <w:r w:rsidRPr="00EB1A59">
              <w:rPr>
                <w:i/>
              </w:rPr>
              <w:t xml:space="preserve"> within </w:t>
            </w:r>
            <w:r>
              <w:rPr>
                <w:i/>
              </w:rPr>
              <w:t>previously existing kinds.</w:t>
            </w:r>
          </w:p>
          <w:p w:rsidR="005C35A6" w:rsidRDefault="005C35A6" w:rsidP="00A7318C">
            <w:pPr>
              <w:rPr>
                <w:b/>
                <w:i/>
              </w:rPr>
            </w:pPr>
          </w:p>
        </w:tc>
      </w:tr>
      <w:tr w:rsidR="005C35A6" w:rsidTr="001C6E20">
        <w:tc>
          <w:tcPr>
            <w:tcW w:w="2178" w:type="dxa"/>
          </w:tcPr>
          <w:p w:rsidR="005C35A6" w:rsidRDefault="005C35A6" w:rsidP="004D45F0">
            <w:pPr>
              <w:jc w:val="both"/>
              <w:rPr>
                <w:b/>
                <w:i/>
              </w:rPr>
            </w:pPr>
            <w:r>
              <w:rPr>
                <w:b/>
                <w:i/>
              </w:rPr>
              <w:t>Science Fiction</w:t>
            </w:r>
            <w:r w:rsidRPr="00244E4E">
              <w:rPr>
                <w:b/>
                <w:i/>
              </w:rPr>
              <w:t>:</w:t>
            </w:r>
          </w:p>
        </w:tc>
        <w:tc>
          <w:tcPr>
            <w:tcW w:w="7398" w:type="dxa"/>
          </w:tcPr>
          <w:p w:rsidR="005C35A6" w:rsidRDefault="005C35A6" w:rsidP="00A7318C">
            <w:pPr>
              <w:rPr>
                <w:b/>
                <w:i/>
              </w:rPr>
            </w:pPr>
            <w:r>
              <w:rPr>
                <w:i/>
              </w:rPr>
              <w:t>All living things have e</w:t>
            </w:r>
            <w:r w:rsidRPr="00EB1A59">
              <w:rPr>
                <w:i/>
              </w:rPr>
              <w:t>volved from a single common ancestor</w:t>
            </w:r>
            <w:r>
              <w:rPr>
                <w:i/>
              </w:rPr>
              <w:t xml:space="preserve"> - the first living cell.</w:t>
            </w:r>
          </w:p>
        </w:tc>
      </w:tr>
    </w:tbl>
    <w:p w:rsidR="005C35A6" w:rsidRDefault="005C35A6" w:rsidP="004D45F0">
      <w:pPr>
        <w:jc w:val="both"/>
        <w:rPr>
          <w:b/>
          <w:i/>
        </w:rPr>
      </w:pPr>
    </w:p>
    <w:p w:rsidR="005C35A6" w:rsidRDefault="005C35A6" w:rsidP="004D45F0">
      <w:pPr>
        <w:jc w:val="both"/>
      </w:pPr>
    </w:p>
    <w:p w:rsidR="005C35A6" w:rsidRDefault="005C35A6" w:rsidP="004D45F0">
      <w:pPr>
        <w:jc w:val="both"/>
      </w:pPr>
      <w:r>
        <w:t xml:space="preserve">The word “evolution” is very slippery. It can have a wide variety of meanings - some representing solid scientific work and </w:t>
      </w:r>
      <w:r w:rsidR="00627341">
        <w:t xml:space="preserve">others </w:t>
      </w:r>
      <w:r>
        <w:t xml:space="preserve">representing unfounded and unscientific theories that are often presented to students as established fact. Let’s break this down into manageable pieces and see if we can begin to “see the forest for the trees.” </w:t>
      </w:r>
    </w:p>
    <w:p w:rsidR="005C35A6" w:rsidRDefault="005C35A6" w:rsidP="004D45F0">
      <w:pPr>
        <w:jc w:val="both"/>
      </w:pPr>
    </w:p>
    <w:p w:rsidR="005C35A6" w:rsidRDefault="005C35A6" w:rsidP="004D45F0">
      <w:pPr>
        <w:jc w:val="both"/>
      </w:pPr>
      <w:r>
        <w:t xml:space="preserve">Before proceeding further, we need a high-level understanding of the two driving forces behind all evolutionary change: </w:t>
      </w:r>
      <w:r w:rsidRPr="002A65B2">
        <w:rPr>
          <w:b/>
        </w:rPr>
        <w:t>natural selection</w:t>
      </w:r>
      <w:r>
        <w:t xml:space="preserve"> and </w:t>
      </w:r>
      <w:r w:rsidRPr="002A65B2">
        <w:rPr>
          <w:b/>
        </w:rPr>
        <w:t>mutation</w:t>
      </w:r>
      <w:r>
        <w:t xml:space="preserve">. </w:t>
      </w:r>
    </w:p>
    <w:p w:rsidR="005C35A6" w:rsidRDefault="005C35A6" w:rsidP="004D45F0">
      <w:pPr>
        <w:jc w:val="both"/>
      </w:pPr>
    </w:p>
    <w:p w:rsidR="005C35A6" w:rsidRPr="00C51895" w:rsidRDefault="005C35A6" w:rsidP="004D45F0">
      <w:pPr>
        <w:jc w:val="both"/>
      </w:pPr>
      <w:r>
        <w:rPr>
          <w:b/>
        </w:rPr>
        <w:t xml:space="preserve">Natural Selection Defined: </w:t>
      </w:r>
      <w:r>
        <w:t>Certain environments favor particular genetic variations over others. For example, dogs will carry genes for various lengths of fur and thickness of their coats. As the dogs breed, some dogs will carry genes for longer hair and thicker coats. In a colder environment, the survival rates of those dogs will exceed those of dogs carrying genes for shorter hair and thinner coats because their physical characteristics are more suitable to their environment. Over time, the dogs less equipped for the cold weather will die out along with more and more of the genetic coding that is in their blood lines for shorter, thinner fur. In simple terms, the cold environment “</w:t>
      </w:r>
      <w:r w:rsidRPr="00B2696A">
        <w:rPr>
          <w:i/>
        </w:rPr>
        <w:t xml:space="preserve">selects </w:t>
      </w:r>
      <w:r w:rsidRPr="00B2696A">
        <w:rPr>
          <w:i/>
        </w:rPr>
        <w:lastRenderedPageBreak/>
        <w:t>for</w:t>
      </w:r>
      <w:r>
        <w:t xml:space="preserve">” dogs with thicker fur and the fittest (best equipped genetically) will more readily survive. So far we are on good scientific ground. Natural selection is observable and repeatable with an extensive body of </w:t>
      </w:r>
      <w:r w:rsidR="00C25449">
        <w:t xml:space="preserve">sound </w:t>
      </w:r>
      <w:r>
        <w:t xml:space="preserve">evidence to support it.  </w:t>
      </w:r>
    </w:p>
    <w:p w:rsidR="005C35A6" w:rsidRDefault="005C35A6" w:rsidP="004D45F0">
      <w:pPr>
        <w:jc w:val="both"/>
      </w:pPr>
    </w:p>
    <w:p w:rsidR="005C35A6" w:rsidRDefault="005C35A6" w:rsidP="004D45F0">
      <w:pPr>
        <w:jc w:val="both"/>
      </w:pPr>
      <w:r w:rsidRPr="002A65B2">
        <w:rPr>
          <w:b/>
        </w:rPr>
        <w:t>Mutation</w:t>
      </w:r>
      <w:r>
        <w:rPr>
          <w:b/>
        </w:rPr>
        <w:t xml:space="preserve"> Defined</w:t>
      </w:r>
      <w:r w:rsidRPr="002A65B2">
        <w:rPr>
          <w:b/>
        </w:rPr>
        <w:t>:</w:t>
      </w:r>
      <w:r>
        <w:rPr>
          <w:b/>
        </w:rPr>
        <w:t xml:space="preserve"> </w:t>
      </w:r>
      <w:r>
        <w:t xml:space="preserve">Damage to the genetic code can occur within the cells of living organisms. This damage can alter the enzymes and proteins produced, which can result in a change in the cellular makeup, and therefore the behavior of the organism. The genetic damage can be caused by copying errors in the DNA during cell reproduction, or by exposure to external </w:t>
      </w:r>
      <w:r w:rsidR="00C25449">
        <w:t>fo</w:t>
      </w:r>
      <w:r>
        <w:t xml:space="preserve">rces such as certain types of radiation. The great majority of mutations cause negative outcomes such as deformity or loss of function (e.g., blindness or deafness), but in rare instances mutation can create a positive outcome in certain environments. These are known as “beneficial” mutations. For example, as a result of mutation damage, some fungi found in the Chernobyl nuclear power plant were found to actually feed on radioactivity rather than be degraded or destroyed by it. </w:t>
      </w:r>
    </w:p>
    <w:p w:rsidR="005C35A6" w:rsidRDefault="005C35A6" w:rsidP="004D45F0">
      <w:pPr>
        <w:jc w:val="both"/>
      </w:pPr>
    </w:p>
    <w:p w:rsidR="005C35A6" w:rsidRDefault="005C35A6" w:rsidP="004D45F0">
      <w:pPr>
        <w:jc w:val="both"/>
      </w:pPr>
      <w:r>
        <w:t>Mutation is also good science. It is observable and repeatable with an extensive body of supporting evidence.</w:t>
      </w:r>
    </w:p>
    <w:p w:rsidR="005C35A6" w:rsidRDefault="005C35A6" w:rsidP="004D45F0">
      <w:pPr>
        <w:jc w:val="both"/>
      </w:pPr>
    </w:p>
    <w:p w:rsidR="005C35A6" w:rsidRDefault="005C35A6" w:rsidP="004D45F0">
      <w:pPr>
        <w:jc w:val="both"/>
      </w:pPr>
      <w:r>
        <w:rPr>
          <w:b/>
        </w:rPr>
        <w:t xml:space="preserve">Natural selection </w:t>
      </w:r>
      <w:r w:rsidRPr="005A2C31">
        <w:t>and</w:t>
      </w:r>
      <w:r>
        <w:rPr>
          <w:b/>
        </w:rPr>
        <w:t xml:space="preserve"> mutation</w:t>
      </w:r>
      <w:r>
        <w:t xml:space="preserve"> are processes that act on existing information in the genetic code. They can produce specific var</w:t>
      </w:r>
      <w:r w:rsidR="00627341">
        <w:t xml:space="preserve">iations in the characteristics of </w:t>
      </w:r>
      <w:r>
        <w:t xml:space="preserve">species in </w:t>
      </w:r>
      <w:r w:rsidR="00627341">
        <w:t xml:space="preserve">some </w:t>
      </w:r>
      <w:r>
        <w:t xml:space="preserve">environments. </w:t>
      </w:r>
      <w:r w:rsidRPr="005745B2">
        <w:rPr>
          <w:b/>
        </w:rPr>
        <w:t>N</w:t>
      </w:r>
      <w:r w:rsidRPr="00B04524">
        <w:rPr>
          <w:b/>
        </w:rPr>
        <w:t>either process</w:t>
      </w:r>
      <w:r>
        <w:rPr>
          <w:b/>
        </w:rPr>
        <w:t>,</w:t>
      </w:r>
      <w:r w:rsidRPr="00B04524">
        <w:rPr>
          <w:b/>
        </w:rPr>
        <w:t xml:space="preserve"> </w:t>
      </w:r>
      <w:r>
        <w:rPr>
          <w:b/>
        </w:rPr>
        <w:t>however, can introduce</w:t>
      </w:r>
      <w:r w:rsidRPr="00B04524">
        <w:rPr>
          <w:b/>
        </w:rPr>
        <w:t xml:space="preserve"> new information into the genetic code, </w:t>
      </w:r>
      <w:r w:rsidRPr="006E3F4D">
        <w:t xml:space="preserve">nor </w:t>
      </w:r>
      <w:r>
        <w:t>has either process</w:t>
      </w:r>
      <w:r w:rsidRPr="006E3F4D">
        <w:t xml:space="preserve"> ever been observed to do so.</w:t>
      </w:r>
      <w:r>
        <w:t xml:space="preserve"> It is also important to distinguish between beneficial outcomes (i.e., better survivability as a result of mutation or natural selection) and new functionality such as fish developing fur or dinosaurs developing wings and becoming birds. Beneficial outcomes are rare, but many examples have been observed. Spontaneous generation of new functionality by which one type of living organism has transformed into a new and distinctive type of organism has never been observed, and evidence for the spawning of new kinds from existing kinds is entirely absent from the fossil record.  </w:t>
      </w:r>
    </w:p>
    <w:p w:rsidR="005C35A6" w:rsidRDefault="005C35A6" w:rsidP="004D45F0">
      <w:pPr>
        <w:jc w:val="both"/>
      </w:pPr>
    </w:p>
    <w:p w:rsidR="005C35A6" w:rsidRDefault="005C35A6" w:rsidP="004D45F0">
      <w:pPr>
        <w:jc w:val="both"/>
      </w:pPr>
      <w:r>
        <w:rPr>
          <w:b/>
        </w:rPr>
        <w:lastRenderedPageBreak/>
        <w:t>“</w:t>
      </w:r>
      <w:r w:rsidRPr="00A50791">
        <w:rPr>
          <w:b/>
        </w:rPr>
        <w:t>Little e</w:t>
      </w:r>
      <w:r>
        <w:rPr>
          <w:b/>
        </w:rPr>
        <w:t>”</w:t>
      </w:r>
      <w:r w:rsidRPr="00A50791">
        <w:rPr>
          <w:b/>
        </w:rPr>
        <w:t xml:space="preserve"> Evolution Defined:</w:t>
      </w:r>
      <w:r>
        <w:rPr>
          <w:b/>
        </w:rPr>
        <w:t xml:space="preserve"> </w:t>
      </w:r>
      <w:r>
        <w:t>Also known as ‘micro-evolution,’</w:t>
      </w:r>
      <w:r w:rsidR="00627341">
        <w:t xml:space="preserve"> </w:t>
      </w:r>
      <w:r>
        <w:t xml:space="preserve">little “e” </w:t>
      </w:r>
      <w:r w:rsidR="00627341">
        <w:t xml:space="preserve">evolution </w:t>
      </w:r>
      <w:r>
        <w:t xml:space="preserve">is defined as variation within a species over time caused by mutation and natural selection. All of the information necessary to account for the observed variation (e.g., noticeably larger beaks in finches) is pre-existent in the ancestors of the species. This is good science. It is observable and repeatable and is backed by a wealth of evidence. “Little e” evolution relies on no unproven assumptions. Few people realize that biblical theists believe in the occurrence of “Little e” evolution at dramatically higher rates than do evolutionists. In the biblical worldview, all of the variation within a species (e.g., </w:t>
      </w:r>
      <w:r w:rsidR="00C25449">
        <w:t xml:space="preserve">different breeds </w:t>
      </w:r>
      <w:r>
        <w:t xml:space="preserve">of dogs) has occurred since two dogs survived the global flood only about 4,300 years ago!  Evolutionary timelines require millions and billions of years to account for this same degree of genetic variation. Speciation is an example of “Little e” evolution at work. As some genes are favored in some environments, over time new </w:t>
      </w:r>
      <w:r w:rsidR="00C25449">
        <w:t>variation</w:t>
      </w:r>
      <w:r>
        <w:t xml:space="preserve">s </w:t>
      </w:r>
      <w:r w:rsidR="00627341">
        <w:t xml:space="preserve">(or ‘breeds’) </w:t>
      </w:r>
      <w:r>
        <w:t xml:space="preserve">can arise within the kind. In all cases however, the new </w:t>
      </w:r>
      <w:r w:rsidR="00C25449">
        <w:t xml:space="preserve">breed </w:t>
      </w:r>
      <w:r>
        <w:t xml:space="preserve">is still of the same </w:t>
      </w:r>
      <w:r w:rsidRPr="00C25449">
        <w:rPr>
          <w:i/>
        </w:rPr>
        <w:t>kind</w:t>
      </w:r>
      <w:r>
        <w:t xml:space="preserve"> as its ancestors. Dogs can produce other </w:t>
      </w:r>
      <w:r w:rsidR="00C25449">
        <w:t xml:space="preserve">breeds </w:t>
      </w:r>
      <w:r>
        <w:t xml:space="preserve">of dogs over time, but dogs can never produce cats or chickens or alligators. It is not within the capabilities of their genes to do so. It would </w:t>
      </w:r>
      <w:r w:rsidR="00627341">
        <w:t xml:space="preserve">also </w:t>
      </w:r>
      <w:r>
        <w:t xml:space="preserve">require the spontaneous development of new features and functionalities and/or radical changes to existing features. These would </w:t>
      </w:r>
      <w:r w:rsidR="00627341">
        <w:t xml:space="preserve">necessitate </w:t>
      </w:r>
      <w:r>
        <w:t xml:space="preserve">the introduction of </w:t>
      </w:r>
      <w:r w:rsidR="00627341">
        <w:t xml:space="preserve">lots of </w:t>
      </w:r>
      <w:r w:rsidRPr="008057E8">
        <w:rPr>
          <w:b/>
        </w:rPr>
        <w:t>new</w:t>
      </w:r>
      <w:r>
        <w:t xml:space="preserve"> and highly ordered information into the genome and this cannot be accounted for by mutation or natural selection. </w:t>
      </w:r>
    </w:p>
    <w:p w:rsidR="005C35A6" w:rsidRDefault="005C35A6" w:rsidP="004D45F0">
      <w:pPr>
        <w:jc w:val="both"/>
      </w:pPr>
    </w:p>
    <w:p w:rsidR="005C35A6" w:rsidRDefault="005C35A6" w:rsidP="004D45F0">
      <w:pPr>
        <w:jc w:val="both"/>
      </w:pPr>
      <w:r>
        <w:rPr>
          <w:b/>
        </w:rPr>
        <w:t>“Big</w:t>
      </w:r>
      <w:r w:rsidRPr="00A50791">
        <w:rPr>
          <w:b/>
        </w:rPr>
        <w:t xml:space="preserve"> </w:t>
      </w:r>
      <w:r>
        <w:rPr>
          <w:b/>
        </w:rPr>
        <w:t>E”</w:t>
      </w:r>
      <w:r w:rsidRPr="00A50791">
        <w:rPr>
          <w:b/>
        </w:rPr>
        <w:t xml:space="preserve"> Evolution Defined:</w:t>
      </w:r>
      <w:r>
        <w:rPr>
          <w:b/>
        </w:rPr>
        <w:t xml:space="preserve"> </w:t>
      </w:r>
      <w:r>
        <w:t>Also known as ‘macro-evolution,’ evolution with a big “E” is defined as the belief that all living things have a common ancestor, presumably the first simple living organism that crossed the line from the inorganic (non-living) world to the organic (living) world. Inherent in this belief is the requirement that simple life forms became more and more complex over time as the result of random, undirected (or non-directional) processes. “Big E” evolution requires the complexity of the information in the gene pool to have increased dramatically over millions of years from the sim</w:t>
      </w:r>
      <w:r w:rsidR="00627341">
        <w:t>plest life form (e.g., a single-</w:t>
      </w:r>
      <w:r>
        <w:t xml:space="preserve">celled </w:t>
      </w:r>
      <w:r w:rsidR="00627341">
        <w:t xml:space="preserve">bacteria or </w:t>
      </w:r>
      <w:r>
        <w:t>amoeba swimming around in the primordial soup) to the most complex (e.g., modern man). Evolutionists attribute this increase in genetic information to mutation, natural selection and random chance - none of which have</w:t>
      </w:r>
      <w:r w:rsidRPr="00C455D1">
        <w:rPr>
          <w:b/>
        </w:rPr>
        <w:t xml:space="preserve"> </w:t>
      </w:r>
      <w:r w:rsidRPr="00C455D1">
        <w:rPr>
          <w:b/>
        </w:rPr>
        <w:lastRenderedPageBreak/>
        <w:t>ever</w:t>
      </w:r>
      <w:r>
        <w:t xml:space="preserve"> been observed to result in even the slightest increase in genetic</w:t>
      </w:r>
      <w:r w:rsidR="00627341">
        <w:t xml:space="preserve"> information. “Big E” evolution </w:t>
      </w:r>
      <w:r>
        <w:t>claims that lower (less evolved) life forms morphed into higher (</w:t>
      </w:r>
      <w:r w:rsidR="00627341">
        <w:t>‘</w:t>
      </w:r>
      <w:r>
        <w:t>more evolved</w:t>
      </w:r>
      <w:r w:rsidR="00627341">
        <w:t>’</w:t>
      </w:r>
      <w:r>
        <w:t xml:space="preserve">) life forms through random chance over time with the survival of only the variations most favored by the local environment (survival of the fittest). Again, evidence </w:t>
      </w:r>
      <w:r w:rsidR="00C25449">
        <w:t xml:space="preserve">for </w:t>
      </w:r>
      <w:r>
        <w:t xml:space="preserve">these variations or “intermediate forms” is entirely absent from the fossil record.  </w:t>
      </w:r>
    </w:p>
    <w:p w:rsidR="005C35A6" w:rsidRDefault="005C35A6" w:rsidP="004D45F0">
      <w:pPr>
        <w:jc w:val="both"/>
      </w:pPr>
    </w:p>
    <w:p w:rsidR="005C35A6" w:rsidRDefault="005C35A6" w:rsidP="004D45F0">
      <w:pPr>
        <w:jc w:val="both"/>
      </w:pPr>
      <w:r>
        <w:t xml:space="preserve">How did Darwin address the problem of the complete lack of intermediate </w:t>
      </w:r>
      <w:r w:rsidR="00C25449">
        <w:t xml:space="preserve">species </w:t>
      </w:r>
      <w:r>
        <w:t xml:space="preserve">(or </w:t>
      </w:r>
      <w:r w:rsidRPr="00C25449">
        <w:rPr>
          <w:i/>
        </w:rPr>
        <w:t xml:space="preserve">transitional </w:t>
      </w:r>
      <w:r w:rsidR="00C25449" w:rsidRPr="00C25449">
        <w:rPr>
          <w:i/>
        </w:rPr>
        <w:t>forms</w:t>
      </w:r>
      <w:r>
        <w:t xml:space="preserve">) in the fossil record? He believed that the fossil record was simply too limited and incomplete during his time but he assured us that the transitional forms would eventually surface. In his </w:t>
      </w:r>
      <w:r w:rsidRPr="0004586D">
        <w:rPr>
          <w:i/>
        </w:rPr>
        <w:t>Origin of Species</w:t>
      </w:r>
      <w:r>
        <w:t xml:space="preserve"> he wrote:</w:t>
      </w:r>
    </w:p>
    <w:p w:rsidR="005C35A6" w:rsidRDefault="005C35A6" w:rsidP="004D45F0">
      <w:pPr>
        <w:jc w:val="both"/>
      </w:pPr>
    </w:p>
    <w:p w:rsidR="00627341" w:rsidRDefault="005C35A6" w:rsidP="00B60D91">
      <w:pPr>
        <w:ind w:left="288"/>
        <w:jc w:val="both"/>
        <w:rPr>
          <w:i/>
        </w:rPr>
      </w:pPr>
      <w:r w:rsidRPr="00DC1225">
        <w:rPr>
          <w:i/>
        </w:rPr>
        <w:t xml:space="preserve">“The number of intermediate varieties which have formerly existed on earth must be truly enormous. Why then is not every geological formation and every stratum full of such intermediate links? </w:t>
      </w:r>
      <w:r w:rsidRPr="00DC1225">
        <w:rPr>
          <w:b/>
          <w:i/>
        </w:rPr>
        <w:t xml:space="preserve">Geology assuredly does not reveal any such finely graduated organic chain; </w:t>
      </w:r>
      <w:r w:rsidRPr="00DC1225">
        <w:rPr>
          <w:i/>
        </w:rPr>
        <w:t>and this, perhaps, is the most obvious and gravest objection which can be urged against my theory</w:t>
      </w:r>
      <w:r>
        <w:rPr>
          <w:i/>
        </w:rPr>
        <w:t>.</w:t>
      </w:r>
      <w:r w:rsidRPr="00DC1225">
        <w:rPr>
          <w:i/>
        </w:rPr>
        <w:t>”</w:t>
      </w:r>
    </w:p>
    <w:p w:rsidR="005C35A6" w:rsidRPr="00DC1225" w:rsidRDefault="005C35A6" w:rsidP="00B60D91">
      <w:pPr>
        <w:ind w:left="288"/>
        <w:jc w:val="both"/>
        <w:rPr>
          <w:i/>
        </w:rPr>
      </w:pPr>
      <w:r w:rsidRPr="00DC1225">
        <w:rPr>
          <w:i/>
        </w:rPr>
        <w:t xml:space="preserve"> </w:t>
      </w:r>
      <w:r>
        <w:t xml:space="preserve"> - </w:t>
      </w:r>
      <w:r w:rsidRPr="0004586D">
        <w:t>Charles Darwin, 1902</w:t>
      </w:r>
      <w:r w:rsidRPr="00DC1225">
        <w:rPr>
          <w:i/>
        </w:rPr>
        <w:t xml:space="preserve"> </w:t>
      </w:r>
    </w:p>
    <w:p w:rsidR="005C35A6" w:rsidRDefault="005C35A6" w:rsidP="004D45F0">
      <w:pPr>
        <w:jc w:val="both"/>
      </w:pPr>
    </w:p>
    <w:p w:rsidR="005C35A6" w:rsidRDefault="005C35A6" w:rsidP="004D45F0">
      <w:pPr>
        <w:jc w:val="both"/>
      </w:pPr>
    </w:p>
    <w:p w:rsidR="005C35A6" w:rsidRDefault="005C35A6" w:rsidP="004D45F0">
      <w:pPr>
        <w:jc w:val="both"/>
      </w:pPr>
      <w:r>
        <w:t xml:space="preserve">Today’s fossil record is vastly more extensive than that of Darwin’s era and yet today </w:t>
      </w:r>
      <w:r w:rsidRPr="00123CAA">
        <w:rPr>
          <w:b/>
        </w:rPr>
        <w:t xml:space="preserve">we still have not found one verified example of a transitional </w:t>
      </w:r>
      <w:r>
        <w:rPr>
          <w:b/>
        </w:rPr>
        <w:t>species</w:t>
      </w:r>
      <w:r>
        <w:t xml:space="preserve">. Where are the hundreds of millions of them that should be mingled in with other fossil discoveries? </w:t>
      </w:r>
      <w:r w:rsidR="00627341">
        <w:t>They are e</w:t>
      </w:r>
      <w:r>
        <w:t>ntirely missing.</w:t>
      </w:r>
    </w:p>
    <w:p w:rsidR="005C35A6" w:rsidRDefault="005C35A6" w:rsidP="004D45F0">
      <w:pPr>
        <w:jc w:val="both"/>
      </w:pPr>
    </w:p>
    <w:p w:rsidR="005C35A6" w:rsidRPr="00E52854" w:rsidRDefault="005C35A6" w:rsidP="004D45F0">
      <w:pPr>
        <w:jc w:val="both"/>
      </w:pPr>
      <w:r>
        <w:t>“Big E” evolution is simply bad science. It is not observable or repeatable, and there is a glaring absence of evidence for its major ten</w:t>
      </w:r>
      <w:r w:rsidR="005E208B">
        <w:t>e</w:t>
      </w:r>
      <w:r>
        <w:t xml:space="preserve">ts. It relies on the application of extensive unproven assumptions for credibility. While there is nothing wrong with discussing it as an unproven theory (however flawed), it should never be considered fact. Great leaps of faith are required </w:t>
      </w:r>
      <w:r w:rsidR="00786B24">
        <w:t xml:space="preserve">of </w:t>
      </w:r>
      <w:r>
        <w:t xml:space="preserve">its adherents as well as the intentional avoidance of its empirical gaps.  Predisposition against an intelligent designer or any supernatural intervention is also strictly required </w:t>
      </w:r>
      <w:r w:rsidRPr="001A217C">
        <w:rPr>
          <w:u w:val="single"/>
        </w:rPr>
        <w:t>prior</w:t>
      </w:r>
      <w:r>
        <w:t xml:space="preserve"> to any interpretation of the evidence. The conclusion of </w:t>
      </w:r>
      <w:r>
        <w:lastRenderedPageBreak/>
        <w:t xml:space="preserve">“millions of years” for the age of the earth was not reached because the evidence supports it, but because the theories and presuppositions of “Big E” evolution </w:t>
      </w:r>
      <w:r w:rsidRPr="008C5601">
        <w:rPr>
          <w:u w:val="single"/>
        </w:rPr>
        <w:t>require</w:t>
      </w:r>
      <w:r>
        <w:t xml:space="preserve"> it. The millions of years also provide a handy excuse from the rules for observable evidence because evolution, it is claimed, is happening too slowly to be observed within our short lifetimes. For this reason, the “observable evidence” requirement endemic to other areas of science is waived for evolution researchers. How convenient. </w:t>
      </w:r>
    </w:p>
    <w:p w:rsidR="005C35A6" w:rsidRDefault="005C35A6" w:rsidP="004D45F0">
      <w:pPr>
        <w:jc w:val="both"/>
      </w:pPr>
    </w:p>
    <w:p w:rsidR="005C35A6" w:rsidRDefault="005C35A6" w:rsidP="004D45F0">
      <w:pPr>
        <w:jc w:val="both"/>
      </w:pPr>
      <w:r>
        <w:t xml:space="preserve">Let me emphasize again that neither mutation nor natural selection has ever been observed to add information to the genetic code, yet “Big E” evolution </w:t>
      </w:r>
      <w:r w:rsidRPr="002025A8">
        <w:rPr>
          <w:b/>
        </w:rPr>
        <w:t>requires</w:t>
      </w:r>
      <w:r>
        <w:t xml:space="preserve"> that they produce immense amounts of new genetic information. For them to do so would be a marvelous feat indeed not only because of the great complexity of the </w:t>
      </w:r>
      <w:r w:rsidR="00627341">
        <w:t xml:space="preserve">genetic </w:t>
      </w:r>
      <w:r>
        <w:t>code itself but also due to the intricacy of the processes by which the code is interpreted at the cellula</w:t>
      </w:r>
      <w:r w:rsidR="00627341">
        <w:t>r level and converted into the m</w:t>
      </w:r>
      <w:r>
        <w:t xml:space="preserve">illions of inter-reliant proteins. Additionally, cell types would have to work together in coordinated harmony to make possible marvelous physiological functions </w:t>
      </w:r>
      <w:r w:rsidR="00786B24">
        <w:t xml:space="preserve">such </w:t>
      </w:r>
      <w:r>
        <w:t xml:space="preserve">as sight, hearing, touch, </w:t>
      </w:r>
      <w:r w:rsidR="00627341">
        <w:t xml:space="preserve">depth </w:t>
      </w:r>
      <w:r>
        <w:t xml:space="preserve">perception, etc. These complex functions rely on several interdependent bio-systems (skeletal, muscular, nervous, circulatory, etc.) that must all work together intricately and exactingly to support such physiological capabilities. It is self-evident that this marvelous orchestration could never have been the result of random chance or incidental damage at the genetic level. The odds against it are far beyond statistical impossibility. The odds diminish even further with the requirement that these new systems develop in a sequential, coordinated manner (presumably without design) over various independent physiological systems if new functionality is to be added to a species. “Molecules-to-man” (Big E) evolution would require this to happen many thousands or millions of times in </w:t>
      </w:r>
      <w:r w:rsidR="00627341">
        <w:t xml:space="preserve">coordinated </w:t>
      </w:r>
      <w:r>
        <w:t xml:space="preserve">succession. The odds of this occurring by chance are far beyond mathematically absurd. </w:t>
      </w:r>
    </w:p>
    <w:p w:rsidR="005C35A6" w:rsidRDefault="005C35A6" w:rsidP="004D45F0">
      <w:pPr>
        <w:jc w:val="both"/>
      </w:pPr>
    </w:p>
    <w:p w:rsidR="005C35A6" w:rsidRDefault="005C35A6" w:rsidP="004D45F0">
      <w:pPr>
        <w:jc w:val="both"/>
      </w:pPr>
      <w:r>
        <w:t xml:space="preserve">Individual species are defined by features and physical characteristics </w:t>
      </w:r>
      <w:r w:rsidR="00627341">
        <w:t>(</w:t>
      </w:r>
      <w:r>
        <w:t>or combinations thereof</w:t>
      </w:r>
      <w:r w:rsidR="00627341">
        <w:t>)</w:t>
      </w:r>
      <w:r>
        <w:t xml:space="preserve"> that are unique only to that species (e.g., rhinoceroses have large horns; giraffes have long necks</w:t>
      </w:r>
      <w:r w:rsidR="00786B24">
        <w:t>, etc.</w:t>
      </w:r>
      <w:r>
        <w:t>). If a new species came about through a successful series of random changes</w:t>
      </w:r>
      <w:r w:rsidR="00786B24">
        <w:t xml:space="preserve"> over time, for each successful </w:t>
      </w:r>
      <w:r>
        <w:t xml:space="preserve">new feature or characteristic there </w:t>
      </w:r>
      <w:r>
        <w:lastRenderedPageBreak/>
        <w:t xml:space="preserve">would have had to have been hundreds or thousands of grotesque random growths representing failed variations </w:t>
      </w:r>
      <w:r w:rsidR="00EF40A3">
        <w:t xml:space="preserve">preserved </w:t>
      </w:r>
      <w:r>
        <w:t>in the fossil record</w:t>
      </w:r>
      <w:r w:rsidR="00786B24">
        <w:t>,</w:t>
      </w:r>
      <w:r>
        <w:t xml:space="preserve"> such as nostril designs that did not work (e.g., 15 nasal holes, no </w:t>
      </w:r>
      <w:r w:rsidR="00786B24">
        <w:t xml:space="preserve">nasal </w:t>
      </w:r>
      <w:r>
        <w:t xml:space="preserve">holes, etc.), stubby appendages with any number of elbows, any number of fingers, any number of fingernails per finger with any number of joints in each finger. “Big E” evolution would require a multitude of such intermediate variations if true, and the fossil record should be full of such short-lived, failed, random and chance growths. How many of </w:t>
      </w:r>
      <w:proofErr w:type="gramStart"/>
      <w:r>
        <w:t>these chance</w:t>
      </w:r>
      <w:proofErr w:type="gramEnd"/>
      <w:r>
        <w:t xml:space="preserve">, random configurations have anthropologists found? </w:t>
      </w:r>
      <w:proofErr w:type="gramStart"/>
      <w:r>
        <w:t>Again, virtually none.</w:t>
      </w:r>
      <w:proofErr w:type="gramEnd"/>
      <w:r>
        <w:t xml:space="preserve"> </w:t>
      </w:r>
    </w:p>
    <w:p w:rsidR="005C35A6" w:rsidRDefault="005C35A6" w:rsidP="004D45F0">
      <w:pPr>
        <w:jc w:val="both"/>
      </w:pPr>
    </w:p>
    <w:p w:rsidR="00EF40A3" w:rsidRDefault="005C35A6" w:rsidP="004D45F0">
      <w:pPr>
        <w:ind w:left="288"/>
        <w:jc w:val="both"/>
      </w:pPr>
      <w:r w:rsidRPr="00D608C0">
        <w:rPr>
          <w:i/>
        </w:rPr>
        <w:t xml:space="preserve">“Natural selection (done in the wild) and artificial selection (as done by breeders) produce enormous varieties within the different kinds of plants and animals. </w:t>
      </w:r>
      <w:r w:rsidRPr="00D608C0">
        <w:rPr>
          <w:b/>
          <w:i/>
        </w:rPr>
        <w:t>It has proved an impossible feat, however, to change one kind of creature into a different kind of plant or animal.</w:t>
      </w:r>
      <w:r w:rsidRPr="00D608C0">
        <w:rPr>
          <w:i/>
        </w:rPr>
        <w:t xml:space="preserve"> The so-called ‘kind barrier’ has never been crossed. Such evolution has never been ob</w:t>
      </w:r>
      <w:r>
        <w:rPr>
          <w:i/>
        </w:rPr>
        <w:t xml:space="preserve">served.” </w:t>
      </w:r>
      <w:r>
        <w:t xml:space="preserve"> </w:t>
      </w:r>
    </w:p>
    <w:p w:rsidR="005C35A6" w:rsidRPr="00EF40A3" w:rsidRDefault="005C35A6" w:rsidP="00EF40A3">
      <w:pPr>
        <w:pStyle w:val="ListParagraph"/>
        <w:numPr>
          <w:ilvl w:val="0"/>
          <w:numId w:val="42"/>
        </w:numPr>
        <w:rPr>
          <w:i/>
        </w:rPr>
      </w:pPr>
      <w:r w:rsidRPr="00202747">
        <w:t>Monty White, PhD</w:t>
      </w:r>
      <w:r w:rsidRPr="00202747">
        <w:rPr>
          <w:rStyle w:val="FootnoteReference"/>
        </w:rPr>
        <w:footnoteReference w:id="13"/>
      </w:r>
    </w:p>
    <w:p w:rsidR="005C35A6" w:rsidRDefault="005C35A6" w:rsidP="004D45F0">
      <w:pPr>
        <w:jc w:val="both"/>
      </w:pPr>
    </w:p>
    <w:p w:rsidR="005C35A6" w:rsidRDefault="005C35A6" w:rsidP="004D45F0">
      <w:pPr>
        <w:jc w:val="both"/>
      </w:pPr>
      <w:r>
        <w:t>The late Dr.</w:t>
      </w:r>
      <w:r w:rsidR="00EF40A3">
        <w:t xml:space="preserve"> Colin Patterson, formerly the Senior P</w:t>
      </w:r>
      <w:r>
        <w:t xml:space="preserve">aleontologist at the prestigious British Museum of Natural History, published a book in 1978, simply called </w:t>
      </w:r>
      <w:r w:rsidRPr="00D608C0">
        <w:rPr>
          <w:i/>
        </w:rPr>
        <w:t>Evolution</w:t>
      </w:r>
      <w:r>
        <w:rPr>
          <w:i/>
        </w:rPr>
        <w:t>.</w:t>
      </w:r>
      <w:r>
        <w:t xml:space="preserve"> When challenged as to why he had not shown one single photograph of a transitional fossil in his book, Dr. Patterson responded with the following amazing confession (which was reproduced in its entirety in Luther Sunderland’s book </w:t>
      </w:r>
      <w:r w:rsidRPr="00D608C0">
        <w:rPr>
          <w:i/>
        </w:rPr>
        <w:t>Darwin’s Enigma</w:t>
      </w:r>
      <w:r>
        <w:t>):</w:t>
      </w:r>
    </w:p>
    <w:p w:rsidR="005C35A6" w:rsidRDefault="005C35A6" w:rsidP="004D45F0">
      <w:pPr>
        <w:jc w:val="both"/>
      </w:pPr>
    </w:p>
    <w:p w:rsidR="005C35A6" w:rsidRPr="00D608C0" w:rsidRDefault="005C35A6" w:rsidP="004D45F0">
      <w:pPr>
        <w:ind w:left="288"/>
        <w:jc w:val="both"/>
        <w:rPr>
          <w:i/>
        </w:rPr>
      </w:pPr>
      <w:r w:rsidRPr="00D608C0">
        <w:rPr>
          <w:i/>
        </w:rPr>
        <w:t xml:space="preserve">“I fully agree with your comments on the lack of direct illustration of evolutionary transitions in my book. </w:t>
      </w:r>
      <w:r w:rsidRPr="00D608C0">
        <w:rPr>
          <w:b/>
          <w:i/>
        </w:rPr>
        <w:t>If I knew of any</w:t>
      </w:r>
      <w:r w:rsidRPr="00D608C0">
        <w:rPr>
          <w:i/>
        </w:rPr>
        <w:t xml:space="preserve">, fossil or living, I would certainly have included them. You suggest that an artist should be used to visualize such transformations, but where would he get the information from? I could not, honestly, provide it, and if I were to leave it to artistic license, would that not mislead the reader?” </w:t>
      </w:r>
    </w:p>
    <w:p w:rsidR="005C35A6" w:rsidRDefault="005C35A6" w:rsidP="004D45F0">
      <w:pPr>
        <w:jc w:val="both"/>
      </w:pPr>
    </w:p>
    <w:p w:rsidR="005C35A6" w:rsidRDefault="005C35A6" w:rsidP="004D45F0">
      <w:pPr>
        <w:jc w:val="both"/>
      </w:pPr>
      <w:r>
        <w:t>He went on to say:</w:t>
      </w:r>
    </w:p>
    <w:p w:rsidR="005C35A6" w:rsidRDefault="005C35A6" w:rsidP="004D45F0">
      <w:pPr>
        <w:jc w:val="both"/>
      </w:pPr>
    </w:p>
    <w:p w:rsidR="005C35A6" w:rsidRPr="00D608C0" w:rsidRDefault="005C35A6" w:rsidP="004D45F0">
      <w:pPr>
        <w:ind w:left="720"/>
        <w:jc w:val="both"/>
        <w:rPr>
          <w:i/>
        </w:rPr>
      </w:pPr>
      <w:r w:rsidRPr="00D608C0">
        <w:rPr>
          <w:i/>
        </w:rPr>
        <w:t xml:space="preserve">“…Gould [Stephen J. Gould—the now deceased </w:t>
      </w:r>
      <w:r>
        <w:rPr>
          <w:i/>
        </w:rPr>
        <w:t>p</w:t>
      </w:r>
      <w:r w:rsidRPr="00D608C0">
        <w:rPr>
          <w:i/>
        </w:rPr>
        <w:t xml:space="preserve">rofessor of Paleontology from Harvard University] and the American Museum people are hard to contradict when they say there are no transitional fossils… You say that I should at least </w:t>
      </w:r>
      <w:r>
        <w:rPr>
          <w:i/>
        </w:rPr>
        <w:t>‘</w:t>
      </w:r>
      <w:r w:rsidRPr="00D608C0">
        <w:rPr>
          <w:i/>
        </w:rPr>
        <w:t>show a photo of the fossil from which each type of organism was derived.</w:t>
      </w:r>
      <w:r>
        <w:rPr>
          <w:i/>
        </w:rPr>
        <w:t>’</w:t>
      </w:r>
      <w:r w:rsidRPr="00D608C0">
        <w:rPr>
          <w:i/>
        </w:rPr>
        <w:t xml:space="preserve"> </w:t>
      </w:r>
      <w:r w:rsidRPr="00D608C0">
        <w:rPr>
          <w:b/>
          <w:i/>
        </w:rPr>
        <w:t>I will lay it on the line—there is not one such fossil for which one could make a watertight argument</w:t>
      </w:r>
      <w:r w:rsidRPr="00D608C0">
        <w:rPr>
          <w:i/>
        </w:rPr>
        <w:t>.</w:t>
      </w:r>
      <w:r>
        <w:rPr>
          <w:i/>
        </w:rPr>
        <w:t>”</w:t>
      </w:r>
      <w:r w:rsidRPr="00D608C0">
        <w:rPr>
          <w:i/>
        </w:rPr>
        <w:t xml:space="preserve"> </w:t>
      </w:r>
    </w:p>
    <w:p w:rsidR="005C35A6" w:rsidRDefault="005C35A6" w:rsidP="004D45F0">
      <w:pPr>
        <w:jc w:val="both"/>
      </w:pPr>
    </w:p>
    <w:p w:rsidR="005C35A6" w:rsidRDefault="005C35A6" w:rsidP="004D45F0">
      <w:pPr>
        <w:jc w:val="both"/>
      </w:pPr>
      <w:r>
        <w:t xml:space="preserve">What </w:t>
      </w:r>
      <w:r w:rsidRPr="002025A8">
        <w:rPr>
          <w:i/>
        </w:rPr>
        <w:t>do</w:t>
      </w:r>
      <w:r>
        <w:t xml:space="preserve"> paleontologists find in the fossil record? </w:t>
      </w:r>
      <w:proofErr w:type="gramStart"/>
      <w:r>
        <w:t>Only evidence of very distinct genera or “kinds” with great variability evident only within each kind, and virtually no evidence of variability that could link the kinds in a succession of progressive advancements.</w:t>
      </w:r>
      <w:proofErr w:type="gramEnd"/>
      <w:r>
        <w:t xml:space="preserve"> Such intermediate forms (chicken-dogs, bat-cats, dolphin-moose, duck-cheetahs, rhinoceros-gazelles, etc.) are entirely absent from the fossil record. Furthermore, the repeating patterns within the creation (two eyes, one elbow per arm, two gills, one mouth, two wings, five fingers, one spine, etc.) are very strong evidence of a </w:t>
      </w:r>
      <w:r w:rsidR="00786B24">
        <w:t>common</w:t>
      </w:r>
      <w:r>
        <w:t xml:space="preserve"> designer of all living things. Random, undirected change completely fails to account for these very commonly repeated patterns.</w:t>
      </w:r>
    </w:p>
    <w:p w:rsidR="005C35A6" w:rsidRDefault="005C35A6" w:rsidP="004D45F0">
      <w:pPr>
        <w:jc w:val="both"/>
      </w:pPr>
    </w:p>
    <w:p w:rsidR="005C35A6" w:rsidRPr="00D876C2" w:rsidRDefault="005C35A6" w:rsidP="004D45F0">
      <w:pPr>
        <w:pStyle w:val="Heading2"/>
        <w:jc w:val="both"/>
      </w:pPr>
      <w:bookmarkStart w:id="21" w:name="_Toc441083965"/>
      <w:r>
        <w:t>In the N</w:t>
      </w:r>
      <w:r w:rsidRPr="00D876C2">
        <w:t>ame of Evolution</w:t>
      </w:r>
      <w:bookmarkEnd w:id="21"/>
    </w:p>
    <w:p w:rsidR="005C35A6" w:rsidRDefault="005C35A6" w:rsidP="004D45F0">
      <w:pPr>
        <w:jc w:val="both"/>
      </w:pPr>
    </w:p>
    <w:p w:rsidR="005C35A6" w:rsidRDefault="005C35A6" w:rsidP="004D45F0">
      <w:pPr>
        <w:jc w:val="both"/>
      </w:pPr>
      <w:r>
        <w:t xml:space="preserve">One of the best methods of examining the merits of a philosophy or worldview is to see what effect it has had on </w:t>
      </w:r>
      <w:r w:rsidR="00EF40A3">
        <w:t>civilizations and cultures throughout</w:t>
      </w:r>
      <w:r>
        <w:t xml:space="preserve"> history. At the center of free, democratic societies is the moral underpinning that “All men are created equal” with equal rights to survival, happiness and opportunity. In contrast to this, the central philosophy of fascist governments and political groups is that the ruling race has an innate right to persecute, oppress and forcefully eliminate</w:t>
      </w:r>
      <w:r w:rsidR="00EB7714">
        <w:t xml:space="preserve"> (murder)</w:t>
      </w:r>
      <w:r>
        <w:t xml:space="preserve"> other people groups based on some external criteria of superiority (e.g., bloodline, skin color, etc.). Note then that all belief systems based on evolutionary thinking align races and people groups incrementally from least evolved (more primate) to most evolved (more human). It is easy to see how quickly Darwinian thought can be adopted to undergird and justify racial atrocity under the </w:t>
      </w:r>
      <w:r w:rsidR="00786B24">
        <w:t>rationalization</w:t>
      </w:r>
      <w:r>
        <w:t xml:space="preserve"> that the oppressor race is “more highly evolved” </w:t>
      </w:r>
      <w:r>
        <w:lastRenderedPageBreak/>
        <w:t xml:space="preserve">than the oppressed race and </w:t>
      </w:r>
      <w:r w:rsidR="00EB7714">
        <w:t xml:space="preserve">is </w:t>
      </w:r>
      <w:r>
        <w:t>therefore more “fit to survive.” While it is true that racism and fascism certainly existed before Darwinism, so it is also certain that the introduction of evolutionary thinking has greatly fueled the “superior race” mentality and has directly and indirectly resulted in a</w:t>
      </w:r>
      <w:r w:rsidR="00786B24">
        <w:t>n</w:t>
      </w:r>
      <w:r>
        <w:t xml:space="preserve"> ocean of human carnage</w:t>
      </w:r>
      <w:r w:rsidR="00786B24">
        <w:t xml:space="preserve"> and suffering</w:t>
      </w:r>
      <w:r>
        <w:t>.</w:t>
      </w:r>
    </w:p>
    <w:p w:rsidR="005C35A6" w:rsidRDefault="005C35A6" w:rsidP="004D45F0">
      <w:pPr>
        <w:jc w:val="both"/>
      </w:pPr>
      <w:r>
        <w:br/>
      </w:r>
    </w:p>
    <w:p w:rsidR="005C35A6" w:rsidRDefault="005C35A6" w:rsidP="00B60D91">
      <w:pPr>
        <w:rPr>
          <w:b/>
        </w:rPr>
      </w:pPr>
      <w:bookmarkStart w:id="22" w:name="_Toc441083966"/>
      <w:r w:rsidRPr="00844718">
        <w:rPr>
          <w:rStyle w:val="Heading2Char"/>
        </w:rPr>
        <w:t>Hitler and Darwinism</w:t>
      </w:r>
      <w:bookmarkEnd w:id="22"/>
      <w:r w:rsidRPr="00844718">
        <w:rPr>
          <w:rStyle w:val="Heading2Char"/>
        </w:rPr>
        <w:t xml:space="preserve"> </w:t>
      </w:r>
    </w:p>
    <w:p w:rsidR="0031004E" w:rsidRPr="00EB7714" w:rsidRDefault="005C35A6" w:rsidP="0031004E">
      <w:pPr>
        <w:ind w:left="288"/>
        <w:jc w:val="both"/>
      </w:pPr>
      <w:r w:rsidRPr="00844718">
        <w:rPr>
          <w:b/>
        </w:rPr>
        <w:br/>
      </w:r>
      <w:r w:rsidRPr="00844718">
        <w:rPr>
          <w:i/>
        </w:rPr>
        <w:t xml:space="preserve">“…all this doesn’t mean that Darwinism was the sole cause of Hitler’s barbarism. But it does make clear that Darwinism must shoulder its share of the moral burden, because the connection is undeniable.” </w:t>
      </w:r>
      <w:r w:rsidR="00EB7714" w:rsidRPr="00EB7714">
        <w:t xml:space="preserve">- </w:t>
      </w:r>
      <w:r w:rsidRPr="00EB7714">
        <w:t xml:space="preserve">Benjamin </w:t>
      </w:r>
      <w:proofErr w:type="spellStart"/>
      <w:r w:rsidRPr="00EB7714">
        <w:t>Wiker</w:t>
      </w:r>
      <w:proofErr w:type="spellEnd"/>
      <w:r w:rsidRPr="00EB7714">
        <w:rPr>
          <w:rStyle w:val="FootnoteReference"/>
        </w:rPr>
        <w:footnoteReference w:id="14"/>
      </w:r>
    </w:p>
    <w:p w:rsidR="0031004E" w:rsidRDefault="005C35A6" w:rsidP="0031004E">
      <w:pPr>
        <w:ind w:left="288"/>
        <w:jc w:val="both"/>
        <w:rPr>
          <w:rStyle w:val="FootnoteReference"/>
        </w:rPr>
      </w:pPr>
      <w:r w:rsidRPr="00844718">
        <w:rPr>
          <w:i/>
        </w:rPr>
        <w:br/>
      </w:r>
      <w:r w:rsidRPr="00844718">
        <w:rPr>
          <w:rFonts w:ascii="Georgia" w:hAnsi="Georgia"/>
          <w:color w:val="181818"/>
          <w:sz w:val="21"/>
          <w:szCs w:val="21"/>
          <w:shd w:val="clear" w:color="auto" w:fill="FFFFFF"/>
        </w:rPr>
        <w:t xml:space="preserve"> </w:t>
      </w:r>
      <w:r w:rsidRPr="00844718">
        <w:rPr>
          <w:rFonts w:ascii="Georgia" w:hAnsi="Georgia"/>
          <w:color w:val="181818"/>
          <w:sz w:val="21"/>
          <w:szCs w:val="21"/>
          <w:shd w:val="clear" w:color="auto" w:fill="FFFFFF"/>
        </w:rPr>
        <w:br/>
        <w:t>“</w:t>
      </w:r>
      <w:r w:rsidRPr="00844718">
        <w:rPr>
          <w:i/>
        </w:rPr>
        <w:t xml:space="preserve">Darwinism by itself did not produce the Holocaust, but without Darwinism… neither Hitler nor his Nazi followers would have had the necessary </w:t>
      </w:r>
      <w:r w:rsidRPr="00D75412">
        <w:rPr>
          <w:b/>
          <w:i/>
        </w:rPr>
        <w:t>scientific underpinnings</w:t>
      </w:r>
      <w:r w:rsidRPr="00844718">
        <w:rPr>
          <w:i/>
        </w:rPr>
        <w:t xml:space="preserve"> to convince themselves and their collaborators that one of the world</w:t>
      </w:r>
      <w:r>
        <w:rPr>
          <w:i/>
        </w:rPr>
        <w:t>’</w:t>
      </w:r>
      <w:r w:rsidRPr="00844718">
        <w:rPr>
          <w:i/>
        </w:rPr>
        <w:t xml:space="preserve">s greatest atrocities was really morally praiseworthy.” </w:t>
      </w:r>
      <w:r>
        <w:rPr>
          <w:i/>
        </w:rPr>
        <w:t xml:space="preserve">- </w:t>
      </w:r>
      <w:r w:rsidRPr="00785C9C">
        <w:t xml:space="preserve">Richard </w:t>
      </w:r>
      <w:proofErr w:type="spellStart"/>
      <w:r w:rsidRPr="00785C9C">
        <w:t>Weikart</w:t>
      </w:r>
      <w:proofErr w:type="spellEnd"/>
      <w:r w:rsidRPr="00D75412">
        <w:rPr>
          <w:rStyle w:val="FootnoteReference"/>
        </w:rPr>
        <w:footnoteReference w:id="15"/>
      </w:r>
      <w:r w:rsidRPr="00D75412">
        <w:rPr>
          <w:rStyle w:val="FootnoteReference"/>
        </w:rPr>
        <w:t xml:space="preserve"> </w:t>
      </w:r>
    </w:p>
    <w:p w:rsidR="00EB7714" w:rsidRDefault="005C35A6" w:rsidP="00EB7714">
      <w:pPr>
        <w:ind w:left="288"/>
        <w:jc w:val="both"/>
        <w:rPr>
          <w:i/>
        </w:rPr>
      </w:pPr>
      <w:r w:rsidRPr="00844718">
        <w:rPr>
          <w:rFonts w:ascii="Georgia" w:hAnsi="Georgia"/>
          <w:color w:val="181818"/>
          <w:sz w:val="21"/>
          <w:szCs w:val="21"/>
          <w:shd w:val="clear" w:color="auto" w:fill="FFFFFF"/>
        </w:rPr>
        <w:br/>
      </w:r>
      <w:r w:rsidR="00461576">
        <w:rPr>
          <w:rStyle w:val="apple-converted-space"/>
          <w:rFonts w:ascii="Arial" w:hAnsi="Arial" w:cs="Arial"/>
          <w:color w:val="444444"/>
          <w:sz w:val="15"/>
          <w:szCs w:val="15"/>
          <w:shd w:val="clear" w:color="auto" w:fill="FFFFFF"/>
        </w:rPr>
        <w:br/>
      </w:r>
      <w:r w:rsidRPr="00844718">
        <w:rPr>
          <w:rStyle w:val="apple-converted-space"/>
          <w:rFonts w:ascii="Arial" w:hAnsi="Arial" w:cs="Arial"/>
          <w:color w:val="444444"/>
          <w:sz w:val="15"/>
          <w:szCs w:val="15"/>
          <w:shd w:val="clear" w:color="auto" w:fill="FFFFFF"/>
        </w:rPr>
        <w:t> </w:t>
      </w:r>
      <w:r w:rsidRPr="00844718">
        <w:rPr>
          <w:i/>
        </w:rPr>
        <w:t xml:space="preserve">“National Socialism is nothing but </w:t>
      </w:r>
      <w:r w:rsidRPr="00844718">
        <w:rPr>
          <w:b/>
          <w:i/>
        </w:rPr>
        <w:t>applied biology</w:t>
      </w:r>
      <w:r>
        <w:rPr>
          <w:b/>
          <w:i/>
        </w:rPr>
        <w:t>.</w:t>
      </w:r>
      <w:r w:rsidRPr="00844718">
        <w:rPr>
          <w:i/>
        </w:rPr>
        <w:t>”</w:t>
      </w:r>
      <w:r w:rsidR="00EB7714" w:rsidRPr="00D75412">
        <w:rPr>
          <w:i/>
        </w:rPr>
        <w:t xml:space="preserve"> </w:t>
      </w:r>
    </w:p>
    <w:p w:rsidR="00EB7714" w:rsidRDefault="00EB7714" w:rsidP="00EB7714">
      <w:pPr>
        <w:ind w:left="288"/>
        <w:jc w:val="both"/>
        <w:rPr>
          <w:i/>
        </w:rPr>
      </w:pPr>
      <w:r>
        <w:rPr>
          <w:i/>
        </w:rPr>
        <w:t xml:space="preserve">- </w:t>
      </w:r>
      <w:r w:rsidRPr="00785C9C">
        <w:t>Rudolf Hess, Deputy Party Leader of the Nazis</w:t>
      </w:r>
      <w:r w:rsidRPr="00D75412">
        <w:rPr>
          <w:rStyle w:val="FootnoteReference"/>
        </w:rPr>
        <w:footnoteReference w:id="16"/>
      </w:r>
    </w:p>
    <w:p w:rsidR="00EB7714" w:rsidRDefault="00461576" w:rsidP="0031004E">
      <w:pPr>
        <w:ind w:left="288"/>
        <w:jc w:val="both"/>
      </w:pPr>
      <w:r>
        <w:rPr>
          <w:i/>
        </w:rPr>
        <w:br/>
      </w:r>
      <w:r w:rsidR="005C35A6" w:rsidRPr="00844718">
        <w:rPr>
          <w:i/>
        </w:rPr>
        <w:t>“The racial thought of Herr Hitler begins with a popularized conception of Darwin’s evolutionary hypotheses, which are turned to surprising uses.”</w:t>
      </w:r>
      <w:r w:rsidR="00D75412" w:rsidRPr="00D75412">
        <w:rPr>
          <w:i/>
        </w:rPr>
        <w:t xml:space="preserve"> </w:t>
      </w:r>
      <w:r w:rsidR="00D75412">
        <w:rPr>
          <w:i/>
        </w:rPr>
        <w:t xml:space="preserve">- </w:t>
      </w:r>
      <w:r w:rsidR="00D75412" w:rsidRPr="00785C9C">
        <w:t>Rudolf Hess</w:t>
      </w:r>
    </w:p>
    <w:p w:rsidR="00EB7714" w:rsidRDefault="00EB7714" w:rsidP="0031004E">
      <w:pPr>
        <w:ind w:left="288"/>
        <w:jc w:val="both"/>
        <w:rPr>
          <w:i/>
        </w:rPr>
      </w:pPr>
    </w:p>
    <w:p w:rsidR="0031004E" w:rsidRDefault="00461576" w:rsidP="0031004E">
      <w:pPr>
        <w:ind w:left="288"/>
        <w:jc w:val="both"/>
        <w:rPr>
          <w:i/>
        </w:rPr>
      </w:pPr>
      <w:r>
        <w:rPr>
          <w:i/>
        </w:rPr>
        <w:br/>
      </w:r>
      <w:proofErr w:type="gramStart"/>
      <w:r w:rsidR="005C35A6" w:rsidRPr="00844718">
        <w:rPr>
          <w:i/>
        </w:rPr>
        <w:t>“ …</w:t>
      </w:r>
      <w:proofErr w:type="gramEnd"/>
      <w:r w:rsidR="005C35A6" w:rsidRPr="00844718">
        <w:rPr>
          <w:i/>
        </w:rPr>
        <w:t xml:space="preserve"> struggle, selection, and survival of the fittest, all notions and observations arrived at … by Darwin … but [were] already in </w:t>
      </w:r>
      <w:r w:rsidR="005C35A6" w:rsidRPr="00844718">
        <w:rPr>
          <w:i/>
        </w:rPr>
        <w:lastRenderedPageBreak/>
        <w:t xml:space="preserve">luxuriant bud in the German social philosophy of the nineteenth century. … thus developed the doctrine of </w:t>
      </w:r>
      <w:r w:rsidR="005C35A6" w:rsidRPr="002F2053">
        <w:rPr>
          <w:b/>
          <w:i/>
        </w:rPr>
        <w:t>Germany’s inherent right to rule the world on the basis of superior strength</w:t>
      </w:r>
      <w:r w:rsidR="005C35A6" w:rsidRPr="00844718">
        <w:rPr>
          <w:i/>
        </w:rPr>
        <w:t xml:space="preserve"> … [of a] “hammer and anvil” relationship between the Reich and </w:t>
      </w:r>
      <w:r w:rsidR="005C35A6" w:rsidRPr="002F2053">
        <w:rPr>
          <w:b/>
          <w:i/>
        </w:rPr>
        <w:t>the weaker nations</w:t>
      </w:r>
      <w:r w:rsidR="005C35A6" w:rsidRPr="00844718">
        <w:rPr>
          <w:i/>
        </w:rPr>
        <w:t>.”</w:t>
      </w:r>
      <w:r w:rsidR="00D75412">
        <w:rPr>
          <w:i/>
        </w:rPr>
        <w:t xml:space="preserve">- </w:t>
      </w:r>
      <w:r w:rsidR="00D75412" w:rsidRPr="00B91983">
        <w:t>A.</w:t>
      </w:r>
      <w:r w:rsidR="00D75412">
        <w:t xml:space="preserve"> </w:t>
      </w:r>
      <w:r w:rsidR="00D75412" w:rsidRPr="00B91983">
        <w:t>Keith</w:t>
      </w:r>
      <w:r w:rsidR="005C35A6" w:rsidRPr="00844718">
        <w:rPr>
          <w:rStyle w:val="FootnoteReference"/>
          <w:i/>
        </w:rPr>
        <w:t xml:space="preserve"> </w:t>
      </w:r>
      <w:r w:rsidR="005C35A6" w:rsidRPr="00D75412">
        <w:rPr>
          <w:rStyle w:val="FootnoteReference"/>
        </w:rPr>
        <w:footnoteReference w:id="17"/>
      </w:r>
    </w:p>
    <w:p w:rsidR="00D75412" w:rsidRDefault="005C35A6" w:rsidP="0031004E">
      <w:pPr>
        <w:ind w:left="288"/>
        <w:jc w:val="both"/>
        <w:rPr>
          <w:i/>
        </w:rPr>
      </w:pPr>
      <w:r w:rsidRPr="00844718">
        <w:rPr>
          <w:b/>
        </w:rPr>
        <w:br/>
      </w:r>
      <w:r w:rsidR="00461576">
        <w:rPr>
          <w:i/>
        </w:rPr>
        <w:br/>
      </w:r>
      <w:r w:rsidRPr="00844718">
        <w:rPr>
          <w:i/>
        </w:rPr>
        <w:t xml:space="preserve">“The pre-requisite for improvement of the species lies not in the union of the superior and the inferior, but in the complete victory of the former. The stronger must dominate and not mix with the weaker, and thereby sacrifice </w:t>
      </w:r>
      <w:proofErr w:type="gramStart"/>
      <w:r w:rsidRPr="00844718">
        <w:rPr>
          <w:i/>
        </w:rPr>
        <w:t>its own</w:t>
      </w:r>
      <w:proofErr w:type="gramEnd"/>
      <w:r w:rsidRPr="00844718">
        <w:rPr>
          <w:i/>
        </w:rPr>
        <w:t xml:space="preserve"> greatness. Only the born weakling can feel this to be cruel. He is indeed but a weak and limited creature. If this law did not prevail, </w:t>
      </w:r>
      <w:r w:rsidRPr="002F2053">
        <w:rPr>
          <w:b/>
          <w:i/>
        </w:rPr>
        <w:t>any higher evolution</w:t>
      </w:r>
      <w:r w:rsidRPr="00844718">
        <w:rPr>
          <w:b/>
          <w:i/>
        </w:rPr>
        <w:t xml:space="preserve"> of all organic life</w:t>
      </w:r>
      <w:r w:rsidRPr="00844718">
        <w:rPr>
          <w:i/>
        </w:rPr>
        <w:t xml:space="preserve"> would be unthinkable.” </w:t>
      </w:r>
      <w:r w:rsidR="0031004E">
        <w:rPr>
          <w:i/>
        </w:rPr>
        <w:t xml:space="preserve"> </w:t>
      </w:r>
      <w:r>
        <w:rPr>
          <w:i/>
        </w:rPr>
        <w:t xml:space="preserve">- </w:t>
      </w:r>
      <w:r w:rsidRPr="00785C9C">
        <w:t>Adolf Hitler,</w:t>
      </w:r>
      <w:r>
        <w:rPr>
          <w:i/>
        </w:rPr>
        <w:t xml:space="preserve"> </w:t>
      </w:r>
      <w:r w:rsidRPr="00844718">
        <w:rPr>
          <w:i/>
        </w:rPr>
        <w:t xml:space="preserve">Mein </w:t>
      </w:r>
      <w:proofErr w:type="spellStart"/>
      <w:r w:rsidRPr="00844718">
        <w:rPr>
          <w:i/>
        </w:rPr>
        <w:t>Kampf</w:t>
      </w:r>
      <w:proofErr w:type="spellEnd"/>
    </w:p>
    <w:p w:rsidR="0031004E" w:rsidRDefault="005C35A6" w:rsidP="004D45F0">
      <w:pPr>
        <w:jc w:val="both"/>
      </w:pPr>
      <w:r w:rsidRPr="00844718">
        <w:rPr>
          <w:i/>
        </w:rPr>
        <w:br/>
      </w:r>
      <w:r w:rsidR="00461576">
        <w:br/>
      </w:r>
      <w:r>
        <w:t xml:space="preserve">The connection between Hitler and Darwinism is well documented. Hitler relied on Darwinian thought to support and </w:t>
      </w:r>
      <w:proofErr w:type="gramStart"/>
      <w:r>
        <w:t>justify</w:t>
      </w:r>
      <w:proofErr w:type="gramEnd"/>
      <w:r>
        <w:t xml:space="preserve"> the doctrine of the genetic superiority of the Armenian race and its right to rule</w:t>
      </w:r>
      <w:r w:rsidR="00EB7714">
        <w:t xml:space="preserve"> over—and to kill—other weaker, ‘</w:t>
      </w:r>
      <w:r>
        <w:t>genetically inferior</w:t>
      </w:r>
      <w:r w:rsidR="00EB7714">
        <w:t>’</w:t>
      </w:r>
      <w:r>
        <w:t xml:space="preserve"> races.</w:t>
      </w:r>
    </w:p>
    <w:p w:rsidR="005C35A6" w:rsidRDefault="005C35A6" w:rsidP="004D45F0">
      <w:pPr>
        <w:jc w:val="both"/>
      </w:pPr>
      <w:r>
        <w:br/>
      </w:r>
    </w:p>
    <w:p w:rsidR="0031004E" w:rsidRDefault="005C35A6" w:rsidP="0031004E">
      <w:pPr>
        <w:jc w:val="both"/>
        <w:rPr>
          <w:b/>
        </w:rPr>
      </w:pPr>
      <w:bookmarkStart w:id="23" w:name="_Toc441083967"/>
      <w:r w:rsidRPr="00844718">
        <w:rPr>
          <w:rStyle w:val="Heading2Char"/>
        </w:rPr>
        <w:t>Eugenics and Darwinism</w:t>
      </w:r>
      <w:bookmarkEnd w:id="23"/>
      <w:r w:rsidRPr="00844718">
        <w:rPr>
          <w:b/>
        </w:rPr>
        <w:t xml:space="preserve"> </w:t>
      </w:r>
    </w:p>
    <w:p w:rsidR="0031004E" w:rsidRDefault="005C35A6" w:rsidP="0031004E">
      <w:pPr>
        <w:jc w:val="both"/>
      </w:pPr>
      <w:r w:rsidRPr="00844718">
        <w:rPr>
          <w:b/>
        </w:rPr>
        <w:br/>
      </w:r>
      <w:r>
        <w:t xml:space="preserve">The term “Eugenics” encompasses the idea that civilizations can improve their “genetic quality” by controlling the breeding of the less fit members of society. </w:t>
      </w:r>
      <w:r w:rsidRPr="001B5295">
        <w:t xml:space="preserve">In 1863, Sir Francis Galton, a cousin of Charles Darwin, theorized that if talented people only married other talented people, the result would be measurably better offspring. </w:t>
      </w:r>
      <w:r>
        <w:t>Sadly, e</w:t>
      </w:r>
      <w:r w:rsidRPr="001B5295">
        <w:t>ugenics was first practiced in the United States</w:t>
      </w:r>
      <w:r>
        <w:t xml:space="preserve"> years before Hitler came to power</w:t>
      </w:r>
      <w:r w:rsidRPr="001B5295">
        <w:t>. American eugenics practitione</w:t>
      </w:r>
      <w:r>
        <w:t>rs coercively sterilized some 64</w:t>
      </w:r>
      <w:r w:rsidRPr="001B5295">
        <w:t>,000 citizens, barred the marriage of thousands</w:t>
      </w:r>
      <w:r w:rsidR="004714E9">
        <w:rPr>
          <w:rStyle w:val="FootnoteReference"/>
        </w:rPr>
        <w:footnoteReference w:id="18"/>
      </w:r>
      <w:r w:rsidRPr="001B5295">
        <w:t xml:space="preserve">, and </w:t>
      </w:r>
      <w:r>
        <w:lastRenderedPageBreak/>
        <w:t>incarcerated thousands into “colonies”</w:t>
      </w:r>
      <w:r w:rsidR="00DA27EA">
        <w:rPr>
          <w:rStyle w:val="FootnoteReference"/>
        </w:rPr>
        <w:footnoteReference w:id="19"/>
      </w:r>
      <w:r w:rsidRPr="001B5295">
        <w:t xml:space="preserve"> in order to prevent them from </w:t>
      </w:r>
      <w:r>
        <w:t>“</w:t>
      </w:r>
      <w:r w:rsidRPr="001B5295">
        <w:t>eroding the quality of society.</w:t>
      </w:r>
      <w:r>
        <w:t>”</w:t>
      </w:r>
    </w:p>
    <w:p w:rsidR="0031004E" w:rsidRDefault="005C35A6" w:rsidP="0031004E">
      <w:pPr>
        <w:jc w:val="both"/>
      </w:pPr>
      <w:r>
        <w:br/>
        <w:t>Though it did not originate with him, eugenics was well aligned with Darwin’s worldview, and he certainly was an actor who greatly extended its influence. He vehemently decries the divergence of man’s behavior with that of animals on this point…</w:t>
      </w:r>
    </w:p>
    <w:p w:rsidR="005C35A6" w:rsidRDefault="005C35A6" w:rsidP="0031004E">
      <w:pPr>
        <w:jc w:val="both"/>
        <w:rPr>
          <w:b/>
        </w:rPr>
      </w:pPr>
    </w:p>
    <w:p w:rsidR="0031004E" w:rsidRDefault="005C35A6" w:rsidP="0031004E">
      <w:pPr>
        <w:ind w:left="288"/>
        <w:jc w:val="both"/>
        <w:rPr>
          <w:i/>
        </w:rPr>
      </w:pPr>
      <w:r w:rsidRPr="008F30E5">
        <w:rPr>
          <w:i/>
        </w:rPr>
        <w:t xml:space="preserve">“With savages, the weak in body or mind are soon eliminated; and those that survive commonly exhibit a vigorous state of health. We civilized men, on the other hand, do our utmost to check the process of elimination; we build asylums for the imbecile, the maimed, and the sick: we institute poor-laws; and our medical men exert their utmost skill to save the life of every one to the last moment…Thus the weak members of civilized societies propagate their kind. No one who has attended to the breeding of domestic </w:t>
      </w:r>
      <w:r w:rsidRPr="008F30E5">
        <w:rPr>
          <w:b/>
          <w:i/>
        </w:rPr>
        <w:t>animals</w:t>
      </w:r>
      <w:r w:rsidRPr="008F30E5">
        <w:rPr>
          <w:i/>
        </w:rPr>
        <w:t xml:space="preserve"> will doubt that this must be highly injurious to the race of </w:t>
      </w:r>
      <w:r w:rsidRPr="008F30E5">
        <w:rPr>
          <w:b/>
          <w:i/>
        </w:rPr>
        <w:t>man</w:t>
      </w:r>
      <w:r w:rsidRPr="008F30E5">
        <w:rPr>
          <w:i/>
        </w:rPr>
        <w:t xml:space="preserve">… excepting in the case of man himself, hardly any one is so ignorant as to allow his worst </w:t>
      </w:r>
      <w:r w:rsidRPr="00EB7714">
        <w:rPr>
          <w:b/>
          <w:i/>
        </w:rPr>
        <w:t>animals</w:t>
      </w:r>
      <w:r w:rsidRPr="008F30E5">
        <w:rPr>
          <w:i/>
        </w:rPr>
        <w:t xml:space="preserve"> to breed</w:t>
      </w:r>
      <w:r>
        <w:rPr>
          <w:i/>
        </w:rPr>
        <w:t>.</w:t>
      </w:r>
      <w:r w:rsidRPr="008F30E5">
        <w:rPr>
          <w:i/>
        </w:rPr>
        <w:t>”</w:t>
      </w:r>
    </w:p>
    <w:p w:rsidR="005C35A6" w:rsidRDefault="005C35A6" w:rsidP="00530B83">
      <w:pPr>
        <w:ind w:left="288"/>
        <w:jc w:val="right"/>
        <w:rPr>
          <w:i/>
        </w:rPr>
      </w:pPr>
      <w:r>
        <w:rPr>
          <w:i/>
        </w:rPr>
        <w:t>—</w:t>
      </w:r>
      <w:r w:rsidRPr="00785C9C">
        <w:t>Charles Darwin</w:t>
      </w:r>
      <w:r>
        <w:rPr>
          <w:rStyle w:val="FootnoteReference"/>
          <w:i/>
        </w:rPr>
        <w:footnoteReference w:id="20"/>
      </w:r>
    </w:p>
    <w:p w:rsidR="005C35A6" w:rsidRDefault="005C35A6" w:rsidP="004D45F0">
      <w:pPr>
        <w:jc w:val="both"/>
      </w:pPr>
    </w:p>
    <w:p w:rsidR="005C35A6" w:rsidRDefault="005C35A6" w:rsidP="004D45F0">
      <w:pPr>
        <w:jc w:val="both"/>
      </w:pPr>
      <w:r>
        <w:t>Oh that we should be faster to destroy the weak, the sick, the old and the defenseless among us. If only we were more apt to be “red in tooth and claw” after the fine example of the vultures and scavengers of the animal kingdom, how much better off our civilization would be and how much happier would be the Darwinists among us!</w:t>
      </w:r>
    </w:p>
    <w:p w:rsidR="005C35A6" w:rsidRDefault="005C35A6" w:rsidP="004D45F0">
      <w:pPr>
        <w:ind w:left="720"/>
        <w:jc w:val="both"/>
      </w:pPr>
    </w:p>
    <w:p w:rsidR="0031004E" w:rsidRDefault="005C35A6" w:rsidP="004D45F0">
      <w:pPr>
        <w:jc w:val="both"/>
      </w:pPr>
      <w:r>
        <w:t xml:space="preserve">The Nazi regime embraced Galton’s idea of eugenics and Darwin’s extensions of it as a means to separate their citizenry into the classes of the “fit” and the “useless eaters.” Under legislation such as the </w:t>
      </w:r>
      <w:r w:rsidRPr="00960C9E">
        <w:t>Law for the Prevention of Hereditarily-Diseased Offspring</w:t>
      </w:r>
      <w:r>
        <w:t xml:space="preserve">, Nazi “health courts” ordered </w:t>
      </w:r>
      <w:r w:rsidRPr="00960C9E">
        <w:rPr>
          <w:b/>
        </w:rPr>
        <w:t>the sterilization of more than 300,000 people</w:t>
      </w:r>
      <w:r>
        <w:t xml:space="preserve"> between 1934 and 1945. This led to the next step called “euthanasia” and a program entitled “</w:t>
      </w:r>
      <w:proofErr w:type="spellStart"/>
      <w:r>
        <w:t>Aktion</w:t>
      </w:r>
      <w:proofErr w:type="spellEnd"/>
      <w:r>
        <w:t xml:space="preserve"> T4,” which allowed for the “mercy killing” of incurable patients and the mentally retarded in order to </w:t>
      </w:r>
      <w:r>
        <w:lastRenderedPageBreak/>
        <w:t xml:space="preserve">clear hospitals and free up beds and other resources needed by front-line </w:t>
      </w:r>
      <w:r w:rsidR="00EB7714">
        <w:t xml:space="preserve">Nazi </w:t>
      </w:r>
      <w:r>
        <w:t xml:space="preserve">soldiers. After the German people became aware of what was happening, they raised an outcry of public dissent and Hitler suspended this program in 1941. By that time </w:t>
      </w:r>
      <w:r w:rsidRPr="00960C9E">
        <w:rPr>
          <w:b/>
        </w:rPr>
        <w:t xml:space="preserve">80,000 to 100,000 </w:t>
      </w:r>
      <w:r w:rsidR="00EB7714">
        <w:rPr>
          <w:b/>
        </w:rPr>
        <w:t>‘</w:t>
      </w:r>
      <w:r w:rsidRPr="00960C9E">
        <w:rPr>
          <w:b/>
        </w:rPr>
        <w:t>patient</w:t>
      </w:r>
      <w:r w:rsidR="00D07E56">
        <w:rPr>
          <w:b/>
        </w:rPr>
        <w:t>’</w:t>
      </w:r>
      <w:r w:rsidRPr="00960C9E">
        <w:rPr>
          <w:b/>
        </w:rPr>
        <w:t>s</w:t>
      </w:r>
      <w:r w:rsidR="00EB7714">
        <w:rPr>
          <w:b/>
        </w:rPr>
        <w:t>’</w:t>
      </w:r>
      <w:r w:rsidRPr="00960C9E">
        <w:rPr>
          <w:b/>
        </w:rPr>
        <w:t xml:space="preserve"> lives had been ended</w:t>
      </w:r>
      <w:r>
        <w:t>. Selective killing of the unfit continued in German hospitals until the end of the war.</w:t>
      </w:r>
    </w:p>
    <w:p w:rsidR="005C35A6" w:rsidRPr="008F30E5" w:rsidRDefault="005C35A6" w:rsidP="004D45F0">
      <w:pPr>
        <w:jc w:val="both"/>
        <w:rPr>
          <w:b/>
        </w:rPr>
      </w:pPr>
    </w:p>
    <w:p w:rsidR="005C35A6" w:rsidRDefault="005C35A6" w:rsidP="004D45F0">
      <w:pPr>
        <w:ind w:left="360"/>
        <w:jc w:val="both"/>
        <w:rPr>
          <w:rStyle w:val="Heading2Char"/>
        </w:rPr>
      </w:pPr>
    </w:p>
    <w:p w:rsidR="0031004E" w:rsidRDefault="005C35A6" w:rsidP="004D45F0">
      <w:pPr>
        <w:jc w:val="both"/>
        <w:rPr>
          <w:rStyle w:val="Heading2Char"/>
        </w:rPr>
      </w:pPr>
      <w:bookmarkStart w:id="24" w:name="_Toc441083968"/>
      <w:r w:rsidRPr="00844718">
        <w:rPr>
          <w:rStyle w:val="Heading2Char"/>
        </w:rPr>
        <w:t>Abortion and Darwinism</w:t>
      </w:r>
      <w:bookmarkEnd w:id="24"/>
    </w:p>
    <w:p w:rsidR="005C35A6" w:rsidRDefault="005C35A6" w:rsidP="004D45F0">
      <w:pPr>
        <w:jc w:val="both"/>
      </w:pPr>
    </w:p>
    <w:p w:rsidR="005C35A6" w:rsidRDefault="005C35A6" w:rsidP="004D45F0">
      <w:pPr>
        <w:jc w:val="both"/>
      </w:pPr>
      <w:r>
        <w:t>Prior to the introduction of Darwinian ideology i</w:t>
      </w:r>
      <w:r w:rsidR="00F62956">
        <w:t>n the mid-</w:t>
      </w:r>
      <w:r>
        <w:t xml:space="preserve">1800s, the belief that all humans were created in the image of God was nearly </w:t>
      </w:r>
      <w:r w:rsidR="006A0ABA">
        <w:t xml:space="preserve">widely accepted </w:t>
      </w:r>
      <w:r>
        <w:t xml:space="preserve">throughout Europe. This truth was the basis for laws against murder, infanticide, abortion and suicide. The underlying concept was that man did not have the right to destroy what God had created in His own image.  </w:t>
      </w:r>
      <w:r w:rsidR="006A0ABA">
        <w:t xml:space="preserve">By the end of the nineteenth century however, public acceptance of this basic tenet had </w:t>
      </w:r>
      <w:r w:rsidR="00EB7714">
        <w:t>erod</w:t>
      </w:r>
      <w:r w:rsidR="006A0ABA">
        <w:t>ed significantly.  What were the primary events that lead to this change?</w:t>
      </w:r>
    </w:p>
    <w:p w:rsidR="005C35A6" w:rsidRDefault="005C35A6" w:rsidP="004D45F0">
      <w:pPr>
        <w:ind w:left="360"/>
        <w:jc w:val="both"/>
      </w:pPr>
    </w:p>
    <w:p w:rsidR="005C35A6" w:rsidRDefault="005C35A6" w:rsidP="004D45F0">
      <w:pPr>
        <w:jc w:val="both"/>
      </w:pPr>
      <w:r>
        <w:t xml:space="preserve">Biologist Ernst Haeckel (1834-1919) first read Darwin’s </w:t>
      </w:r>
      <w:r w:rsidRPr="00386417">
        <w:rPr>
          <w:i/>
        </w:rPr>
        <w:t>Origin of Species</w:t>
      </w:r>
      <w:r>
        <w:t xml:space="preserve"> while studying single celled marine life. After his beloved first wife suddenly fell ill and died, Haeckel </w:t>
      </w:r>
      <w:r w:rsidR="00EB7714">
        <w:t xml:space="preserve">wrote </w:t>
      </w:r>
      <w:r>
        <w:t>that religion had become a complete farce in his eyes. Later, he became the first German advoca</w:t>
      </w:r>
      <w:r w:rsidR="006A0ABA">
        <w:t>te for the killing of the weak</w:t>
      </w:r>
      <w:r>
        <w:t xml:space="preserve"> and sick members of society in order to promote the overall quality of the whole, and in his mind this practice was the logical succession of his Darwinist worldview. </w:t>
      </w:r>
    </w:p>
    <w:p w:rsidR="005C35A6" w:rsidRDefault="005C35A6" w:rsidP="004D45F0">
      <w:pPr>
        <w:ind w:left="360"/>
        <w:jc w:val="both"/>
      </w:pPr>
    </w:p>
    <w:p w:rsidR="005C35A6" w:rsidRDefault="005C35A6" w:rsidP="004D45F0">
      <w:pPr>
        <w:jc w:val="both"/>
      </w:pPr>
      <w:r>
        <w:t xml:space="preserve">After studying fetal development, Haeckel </w:t>
      </w:r>
      <w:r w:rsidR="00EB7714">
        <w:t xml:space="preserve">theorized </w:t>
      </w:r>
      <w:r>
        <w:t xml:space="preserve">that </w:t>
      </w:r>
      <w:r w:rsidRPr="00386417">
        <w:t xml:space="preserve">as each individual </w:t>
      </w:r>
      <w:r w:rsidR="006A0ABA">
        <w:t xml:space="preserve">embryo </w:t>
      </w:r>
      <w:r w:rsidRPr="00386417">
        <w:t xml:space="preserve">develops from a </w:t>
      </w:r>
      <w:r>
        <w:t>fertilized egg</w:t>
      </w:r>
      <w:r w:rsidRPr="00386417">
        <w:t xml:space="preserve"> to adulthood, it </w:t>
      </w:r>
      <w:r>
        <w:t xml:space="preserve">passes through each of </w:t>
      </w:r>
      <w:r w:rsidRPr="00386417">
        <w:t>the evolutionary stages of its ancestors. Based on this</w:t>
      </w:r>
      <w:r>
        <w:t xml:space="preserve"> idea,</w:t>
      </w:r>
      <w:r w:rsidRPr="00386417">
        <w:t xml:space="preserve"> Haeckel argued that newborn infants were </w:t>
      </w:r>
      <w:r>
        <w:t xml:space="preserve">in </w:t>
      </w:r>
      <w:r w:rsidRPr="00386417">
        <w:t xml:space="preserve">an evolutionary stage equivalent to </w:t>
      </w:r>
      <w:r>
        <w:t xml:space="preserve">their </w:t>
      </w:r>
      <w:r w:rsidRPr="00386417">
        <w:t xml:space="preserve">animal ancestors. </w:t>
      </w:r>
      <w:r>
        <w:t>H</w:t>
      </w:r>
      <w:r w:rsidRPr="00386417">
        <w:t>e stated</w:t>
      </w:r>
      <w:r>
        <w:t xml:space="preserve"> that a newborn child</w:t>
      </w:r>
      <w:r w:rsidRPr="00386417">
        <w:t xml:space="preserve"> "</w:t>
      </w:r>
      <w:r w:rsidRPr="007302EC">
        <w:rPr>
          <w:i/>
        </w:rPr>
        <w:t>not only possesses no consciousness and no reason, but is also dumb and only gradually develops the activity of the senses and of the mind.</w:t>
      </w:r>
      <w:r w:rsidRPr="00386417">
        <w:t xml:space="preserve">" </w:t>
      </w:r>
      <w:r>
        <w:t xml:space="preserve">He further concluded that </w:t>
      </w:r>
      <w:r w:rsidRPr="00267F8E">
        <w:rPr>
          <w:b/>
        </w:rPr>
        <w:t>newborn infants have no soul</w:t>
      </w:r>
      <w:r w:rsidRPr="00EB7714">
        <w:rPr>
          <w:b/>
        </w:rPr>
        <w:t>, so killing them is an amoral act</w:t>
      </w:r>
      <w:r>
        <w:t xml:space="preserve"> </w:t>
      </w:r>
      <w:r w:rsidRPr="00386417">
        <w:t xml:space="preserve">no different than killing </w:t>
      </w:r>
      <w:r>
        <w:t xml:space="preserve">any </w:t>
      </w:r>
      <w:r w:rsidRPr="00386417">
        <w:t>other animal</w:t>
      </w:r>
      <w:r>
        <w:t xml:space="preserve"> and therefore should not be consider</w:t>
      </w:r>
      <w:r w:rsidR="00F11376">
        <w:t>ed</w:t>
      </w:r>
      <w:r>
        <w:t xml:space="preserve"> murder. Since </w:t>
      </w:r>
      <w:r>
        <w:lastRenderedPageBreak/>
        <w:t>infanticide had become justified in Haeckel’s mind, it will come as no surprise that he also justified the killing of the unborn on similar grounds, even though he did believe that life begins at conception. He even celebrated his 84</w:t>
      </w:r>
      <w:r>
        <w:rPr>
          <w:vertAlign w:val="superscript"/>
        </w:rPr>
        <w:t>th</w:t>
      </w:r>
      <w:r>
        <w:t xml:space="preserve"> birthday nine months early, explaining to his students that a human being is really nine months of age at birth. But since he believed that a</w:t>
      </w:r>
      <w:r w:rsidR="00F11376">
        <w:t xml:space="preserve">n </w:t>
      </w:r>
      <w:r>
        <w:t>embryo represents pre-human stages of evolutionary development, it does not have the full value of humans until it becomes “more highly evolved” as it matures in the womb. Until the embryo reaches this stage, Haeckel reasoned “</w:t>
      </w:r>
      <w:r w:rsidRPr="007302EC">
        <w:rPr>
          <w:i/>
        </w:rPr>
        <w:t>that the developing embryo, just as the newborn child, is completely devoid of consciousness, is a pure 'reflex machine,' just like a lower vertebrate</w:t>
      </w:r>
      <w:r w:rsidRPr="007825BF">
        <w:rPr>
          <w:i/>
        </w:rPr>
        <w:t>.</w:t>
      </w:r>
      <w:r w:rsidRPr="007825BF">
        <w:t>"</w:t>
      </w:r>
      <w:r w:rsidRPr="00267F8E">
        <w:rPr>
          <w:b/>
        </w:rPr>
        <w:t xml:space="preserve"> and can therefore be killed with impunity any time before birth</w:t>
      </w:r>
      <w:r>
        <w:t>. It is alarming that this reasoning is used in nearly its original form to justify the slaughter of millions of unborn children to this day all across the globe.</w:t>
      </w:r>
    </w:p>
    <w:p w:rsidR="005C35A6" w:rsidRDefault="005C35A6" w:rsidP="004D45F0">
      <w:pPr>
        <w:ind w:left="360"/>
        <w:jc w:val="both"/>
      </w:pPr>
    </w:p>
    <w:p w:rsidR="0031004E" w:rsidRDefault="005C35A6" w:rsidP="004D45F0">
      <w:pPr>
        <w:jc w:val="both"/>
      </w:pPr>
      <w:r>
        <w:t>Noting again that Haeckel attributed his justification of abortion to his Darwinian worldview and that his ideas have carried forward to today, we can largely attribute the loss of 56 million American lives by legalized abortion to Darwinian ideology.</w:t>
      </w:r>
    </w:p>
    <w:p w:rsidR="005C35A6" w:rsidRDefault="005C35A6" w:rsidP="004D45F0">
      <w:pPr>
        <w:jc w:val="both"/>
      </w:pPr>
    </w:p>
    <w:p w:rsidR="005C35A6" w:rsidRDefault="005C35A6" w:rsidP="004D45F0">
      <w:pPr>
        <w:jc w:val="both"/>
        <w:rPr>
          <w:rStyle w:val="Heading2Char"/>
        </w:rPr>
      </w:pPr>
    </w:p>
    <w:p w:rsidR="0031004E" w:rsidRDefault="005C35A6" w:rsidP="004D45F0">
      <w:pPr>
        <w:jc w:val="both"/>
        <w:rPr>
          <w:rStyle w:val="Heading2Char"/>
        </w:rPr>
      </w:pPr>
      <w:bookmarkStart w:id="25" w:name="_Toc441083969"/>
      <w:r w:rsidRPr="00623A23">
        <w:rPr>
          <w:rStyle w:val="Heading2Char"/>
        </w:rPr>
        <w:t xml:space="preserve">The </w:t>
      </w:r>
      <w:r>
        <w:rPr>
          <w:rStyle w:val="Heading2Char"/>
        </w:rPr>
        <w:t>Columbine S</w:t>
      </w:r>
      <w:r w:rsidRPr="00623A23">
        <w:rPr>
          <w:rStyle w:val="Heading2Char"/>
        </w:rPr>
        <w:t>hooters and Darwinism</w:t>
      </w:r>
      <w:bookmarkEnd w:id="25"/>
      <w:r w:rsidRPr="00623A23">
        <w:rPr>
          <w:rStyle w:val="Heading2Char"/>
        </w:rPr>
        <w:t xml:space="preserve"> </w:t>
      </w:r>
    </w:p>
    <w:p w:rsidR="005C35A6" w:rsidRDefault="005C35A6" w:rsidP="004D45F0">
      <w:pPr>
        <w:jc w:val="both"/>
      </w:pPr>
      <w:r w:rsidRPr="00623A23">
        <w:rPr>
          <w:rStyle w:val="Heading2Char"/>
        </w:rPr>
        <w:br/>
      </w:r>
      <w:r>
        <w:t xml:space="preserve">Columbine High School murderers Eric Harris and Dylan </w:t>
      </w:r>
      <w:proofErr w:type="spellStart"/>
      <w:r>
        <w:t>Klebold</w:t>
      </w:r>
      <w:proofErr w:type="spellEnd"/>
      <w:r>
        <w:t xml:space="preserve"> were strongly influenced by Darwinian and Nazi ideologies, and they selected Hitler’s birthday as the occasion of their brutal and bloody crime. </w:t>
      </w:r>
      <w:r>
        <w:br/>
        <w:t xml:space="preserve"> </w:t>
      </w:r>
    </w:p>
    <w:p w:rsidR="005C35A6" w:rsidRDefault="005C35A6" w:rsidP="004D45F0">
      <w:pPr>
        <w:ind w:left="360"/>
        <w:jc w:val="both"/>
        <w:rPr>
          <w:rFonts w:ascii="Calibri" w:hAnsi="Calibri" w:cs="Arial"/>
          <w:i/>
          <w:color w:val="252525"/>
          <w:szCs w:val="21"/>
          <w:shd w:val="clear" w:color="auto" w:fill="FFFFFF"/>
        </w:rPr>
      </w:pPr>
      <w:r w:rsidRPr="00EC58BB">
        <w:rPr>
          <w:rFonts w:ascii="Calibri" w:hAnsi="Calibri" w:cs="Arial"/>
          <w:i/>
          <w:color w:val="252525"/>
          <w:szCs w:val="21"/>
          <w:shd w:val="clear" w:color="auto" w:fill="FFFFFF"/>
        </w:rPr>
        <w:t xml:space="preserve">“Harris wore a ‘Natural Selection’ T-shirt on the day of the killings. They made remarks on video about helping out the process of </w:t>
      </w:r>
      <w:r w:rsidRPr="00EB7714">
        <w:rPr>
          <w:rFonts w:ascii="Calibri" w:hAnsi="Calibri" w:cs="Arial"/>
          <w:b/>
          <w:i/>
          <w:color w:val="252525"/>
          <w:szCs w:val="21"/>
          <w:shd w:val="clear" w:color="auto" w:fill="FFFFFF"/>
        </w:rPr>
        <w:t>natural selection</w:t>
      </w:r>
      <w:r w:rsidRPr="00EC58BB">
        <w:rPr>
          <w:rFonts w:ascii="Calibri" w:hAnsi="Calibri" w:cs="Arial"/>
          <w:i/>
          <w:color w:val="252525"/>
          <w:szCs w:val="21"/>
          <w:shd w:val="clear" w:color="auto" w:fill="FFFFFF"/>
        </w:rPr>
        <w:t xml:space="preserve"> by eliminating the weak. They also professed that they had </w:t>
      </w:r>
      <w:r w:rsidRPr="00EC58BB">
        <w:rPr>
          <w:rFonts w:ascii="Calibri" w:hAnsi="Calibri" w:cs="Arial"/>
          <w:b/>
          <w:i/>
          <w:color w:val="252525"/>
          <w:szCs w:val="21"/>
          <w:shd w:val="clear" w:color="auto" w:fill="FFFFFF"/>
        </w:rPr>
        <w:t>evolved to a higher level</w:t>
      </w:r>
      <w:r w:rsidRPr="00EC58BB">
        <w:rPr>
          <w:rFonts w:ascii="Calibri" w:hAnsi="Calibri" w:cs="Arial"/>
          <w:i/>
          <w:color w:val="252525"/>
          <w:szCs w:val="21"/>
          <w:shd w:val="clear" w:color="auto" w:fill="FFFFFF"/>
        </w:rPr>
        <w:t xml:space="preserve"> than their classmates.”</w:t>
      </w:r>
      <w:r>
        <w:rPr>
          <w:rStyle w:val="FootnoteReference"/>
          <w:rFonts w:ascii="Calibri" w:hAnsi="Calibri" w:cs="Arial"/>
          <w:i/>
          <w:color w:val="252525"/>
          <w:szCs w:val="21"/>
          <w:shd w:val="clear" w:color="auto" w:fill="FFFFFF"/>
        </w:rPr>
        <w:footnoteReference w:id="21"/>
      </w:r>
    </w:p>
    <w:p w:rsidR="005C35A6" w:rsidRDefault="005C35A6" w:rsidP="004D45F0">
      <w:pPr>
        <w:ind w:left="360"/>
        <w:jc w:val="both"/>
        <w:rPr>
          <w:rFonts w:ascii="Calibri" w:hAnsi="Calibri" w:cs="Arial"/>
          <w:i/>
          <w:color w:val="252525"/>
          <w:szCs w:val="21"/>
          <w:shd w:val="clear" w:color="auto" w:fill="FFFFFF"/>
        </w:rPr>
      </w:pPr>
    </w:p>
    <w:p w:rsidR="005C35A6" w:rsidRDefault="005C35A6" w:rsidP="004D45F0">
      <w:pPr>
        <w:ind w:left="360"/>
        <w:jc w:val="both"/>
        <w:rPr>
          <w:rFonts w:ascii="Calibri" w:hAnsi="Calibri" w:cs="Arial"/>
          <w:i/>
          <w:color w:val="252525"/>
          <w:szCs w:val="21"/>
          <w:shd w:val="clear" w:color="auto" w:fill="FFFFFF"/>
        </w:rPr>
      </w:pPr>
      <w:r>
        <w:rPr>
          <w:rFonts w:ascii="Calibri" w:hAnsi="Calibri" w:cs="Arial"/>
          <w:i/>
          <w:color w:val="252525"/>
          <w:szCs w:val="21"/>
          <w:shd w:val="clear" w:color="auto" w:fill="FFFFFF"/>
        </w:rPr>
        <w:lastRenderedPageBreak/>
        <w:t>“</w:t>
      </w:r>
      <w:r w:rsidRPr="00EC58BB">
        <w:rPr>
          <w:rFonts w:ascii="Calibri" w:hAnsi="Calibri" w:cs="Arial"/>
          <w:i/>
          <w:color w:val="252525"/>
          <w:szCs w:val="21"/>
          <w:shd w:val="clear" w:color="auto" w:fill="FFFFFF"/>
        </w:rPr>
        <w:t xml:space="preserve">Harris was so firmly convinced a Darwinist as to say that inoculating human beings and plants was </w:t>
      </w:r>
      <w:proofErr w:type="gramStart"/>
      <w:r w:rsidRPr="00EC58BB">
        <w:rPr>
          <w:rFonts w:ascii="Calibri" w:hAnsi="Calibri" w:cs="Arial"/>
          <w:i/>
          <w:color w:val="252525"/>
          <w:szCs w:val="21"/>
          <w:shd w:val="clear" w:color="auto" w:fill="FFFFFF"/>
        </w:rPr>
        <w:t>an interference</w:t>
      </w:r>
      <w:proofErr w:type="gramEnd"/>
      <w:r w:rsidRPr="00EC58BB">
        <w:rPr>
          <w:rFonts w:ascii="Calibri" w:hAnsi="Calibri" w:cs="Arial"/>
          <w:i/>
          <w:color w:val="252525"/>
          <w:szCs w:val="21"/>
          <w:shd w:val="clear" w:color="auto" w:fill="FFFFFF"/>
        </w:rPr>
        <w:t xml:space="preserve"> in nature’s process of eliminating weeds. He even said there should be n</w:t>
      </w:r>
      <w:r>
        <w:rPr>
          <w:rFonts w:ascii="Calibri" w:hAnsi="Calibri" w:cs="Arial"/>
          <w:i/>
          <w:color w:val="252525"/>
          <w:szCs w:val="21"/>
          <w:shd w:val="clear" w:color="auto" w:fill="FFFFFF"/>
        </w:rPr>
        <w:t>o warnings on dangerous goods; ‘</w:t>
      </w:r>
      <w:r w:rsidRPr="00EC58BB">
        <w:rPr>
          <w:rFonts w:ascii="Calibri" w:hAnsi="Calibri" w:cs="Arial"/>
          <w:i/>
          <w:color w:val="252525"/>
          <w:szCs w:val="21"/>
          <w:shd w:val="clear" w:color="auto" w:fill="FFFFFF"/>
        </w:rPr>
        <w:t>let natural selection take its course. All the fat, ugly, retarded, crippled dumbass, stupid … in the world would die … Maybe then the human race can a</w:t>
      </w:r>
      <w:r>
        <w:rPr>
          <w:rFonts w:ascii="Calibri" w:hAnsi="Calibri" w:cs="Arial"/>
          <w:i/>
          <w:color w:val="252525"/>
          <w:szCs w:val="21"/>
          <w:shd w:val="clear" w:color="auto" w:fill="FFFFFF"/>
        </w:rPr>
        <w:t>ctually be proud of itself.’</w:t>
      </w:r>
      <w:r w:rsidRPr="00EC58BB">
        <w:rPr>
          <w:rFonts w:ascii="Calibri" w:hAnsi="Calibri" w:cs="Arial"/>
          <w:i/>
          <w:color w:val="252525"/>
          <w:szCs w:val="21"/>
          <w:shd w:val="clear" w:color="auto" w:fill="FFFFFF"/>
        </w:rPr>
        <w:t xml:space="preserve"> he said.</w:t>
      </w:r>
      <w:r>
        <w:rPr>
          <w:rFonts w:ascii="Calibri" w:hAnsi="Calibri" w:cs="Arial"/>
          <w:i/>
          <w:color w:val="252525"/>
          <w:szCs w:val="21"/>
          <w:shd w:val="clear" w:color="auto" w:fill="FFFFFF"/>
        </w:rPr>
        <w:t xml:space="preserve">” </w:t>
      </w:r>
      <w:r>
        <w:rPr>
          <w:rStyle w:val="FootnoteReference"/>
          <w:rFonts w:ascii="Calibri" w:hAnsi="Calibri" w:cs="Arial"/>
          <w:i/>
          <w:color w:val="252525"/>
          <w:szCs w:val="21"/>
          <w:shd w:val="clear" w:color="auto" w:fill="FFFFFF"/>
        </w:rPr>
        <w:footnoteReference w:id="22"/>
      </w:r>
    </w:p>
    <w:p w:rsidR="005C35A6" w:rsidRDefault="005C35A6" w:rsidP="004D45F0">
      <w:pPr>
        <w:ind w:left="360"/>
        <w:jc w:val="both"/>
        <w:rPr>
          <w:rFonts w:ascii="Calibri" w:hAnsi="Calibri" w:cs="Arial"/>
          <w:i/>
          <w:color w:val="252525"/>
          <w:szCs w:val="21"/>
          <w:shd w:val="clear" w:color="auto" w:fill="FFFFFF"/>
        </w:rPr>
      </w:pPr>
    </w:p>
    <w:p w:rsidR="005C35A6" w:rsidRDefault="005C35A6" w:rsidP="004D45F0">
      <w:pPr>
        <w:ind w:left="360"/>
        <w:jc w:val="both"/>
        <w:rPr>
          <w:rFonts w:ascii="Calibri" w:hAnsi="Calibri" w:cs="Arial"/>
          <w:i/>
          <w:color w:val="252525"/>
          <w:szCs w:val="21"/>
          <w:shd w:val="clear" w:color="auto" w:fill="FFFFFF"/>
        </w:rPr>
      </w:pPr>
      <w:r w:rsidRPr="00EC58BB">
        <w:rPr>
          <w:rFonts w:ascii="Calibri" w:hAnsi="Calibri" w:cs="Arial"/>
          <w:i/>
          <w:color w:val="252525"/>
          <w:szCs w:val="21"/>
          <w:shd w:val="clear" w:color="auto" w:fill="FFFFFF"/>
        </w:rPr>
        <w:t xml:space="preserve"> “I read through every single page of Eric Harris’s journals; I listened to all of the audio tapes and watched the videotapes … It became evident to me that </w:t>
      </w:r>
      <w:r w:rsidRPr="00EC58BB">
        <w:rPr>
          <w:rFonts w:ascii="Calibri" w:hAnsi="Calibri" w:cs="Arial"/>
          <w:b/>
          <w:i/>
          <w:color w:val="252525"/>
          <w:szCs w:val="21"/>
          <w:shd w:val="clear" w:color="auto" w:fill="FFFFFF"/>
        </w:rPr>
        <w:t>Harris consciously saw his actions as logically arising from what he had learnt about evolution</w:t>
      </w:r>
      <w:r w:rsidRPr="00EC58BB">
        <w:rPr>
          <w:rFonts w:ascii="Calibri" w:hAnsi="Calibri" w:cs="Arial"/>
          <w:i/>
          <w:color w:val="252525"/>
          <w:szCs w:val="21"/>
          <w:shd w:val="clear" w:color="auto" w:fill="FFFFFF"/>
        </w:rPr>
        <w:t xml:space="preserve">. Darwinism served as his personal intellectual </w:t>
      </w:r>
      <w:r w:rsidRPr="00EC58BB">
        <w:rPr>
          <w:rFonts w:ascii="Calibri" w:hAnsi="Calibri" w:cs="Arial"/>
          <w:b/>
          <w:i/>
          <w:color w:val="252525"/>
          <w:szCs w:val="21"/>
          <w:shd w:val="clear" w:color="auto" w:fill="FFFFFF"/>
        </w:rPr>
        <w:t>rationale for what he did</w:t>
      </w:r>
      <w:r w:rsidRPr="00EC58BB">
        <w:rPr>
          <w:rFonts w:ascii="Calibri" w:hAnsi="Calibri" w:cs="Arial"/>
          <w:i/>
          <w:color w:val="252525"/>
          <w:szCs w:val="21"/>
          <w:shd w:val="clear" w:color="auto" w:fill="FFFFFF"/>
        </w:rPr>
        <w:t>. There cannot be the slightest doubt that Harris was a worshipper of Darwin and saw himself as acting on Darwinian principles.”</w:t>
      </w:r>
      <w:r>
        <w:rPr>
          <w:rStyle w:val="FootnoteReference"/>
          <w:rFonts w:ascii="Calibri" w:hAnsi="Calibri" w:cs="Arial"/>
          <w:i/>
          <w:color w:val="252525"/>
          <w:szCs w:val="21"/>
          <w:shd w:val="clear" w:color="auto" w:fill="FFFFFF"/>
        </w:rPr>
        <w:footnoteReference w:id="23"/>
      </w:r>
    </w:p>
    <w:p w:rsidR="005C35A6" w:rsidRDefault="005C35A6" w:rsidP="004D45F0">
      <w:pPr>
        <w:ind w:left="360"/>
        <w:jc w:val="both"/>
        <w:rPr>
          <w:rFonts w:ascii="Calibri" w:hAnsi="Calibri" w:cs="Arial"/>
          <w:i/>
          <w:color w:val="252525"/>
          <w:szCs w:val="21"/>
          <w:shd w:val="clear" w:color="auto" w:fill="FFFFFF"/>
        </w:rPr>
      </w:pPr>
    </w:p>
    <w:p w:rsidR="005C35A6" w:rsidRPr="00EC58BB" w:rsidRDefault="005C35A6" w:rsidP="004D45F0">
      <w:pPr>
        <w:ind w:left="360"/>
        <w:jc w:val="both"/>
        <w:rPr>
          <w:rFonts w:ascii="Calibri" w:hAnsi="Calibri" w:cs="Arial"/>
          <w:i/>
          <w:color w:val="252525"/>
          <w:szCs w:val="21"/>
          <w:shd w:val="clear" w:color="auto" w:fill="FFFFFF"/>
        </w:rPr>
      </w:pPr>
      <w:r>
        <w:rPr>
          <w:rFonts w:ascii="Calibri" w:hAnsi="Calibri" w:cs="Arial"/>
          <w:i/>
          <w:color w:val="252525"/>
          <w:szCs w:val="21"/>
          <w:shd w:val="clear" w:color="auto" w:fill="FFFFFF"/>
        </w:rPr>
        <w:t>“</w:t>
      </w:r>
      <w:r w:rsidRPr="00EC58BB">
        <w:rPr>
          <w:rFonts w:ascii="Calibri" w:hAnsi="Calibri" w:cs="Arial"/>
          <w:i/>
          <w:color w:val="252525"/>
          <w:szCs w:val="21"/>
          <w:shd w:val="clear" w:color="auto" w:fill="FFFFFF"/>
        </w:rPr>
        <w:t xml:space="preserve">Harris and </w:t>
      </w:r>
      <w:proofErr w:type="spellStart"/>
      <w:r w:rsidRPr="00EC58BB">
        <w:rPr>
          <w:rFonts w:ascii="Calibri" w:hAnsi="Calibri" w:cs="Arial"/>
          <w:i/>
          <w:color w:val="252525"/>
          <w:szCs w:val="21"/>
          <w:shd w:val="clear" w:color="auto" w:fill="FFFFFF"/>
        </w:rPr>
        <w:t>Klebold</w:t>
      </w:r>
      <w:proofErr w:type="spellEnd"/>
      <w:r w:rsidRPr="00EC58BB">
        <w:rPr>
          <w:rFonts w:ascii="Calibri" w:hAnsi="Calibri" w:cs="Arial"/>
          <w:i/>
          <w:color w:val="252525"/>
          <w:szCs w:val="21"/>
          <w:shd w:val="clear" w:color="auto" w:fill="FFFFFF"/>
        </w:rPr>
        <w:t xml:space="preserve"> did not just gun down their victims in cold blood. They laughed and hollered while they were doing it, as though they were having the time of their lives.</w:t>
      </w:r>
      <w:r>
        <w:rPr>
          <w:rFonts w:ascii="Calibri" w:hAnsi="Calibri" w:cs="Arial"/>
          <w:i/>
          <w:color w:val="252525"/>
          <w:szCs w:val="21"/>
          <w:shd w:val="clear" w:color="auto" w:fill="FFFFFF"/>
        </w:rPr>
        <w:t>”</w:t>
      </w:r>
      <w:r>
        <w:rPr>
          <w:rStyle w:val="FootnoteReference"/>
          <w:rFonts w:ascii="Calibri" w:hAnsi="Calibri" w:cs="Arial"/>
          <w:i/>
          <w:color w:val="252525"/>
          <w:szCs w:val="21"/>
          <w:shd w:val="clear" w:color="auto" w:fill="FFFFFF"/>
        </w:rPr>
        <w:footnoteReference w:id="24"/>
      </w:r>
    </w:p>
    <w:p w:rsidR="005C35A6" w:rsidRDefault="005C35A6" w:rsidP="004D45F0">
      <w:pPr>
        <w:pStyle w:val="ListParagraph"/>
        <w:jc w:val="both"/>
        <w:rPr>
          <w:rFonts w:ascii="Arial" w:hAnsi="Arial" w:cs="Arial"/>
          <w:color w:val="252525"/>
          <w:sz w:val="21"/>
          <w:szCs w:val="21"/>
          <w:shd w:val="clear" w:color="auto" w:fill="FFFFFF"/>
        </w:rPr>
      </w:pPr>
    </w:p>
    <w:p w:rsidR="005C35A6" w:rsidRDefault="005C35A6" w:rsidP="004D45F0">
      <w:pPr>
        <w:jc w:val="both"/>
      </w:pPr>
      <w:r w:rsidRPr="00623A23">
        <w:t xml:space="preserve">Can there be any doubt that evolutionary ideas such as “survival of the fittest,” “natural selection” and “more highly evolved” were central themes in the thinking of these two who </w:t>
      </w:r>
      <w:r>
        <w:t xml:space="preserve">laughingly </w:t>
      </w:r>
      <w:r w:rsidRPr="00623A23">
        <w:t>murdered 18 classmates and injured 25 others before</w:t>
      </w:r>
      <w:r>
        <w:t xml:space="preserve"> destroying their own lives? Could it be that the sanctioning of Darwinian thinking in our classrooms, with its erosion of the sanctity of human life and its denial of the reality of personal accountability to our Creator has opened the way for the flood of violence, bullying, bloodshed and murder that we have seen in our classrooms since its adoption?</w:t>
      </w:r>
    </w:p>
    <w:p w:rsidR="005C35A6" w:rsidRDefault="005C35A6" w:rsidP="004D45F0">
      <w:pPr>
        <w:pStyle w:val="ListParagraph"/>
        <w:jc w:val="both"/>
        <w:rPr>
          <w:rFonts w:ascii="Arial" w:hAnsi="Arial" w:cs="Arial"/>
          <w:color w:val="252525"/>
          <w:sz w:val="21"/>
          <w:szCs w:val="21"/>
          <w:shd w:val="clear" w:color="auto" w:fill="FFFFFF"/>
        </w:rPr>
      </w:pPr>
    </w:p>
    <w:p w:rsidR="0031004E" w:rsidRDefault="005C35A6" w:rsidP="004D45F0">
      <w:pPr>
        <w:pStyle w:val="Heading2"/>
        <w:jc w:val="both"/>
      </w:pPr>
      <w:bookmarkStart w:id="26" w:name="_Toc441083970"/>
      <w:r>
        <w:lastRenderedPageBreak/>
        <w:t>Racism and Darwinism</w:t>
      </w:r>
      <w:bookmarkEnd w:id="26"/>
      <w:r>
        <w:t xml:space="preserve"> </w:t>
      </w:r>
    </w:p>
    <w:p w:rsidR="005C35A6" w:rsidRDefault="0031004E" w:rsidP="004D45F0">
      <w:pPr>
        <w:jc w:val="both"/>
      </w:pPr>
      <w:r>
        <w:br/>
      </w:r>
      <w:r w:rsidR="005C35A6">
        <w:t xml:space="preserve">A primary concept in “Big E” evolution is the teaching that all living things have descended from the first living organism. As time progressed, more complex life evolved from the </w:t>
      </w:r>
      <w:proofErr w:type="gramStart"/>
      <w:r w:rsidR="005C35A6">
        <w:t>more simple</w:t>
      </w:r>
      <w:proofErr w:type="gramEnd"/>
      <w:r w:rsidR="005C35A6">
        <w:t xml:space="preserve">, and higher orders of living organisms developed out of the lower orders. This is sometimes referred to as Darwin’s “Tree of Life.” According to evolutionists, in the more recent history of the human species, apes became further and further evolved until they eventually crossed a line and a new animal (or “kind”) popped into existence: mankind.  Presumably, mankind was separate and distinct from the ape-like creatures he evolved from, and the races within the species </w:t>
      </w:r>
      <w:proofErr w:type="gramStart"/>
      <w:r w:rsidR="005C35A6">
        <w:t>homo</w:t>
      </w:r>
      <w:proofErr w:type="gramEnd"/>
      <w:r w:rsidR="005C35A6">
        <w:t xml:space="preserve"> sapiens represent different stages of evolutionary development. The later stages of development produced the most intelligent and advanced of the races of man, and they are considered more highly evolved. In view of the hierarchy of the races then, those most resembling their ape-man ancestors are considered the least evolved, and those whose features are the most distinct from the primate ancestors are the more highly evolved. According to this scale, those with black skin and larger facial features are considered lower animals, with the Australian Aborigine being the lowest order of the races. Though today’s mainstream ideology is not </w:t>
      </w:r>
      <w:r w:rsidR="00EB7714">
        <w:t xml:space="preserve">directly </w:t>
      </w:r>
      <w:r w:rsidR="005C35A6">
        <w:t xml:space="preserve">aligned with this </w:t>
      </w:r>
      <w:r w:rsidR="00EB7714">
        <w:t xml:space="preserve">sort </w:t>
      </w:r>
      <w:r w:rsidR="005C35A6">
        <w:t>of racist thinking, such was not the case at the turn of the twentieth century. At that time Aborigines and African Bushmen specimens were in high demand in museums across the world. High premiums were paid for such specimens, and human poachers captured or killed these men, then sold them on the black market so they could be made part of educational exhibits.  They were displayed dead (and sometimes alive) alongside apes and labeled as “degraded,” “savages” and “brutes.”</w:t>
      </w:r>
    </w:p>
    <w:p w:rsidR="005C35A6" w:rsidRDefault="005C35A6" w:rsidP="004D45F0">
      <w:pPr>
        <w:ind w:left="360"/>
        <w:jc w:val="both"/>
      </w:pPr>
    </w:p>
    <w:p w:rsidR="005C35A6" w:rsidRDefault="005C35A6" w:rsidP="004D45F0">
      <w:pPr>
        <w:jc w:val="both"/>
      </w:pPr>
      <w:r>
        <w:t xml:space="preserve">One such man was Ota </w:t>
      </w:r>
      <w:proofErr w:type="spellStart"/>
      <w:r>
        <w:t>Benga</w:t>
      </w:r>
      <w:proofErr w:type="spellEnd"/>
      <w:r>
        <w:t xml:space="preserve"> who was born in Central Africa. One day after a hunting expedition, Ota returned home to find his wife, two children and his entire village massacred and mutilated by militants from the Belgian government who were conducting a murderous campaign against “the evolutionary inferior natives.” Ota was captured and sold as a slave. Ota was brought to the United States by an African ex</w:t>
      </w:r>
      <w:r w:rsidR="00F11376">
        <w:t>plorer and he became part of a Louisiana Purchase</w:t>
      </w:r>
      <w:r>
        <w:t xml:space="preserve"> </w:t>
      </w:r>
      <w:r>
        <w:lastRenderedPageBreak/>
        <w:t xml:space="preserve">exhibit in the 1904 world’s fair in St. Louis and was placed in a cage with iron bars. Standing less than five feet tall and weighing just over 100 pounds, day after day Ota crouched in a corner of his cage shielding himself as best he could while crowds of people surrounded him laughing and jeering, throwing rocks and coins and yelling insults and obscenities at him. Some came to fight with Ota and the pygmies on display, and many days it was a struggle for the attending officials to keep them from being torn to pieces. Later Ota and his American owner returned to the Congo for a short time where </w:t>
      </w:r>
      <w:r w:rsidR="00EB7714">
        <w:t>he</w:t>
      </w:r>
      <w:r>
        <w:t xml:space="preserve"> married a </w:t>
      </w:r>
      <w:proofErr w:type="spellStart"/>
      <w:r>
        <w:t>Botwa</w:t>
      </w:r>
      <w:proofErr w:type="spellEnd"/>
      <w:r>
        <w:t xml:space="preserve"> woman who soon afterward died of a snake bite. After returning to America in 1906, Ota was tricked into being featured in an exhibit at the Bronx zoo, sharing a cage with apes. After his ordeal, Ota was released and cared for in a black community where he learned to read, attended classes at a seminary and was employed in a tobacco factory. Eventually, Ota lost hope of ever returning to his homeland, and he grew more and more lonely and depressed. Finally in 1916, Ota fired a bullet through his chest ending his own life. His tragic life was an example of the immense human suffering and many millions of lives lost because of the racism, dehumanization and genocides that have been the direct or indirect result of Darwinist ideology. </w:t>
      </w:r>
    </w:p>
    <w:p w:rsidR="005C35A6" w:rsidRDefault="005C35A6" w:rsidP="004D45F0">
      <w:pPr>
        <w:ind w:left="360"/>
        <w:jc w:val="both"/>
      </w:pPr>
    </w:p>
    <w:p w:rsidR="00A7318C" w:rsidRDefault="005C35A6" w:rsidP="004D45F0">
      <w:pPr>
        <w:jc w:val="both"/>
      </w:pPr>
      <w:r>
        <w:t xml:space="preserve">What was not understood in Darwin’s era is that the differences in human skin color are not due to degrees of evolutionary development </w:t>
      </w:r>
      <w:r w:rsidR="00F11376">
        <w:t>n</w:t>
      </w:r>
      <w:r>
        <w:t xml:space="preserve">or </w:t>
      </w:r>
      <w:r w:rsidR="00F11376">
        <w:t xml:space="preserve">are they </w:t>
      </w:r>
      <w:r>
        <w:t xml:space="preserve">attributable to fundamental biological differences between races; but they are simply due to </w:t>
      </w:r>
      <w:r w:rsidR="00EB7714">
        <w:t>variations</w:t>
      </w:r>
      <w:r>
        <w:t xml:space="preserve"> in levels of melanin in the skin. Melanin is a brown pigment present in the skin of every human being (though melanin production and distribution is inhibited in albinos). The color of one’s skin is determined by </w:t>
      </w:r>
      <w:r w:rsidR="00EB7714">
        <w:t xml:space="preserve">differences in </w:t>
      </w:r>
      <w:r>
        <w:t xml:space="preserve">each individual’s genetic makeup. In fact, in rare cases, the twins of parents having the same or similar skin color can be of opposite skin colors. </w:t>
      </w:r>
    </w:p>
    <w:p w:rsidR="005C35A6" w:rsidRDefault="00A7318C" w:rsidP="00A7318C">
      <w:pPr>
        <w:ind w:left="288"/>
        <w:jc w:val="both"/>
      </w:pPr>
      <w:r>
        <w:lastRenderedPageBreak/>
        <w:br/>
      </w:r>
      <w:r w:rsidR="005C35A6">
        <w:rPr>
          <w:noProof/>
        </w:rPr>
        <w:drawing>
          <wp:inline distT="0" distB="0" distL="0" distR="0" wp14:anchorId="5A9DEDF8" wp14:editId="77BF22D9">
            <wp:extent cx="1470805" cy="14233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grayscl/>
                    </a:blip>
                    <a:stretch>
                      <a:fillRect/>
                    </a:stretch>
                  </pic:blipFill>
                  <pic:spPr>
                    <a:xfrm>
                      <a:off x="0" y="0"/>
                      <a:ext cx="1477392" cy="1429733"/>
                    </a:xfrm>
                    <a:prstGeom prst="rect">
                      <a:avLst/>
                    </a:prstGeom>
                  </pic:spPr>
                </pic:pic>
              </a:graphicData>
            </a:graphic>
          </wp:inline>
        </w:drawing>
      </w:r>
      <w:r>
        <w:t xml:space="preserve">            </w:t>
      </w:r>
      <w:r w:rsidR="005C35A6">
        <w:t xml:space="preserve">  </w:t>
      </w:r>
      <w:r w:rsidR="005C35A6">
        <w:rPr>
          <w:noProof/>
        </w:rPr>
        <w:drawing>
          <wp:inline distT="0" distB="0" distL="0" distR="0" wp14:anchorId="7AA8E447" wp14:editId="3C4A64F7">
            <wp:extent cx="1411219" cy="14233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grayscl/>
                    </a:blip>
                    <a:stretch>
                      <a:fillRect/>
                    </a:stretch>
                  </pic:blipFill>
                  <pic:spPr>
                    <a:xfrm>
                      <a:off x="0" y="0"/>
                      <a:ext cx="1408831" cy="1420950"/>
                    </a:xfrm>
                    <a:prstGeom prst="rect">
                      <a:avLst/>
                    </a:prstGeom>
                  </pic:spPr>
                </pic:pic>
              </a:graphicData>
            </a:graphic>
          </wp:inline>
        </w:drawing>
      </w:r>
    </w:p>
    <w:p w:rsidR="005C35A6" w:rsidRDefault="005C35A6" w:rsidP="004D45F0">
      <w:pPr>
        <w:ind w:left="360"/>
        <w:jc w:val="both"/>
      </w:pPr>
    </w:p>
    <w:p w:rsidR="005C35A6" w:rsidRDefault="005C35A6" w:rsidP="004D45F0">
      <w:pPr>
        <w:jc w:val="both"/>
      </w:pPr>
      <w:r>
        <w:t xml:space="preserve">Biologists have noted that the genetic basis for racial differentiators (facial characteristics, skin tone, etc.) comes from only a 0.012% variation in genetic information. Furthermore, any two people in the world have a 99.8% genetic commonality with only a 0.2% variation!  This evidence flies directly in the face of the idea that there are significant differences between the races or that outward “racial characteristics” indicate more advanced or superior development of one ethnic group over another. </w:t>
      </w:r>
    </w:p>
    <w:p w:rsidR="005C35A6" w:rsidRDefault="005C35A6" w:rsidP="004D45F0">
      <w:pPr>
        <w:ind w:left="360"/>
        <w:jc w:val="both"/>
      </w:pPr>
    </w:p>
    <w:p w:rsidR="005C35A6" w:rsidRDefault="005C35A6" w:rsidP="004D45F0">
      <w:pPr>
        <w:pStyle w:val="Heading2"/>
        <w:jc w:val="both"/>
      </w:pPr>
      <w:bookmarkStart w:id="27" w:name="_Toc441083971"/>
      <w:r>
        <w:t>And this we teach in our schools?</w:t>
      </w:r>
      <w:bookmarkEnd w:id="27"/>
    </w:p>
    <w:p w:rsidR="005C35A6" w:rsidRDefault="005C35A6" w:rsidP="004D45F0">
      <w:pPr>
        <w:jc w:val="both"/>
      </w:pPr>
    </w:p>
    <w:p w:rsidR="00A276B5" w:rsidRDefault="005C35A6" w:rsidP="004D45F0">
      <w:pPr>
        <w:jc w:val="both"/>
      </w:pPr>
      <w:r>
        <w:t>Many of the destructive core ideologies popularized by Darwin had been in existence l</w:t>
      </w:r>
      <w:r w:rsidR="00425F3F">
        <w:t>ong before his work provided a ‘scientific’</w:t>
      </w:r>
      <w:r>
        <w:t xml:space="preserve"> basis for their wide acceptance. An honest survey of history however, will easily convince the objective student that the ideologies furthered and popularized by Darwin have been the root of immense oppression, suffering, violence and bloodshed beginning with the later third of the nineteenth century.</w:t>
      </w:r>
    </w:p>
    <w:p w:rsidR="00A276B5" w:rsidRDefault="00A276B5" w:rsidP="004D45F0">
      <w:pPr>
        <w:jc w:val="both"/>
      </w:pPr>
      <w:r>
        <w:br/>
      </w:r>
    </w:p>
    <w:p w:rsidR="00A276B5" w:rsidRDefault="00A276B5" w:rsidP="00A276B5">
      <w:r>
        <w:br w:type="page"/>
      </w:r>
    </w:p>
    <w:p w:rsidR="00A7318C" w:rsidRDefault="00A7318C" w:rsidP="004D45F0">
      <w:pPr>
        <w:jc w:val="both"/>
      </w:pPr>
    </w:p>
    <w:p w:rsidR="005C35A6" w:rsidRDefault="005C35A6" w:rsidP="004D45F0">
      <w:pPr>
        <w:jc w:val="both"/>
      </w:pPr>
    </w:p>
    <w:tbl>
      <w:tblPr>
        <w:tblStyle w:val="TableGrid"/>
        <w:tblW w:w="0" w:type="auto"/>
        <w:tblInd w:w="288" w:type="dxa"/>
        <w:tblLook w:val="04A0" w:firstRow="1" w:lastRow="0" w:firstColumn="1" w:lastColumn="0" w:noHBand="0" w:noVBand="1"/>
      </w:tblPr>
      <w:tblGrid>
        <w:gridCol w:w="3060"/>
        <w:gridCol w:w="2520"/>
      </w:tblGrid>
      <w:tr w:rsidR="005C35A6" w:rsidTr="00425F3F">
        <w:trPr>
          <w:tblHeader/>
        </w:trPr>
        <w:tc>
          <w:tcPr>
            <w:tcW w:w="3060" w:type="dxa"/>
            <w:shd w:val="clear" w:color="auto" w:fill="000000" w:themeFill="text1"/>
          </w:tcPr>
          <w:p w:rsidR="005C35A6" w:rsidRDefault="005C35A6" w:rsidP="004D45F0">
            <w:pPr>
              <w:jc w:val="both"/>
            </w:pPr>
            <w:r>
              <w:t>Darwinist Ideology</w:t>
            </w:r>
          </w:p>
        </w:tc>
        <w:tc>
          <w:tcPr>
            <w:tcW w:w="2520" w:type="dxa"/>
            <w:shd w:val="clear" w:color="auto" w:fill="000000" w:themeFill="text1"/>
          </w:tcPr>
          <w:p w:rsidR="005C35A6" w:rsidRDefault="005C35A6" w:rsidP="00F62956">
            <w:r>
              <w:t>Historical Consequences</w:t>
            </w:r>
          </w:p>
        </w:tc>
      </w:tr>
      <w:tr w:rsidR="005C35A6" w:rsidTr="00425F3F">
        <w:tc>
          <w:tcPr>
            <w:tcW w:w="3060" w:type="dxa"/>
          </w:tcPr>
          <w:p w:rsidR="005C35A6" w:rsidRDefault="005C35A6" w:rsidP="004D45F0">
            <w:pPr>
              <w:jc w:val="both"/>
            </w:pPr>
            <w:r>
              <w:t>Man was not created to be the beloved children of an infinite creator God. Man is rather the descendant of the simplest living organism whose life originated entirely as a result of chance. Men’s lives have no divine meaning or destiny and little or no value in the overall scheme of the survival of the fittest. There is no deep meaning or ultimate purpose in life.</w:t>
            </w:r>
          </w:p>
        </w:tc>
        <w:tc>
          <w:tcPr>
            <w:tcW w:w="2520" w:type="dxa"/>
          </w:tcPr>
          <w:p w:rsidR="005C35A6" w:rsidRDefault="005C35A6" w:rsidP="00F62956">
            <w:r>
              <w:t>Suicide – especially among teens</w:t>
            </w:r>
          </w:p>
          <w:p w:rsidR="005C35A6" w:rsidRDefault="005C35A6" w:rsidP="00F62956">
            <w:r>
              <w:t>Depression and drug abuse</w:t>
            </w:r>
          </w:p>
          <w:p w:rsidR="005C35A6" w:rsidRDefault="005C35A6" w:rsidP="00F62956">
            <w:r>
              <w:t>Gangs and street violence</w:t>
            </w:r>
          </w:p>
        </w:tc>
      </w:tr>
      <w:tr w:rsidR="005C35A6" w:rsidTr="00425F3F">
        <w:tc>
          <w:tcPr>
            <w:tcW w:w="3060" w:type="dxa"/>
          </w:tcPr>
          <w:p w:rsidR="005C35A6" w:rsidRDefault="005C35A6" w:rsidP="004D45F0">
            <w:pPr>
              <w:jc w:val="both"/>
            </w:pPr>
            <w:r>
              <w:t>Mankind was not created in the image of God. Man is simply a more highly evolved animal. Therefore the destruction of human life is no more immoral than the extermination of animal life.</w:t>
            </w:r>
          </w:p>
        </w:tc>
        <w:tc>
          <w:tcPr>
            <w:tcW w:w="2520" w:type="dxa"/>
          </w:tcPr>
          <w:p w:rsidR="005C35A6" w:rsidRDefault="005C35A6" w:rsidP="00F62956">
            <w:r>
              <w:t>Abortion</w:t>
            </w:r>
          </w:p>
          <w:p w:rsidR="005C35A6" w:rsidRDefault="005C35A6" w:rsidP="00F62956">
            <w:r>
              <w:t>Murder</w:t>
            </w:r>
          </w:p>
          <w:p w:rsidR="005C35A6" w:rsidRDefault="005C35A6" w:rsidP="00F62956">
            <w:r>
              <w:t>Genocide</w:t>
            </w:r>
          </w:p>
        </w:tc>
      </w:tr>
      <w:tr w:rsidR="005C35A6" w:rsidTr="00425F3F">
        <w:tc>
          <w:tcPr>
            <w:tcW w:w="3060" w:type="dxa"/>
          </w:tcPr>
          <w:p w:rsidR="005C35A6" w:rsidRDefault="005C35A6" w:rsidP="004D45F0">
            <w:pPr>
              <w:jc w:val="both"/>
            </w:pPr>
            <w:r>
              <w:t xml:space="preserve">Mankind is divided into races, with the more evolved having superiority and </w:t>
            </w:r>
            <w:proofErr w:type="spellStart"/>
            <w:r>
              <w:t>rulership</w:t>
            </w:r>
            <w:proofErr w:type="spellEnd"/>
            <w:r>
              <w:t xml:space="preserve"> rights over the less evolved.</w:t>
            </w:r>
          </w:p>
        </w:tc>
        <w:tc>
          <w:tcPr>
            <w:tcW w:w="2520" w:type="dxa"/>
          </w:tcPr>
          <w:p w:rsidR="005C35A6" w:rsidRDefault="005C35A6" w:rsidP="00F62956">
            <w:r>
              <w:t>War</w:t>
            </w:r>
          </w:p>
          <w:p w:rsidR="005C35A6" w:rsidRDefault="005C35A6" w:rsidP="00F62956">
            <w:r>
              <w:t>Racism</w:t>
            </w:r>
          </w:p>
          <w:p w:rsidR="005C35A6" w:rsidRDefault="005C35A6" w:rsidP="00F62956">
            <w:r>
              <w:t>Slavery</w:t>
            </w:r>
          </w:p>
          <w:p w:rsidR="005C35A6" w:rsidRDefault="005C35A6" w:rsidP="00F62956">
            <w:r>
              <w:t>Genocide</w:t>
            </w:r>
          </w:p>
        </w:tc>
      </w:tr>
      <w:tr w:rsidR="005C35A6" w:rsidTr="00425F3F">
        <w:tc>
          <w:tcPr>
            <w:tcW w:w="3060" w:type="dxa"/>
          </w:tcPr>
          <w:p w:rsidR="005C35A6" w:rsidRDefault="005C35A6" w:rsidP="004D45F0">
            <w:pPr>
              <w:jc w:val="both"/>
            </w:pPr>
            <w:r>
              <w:t>Because there is no God, there is no basis for an absolute code of morality.</w:t>
            </w:r>
          </w:p>
        </w:tc>
        <w:tc>
          <w:tcPr>
            <w:tcW w:w="2520" w:type="dxa"/>
          </w:tcPr>
          <w:p w:rsidR="005C35A6" w:rsidRDefault="005C35A6" w:rsidP="00F62956">
            <w:r>
              <w:t>Divorce</w:t>
            </w:r>
          </w:p>
          <w:p w:rsidR="005C35A6" w:rsidRDefault="005C35A6" w:rsidP="00F62956">
            <w:r>
              <w:t xml:space="preserve">Rape </w:t>
            </w:r>
          </w:p>
          <w:p w:rsidR="005C35A6" w:rsidRDefault="005C35A6" w:rsidP="00F62956">
            <w:r>
              <w:t>Incest</w:t>
            </w:r>
          </w:p>
          <w:p w:rsidR="005C35A6" w:rsidRDefault="005C35A6" w:rsidP="00F62956">
            <w:r>
              <w:t>Fatherlessness</w:t>
            </w:r>
          </w:p>
          <w:p w:rsidR="005C35A6" w:rsidRDefault="005C35A6" w:rsidP="00F62956">
            <w:r>
              <w:t>Crime</w:t>
            </w:r>
          </w:p>
          <w:p w:rsidR="00F11376" w:rsidRDefault="00F11376" w:rsidP="00F62956">
            <w:r>
              <w:t>Pornography</w:t>
            </w:r>
          </w:p>
          <w:p w:rsidR="005C35A6" w:rsidRDefault="005C35A6" w:rsidP="00F62956">
            <w:r>
              <w:t>Prostitution</w:t>
            </w:r>
          </w:p>
        </w:tc>
      </w:tr>
    </w:tbl>
    <w:p w:rsidR="005C35A6" w:rsidRDefault="005C35A6" w:rsidP="004D45F0">
      <w:pPr>
        <w:ind w:left="720"/>
        <w:jc w:val="both"/>
      </w:pPr>
    </w:p>
    <w:p w:rsidR="00A276B5" w:rsidRDefault="00A276B5">
      <w:r>
        <w:br w:type="page"/>
      </w:r>
    </w:p>
    <w:p w:rsidR="005C35A6" w:rsidRDefault="005C35A6" w:rsidP="004D45F0">
      <w:pPr>
        <w:jc w:val="both"/>
      </w:pPr>
      <w:r>
        <w:lastRenderedPageBreak/>
        <w:t>How compatible are Darwin’s ideas with those most respected in our culture and the history of our country?</w:t>
      </w:r>
    </w:p>
    <w:p w:rsidR="005C35A6" w:rsidRDefault="005C35A6" w:rsidP="004D45F0">
      <w:pPr>
        <w:jc w:val="both"/>
      </w:pPr>
    </w:p>
    <w:p w:rsidR="00530B83" w:rsidRDefault="005C35A6" w:rsidP="0031004E">
      <w:pPr>
        <w:ind w:left="288"/>
        <w:jc w:val="both"/>
        <w:rPr>
          <w:i/>
          <w:shd w:val="clear" w:color="auto" w:fill="FFFFFF"/>
        </w:rPr>
      </w:pPr>
      <w:r w:rsidRPr="00CC1328">
        <w:rPr>
          <w:i/>
        </w:rPr>
        <w:t>“</w:t>
      </w:r>
      <w:r w:rsidRPr="00CC1328">
        <w:rPr>
          <w:i/>
          <w:shd w:val="clear" w:color="auto" w:fill="FFFFFF"/>
        </w:rPr>
        <w:t xml:space="preserve">We hold these truths to be self-evident: that all men are </w:t>
      </w:r>
      <w:r w:rsidRPr="0069351A">
        <w:rPr>
          <w:b/>
          <w:i/>
          <w:shd w:val="clear" w:color="auto" w:fill="FFFFFF"/>
        </w:rPr>
        <w:t>created equal</w:t>
      </w:r>
      <w:r w:rsidRPr="00CC1328">
        <w:rPr>
          <w:i/>
          <w:shd w:val="clear" w:color="auto" w:fill="FFFFFF"/>
        </w:rPr>
        <w:t xml:space="preserve">; that they are endowed by their Creator with certain unalienable rights; that among these are life, liberty, and the pursuit of happiness.” </w:t>
      </w:r>
    </w:p>
    <w:p w:rsidR="0031004E" w:rsidRDefault="005C35A6" w:rsidP="00530B83">
      <w:pPr>
        <w:ind w:left="288"/>
        <w:jc w:val="right"/>
        <w:rPr>
          <w:shd w:val="clear" w:color="auto" w:fill="FFFFFF"/>
        </w:rPr>
      </w:pPr>
      <w:r w:rsidRPr="00C8585E">
        <w:t>—</w:t>
      </w:r>
      <w:r w:rsidRPr="00C8585E">
        <w:rPr>
          <w:shd w:val="clear" w:color="auto" w:fill="FFFFFF"/>
        </w:rPr>
        <w:t>Thomas Jefferson</w:t>
      </w:r>
      <w:r w:rsidR="00530B83">
        <w:rPr>
          <w:shd w:val="clear" w:color="auto" w:fill="FFFFFF"/>
        </w:rPr>
        <w:t xml:space="preserve">, </w:t>
      </w:r>
      <w:r w:rsidRPr="00C8585E">
        <w:rPr>
          <w:shd w:val="clear" w:color="auto" w:fill="FFFFFF"/>
        </w:rPr>
        <w:t>U.S. Declaration of Independence</w:t>
      </w:r>
    </w:p>
    <w:p w:rsidR="005C35A6" w:rsidRDefault="005C35A6" w:rsidP="0031004E">
      <w:pPr>
        <w:ind w:left="288"/>
        <w:jc w:val="both"/>
        <w:rPr>
          <w:i/>
        </w:rPr>
      </w:pPr>
    </w:p>
    <w:p w:rsidR="005C35A6" w:rsidRDefault="005C35A6" w:rsidP="004D45F0">
      <w:pPr>
        <w:jc w:val="both"/>
      </w:pPr>
      <w:r w:rsidRPr="004664B7">
        <w:t>Thomas Jefferson’s statement that all men are created equal by their Creator directly implies that they are also entitled to the same set of human rights regardless of their ethnic origin</w:t>
      </w:r>
      <w:r>
        <w:t xml:space="preserve"> or genetic makeup</w:t>
      </w:r>
      <w:r w:rsidRPr="004664B7">
        <w:t>.</w:t>
      </w:r>
      <w:r>
        <w:t xml:space="preserve"> This is in direct </w:t>
      </w:r>
      <w:r w:rsidR="00F11376">
        <w:t>opposition to the evolution-based</w:t>
      </w:r>
      <w:r>
        <w:t xml:space="preserve"> idea of the superiority of one race or ethnic group over another even though it took another 100 years before this truth was reflected in U.S. public po</w:t>
      </w:r>
      <w:r w:rsidR="00F11376">
        <w:t>licy regarding the slavery of blacks</w:t>
      </w:r>
      <w:r>
        <w:t>.</w:t>
      </w:r>
    </w:p>
    <w:p w:rsidR="005C35A6" w:rsidRDefault="005C35A6" w:rsidP="004D45F0">
      <w:pPr>
        <w:ind w:left="1440"/>
        <w:jc w:val="both"/>
        <w:rPr>
          <w:i/>
        </w:rPr>
      </w:pPr>
    </w:p>
    <w:p w:rsidR="0031004E" w:rsidRDefault="005C35A6" w:rsidP="0031004E">
      <w:pPr>
        <w:ind w:left="288"/>
        <w:jc w:val="both"/>
        <w:rPr>
          <w:i/>
          <w:shd w:val="clear" w:color="auto" w:fill="FFFFFF"/>
        </w:rPr>
      </w:pPr>
      <w:r w:rsidRPr="00CC1328">
        <w:rPr>
          <w:i/>
        </w:rPr>
        <w:t>“The God who made the world and everything in it is the Lord of heaven and earth</w:t>
      </w:r>
      <w:r w:rsidR="00877ECE">
        <w:rPr>
          <w:i/>
        </w:rPr>
        <w:t>..</w:t>
      </w:r>
      <w:r>
        <w:rPr>
          <w:i/>
        </w:rPr>
        <w:t xml:space="preserve">. </w:t>
      </w:r>
      <w:r w:rsidRPr="0069351A">
        <w:rPr>
          <w:b/>
          <w:i/>
        </w:rPr>
        <w:t>from one man he made all the nations</w:t>
      </w:r>
      <w:r w:rsidRPr="00CC1328">
        <w:rPr>
          <w:i/>
        </w:rPr>
        <w:t>, that they should inhabit the whole earth</w:t>
      </w:r>
      <w:r w:rsidR="00877ECE">
        <w:rPr>
          <w:i/>
        </w:rPr>
        <w:t>.</w:t>
      </w:r>
      <w:r w:rsidRPr="00CC1328">
        <w:rPr>
          <w:i/>
          <w:shd w:val="clear" w:color="auto" w:fill="FFFFFF"/>
        </w:rPr>
        <w:t>”</w:t>
      </w:r>
    </w:p>
    <w:p w:rsidR="005C35A6" w:rsidRDefault="005C35A6" w:rsidP="00530B83">
      <w:pPr>
        <w:ind w:left="288"/>
        <w:jc w:val="right"/>
        <w:rPr>
          <w:i/>
          <w:shd w:val="clear" w:color="auto" w:fill="FFFFFF"/>
        </w:rPr>
      </w:pPr>
      <w:r w:rsidRPr="00C8585E">
        <w:t>—</w:t>
      </w:r>
      <w:r w:rsidRPr="00C8585E">
        <w:rPr>
          <w:shd w:val="clear" w:color="auto" w:fill="FFFFFF"/>
        </w:rPr>
        <w:t xml:space="preserve">The Apostle Paul, </w:t>
      </w:r>
      <w:r>
        <w:rPr>
          <w:i/>
          <w:shd w:val="clear" w:color="auto" w:fill="FFFFFF"/>
        </w:rPr>
        <w:t>Book of Acts,</w:t>
      </w:r>
      <w:r w:rsidRPr="00C8585E">
        <w:rPr>
          <w:shd w:val="clear" w:color="auto" w:fill="FFFFFF"/>
        </w:rPr>
        <w:t xml:space="preserve"> Chapter 17</w:t>
      </w:r>
      <w:r>
        <w:rPr>
          <w:shd w:val="clear" w:color="auto" w:fill="FFFFFF"/>
        </w:rPr>
        <w:t>, (NIV)</w:t>
      </w:r>
    </w:p>
    <w:p w:rsidR="005C35A6" w:rsidRDefault="005C35A6" w:rsidP="004D45F0">
      <w:pPr>
        <w:pStyle w:val="ListParagraph"/>
        <w:jc w:val="both"/>
      </w:pPr>
    </w:p>
    <w:p w:rsidR="005C35A6" w:rsidRDefault="005C35A6" w:rsidP="004D45F0">
      <w:pPr>
        <w:jc w:val="both"/>
      </w:pPr>
      <w:r>
        <w:t xml:space="preserve">Here Paul directly states that the common ancestor of each man is the first man created by God in a beautiful garden, not protoplasm wiggling around in some primordial mud hole. The differences </w:t>
      </w:r>
      <w:r w:rsidR="00F11376">
        <w:t xml:space="preserve">and resulting implications </w:t>
      </w:r>
      <w:r>
        <w:t>between these two ideas could not be more drastic. If all races are the descendants of the same original</w:t>
      </w:r>
      <w:r w:rsidR="00425F3F">
        <w:t>, fully human</w:t>
      </w:r>
      <w:r>
        <w:t xml:space="preserve"> father and mother, then men of all races are indeed brothers </w:t>
      </w:r>
      <w:r w:rsidR="00565260">
        <w:t xml:space="preserve">of one bloodline, </w:t>
      </w:r>
      <w:r>
        <w:t>entitled to full respect and equality under God.</w:t>
      </w:r>
    </w:p>
    <w:p w:rsidR="005C35A6" w:rsidRDefault="005C35A6" w:rsidP="004D45F0">
      <w:pPr>
        <w:pStyle w:val="ListParagraph"/>
        <w:jc w:val="both"/>
      </w:pPr>
    </w:p>
    <w:p w:rsidR="00530B83" w:rsidRDefault="005C35A6" w:rsidP="0031004E">
      <w:pPr>
        <w:ind w:left="288"/>
        <w:jc w:val="both"/>
        <w:rPr>
          <w:i/>
        </w:rPr>
      </w:pPr>
      <w:r w:rsidRPr="00B858E8">
        <w:rPr>
          <w:i/>
        </w:rPr>
        <w:t>“When a Samaritan woman came to draw water, Jesus said to he</w:t>
      </w:r>
      <w:r>
        <w:rPr>
          <w:i/>
        </w:rPr>
        <w:t>r, “Will you give me a drink?”</w:t>
      </w:r>
      <w:r w:rsidRPr="00B858E8">
        <w:rPr>
          <w:i/>
        </w:rPr>
        <w:t xml:space="preserve"> (His disciples had gone into the town to buy food.) The Samaritan woman said to him, “You are a Jew and I am a Samaritan woman. How can you ask me for a drink?” (For Jews do n</w:t>
      </w:r>
      <w:r>
        <w:rPr>
          <w:i/>
        </w:rPr>
        <w:t>ot associate with Samaritans.</w:t>
      </w:r>
      <w:r w:rsidRPr="00B858E8">
        <w:rPr>
          <w:i/>
        </w:rPr>
        <w:t>)”</w:t>
      </w:r>
      <w:r>
        <w:rPr>
          <w:i/>
        </w:rPr>
        <w:t xml:space="preserve"> </w:t>
      </w:r>
    </w:p>
    <w:p w:rsidR="005C35A6" w:rsidRDefault="005C35A6" w:rsidP="00530B83">
      <w:pPr>
        <w:ind w:left="288"/>
        <w:jc w:val="right"/>
        <w:rPr>
          <w:i/>
        </w:rPr>
      </w:pPr>
      <w:r w:rsidRPr="00C8585E">
        <w:t>—</w:t>
      </w:r>
      <w:r w:rsidR="00530B83">
        <w:t>T</w:t>
      </w:r>
      <w:r w:rsidRPr="00C8585E">
        <w:t>he</w:t>
      </w:r>
      <w:r>
        <w:rPr>
          <w:i/>
        </w:rPr>
        <w:t xml:space="preserve"> Gospel of John</w:t>
      </w:r>
      <w:r w:rsidRPr="00C8585E">
        <w:t>, Chapter 4 (NIV)</w:t>
      </w:r>
    </w:p>
    <w:p w:rsidR="005C35A6" w:rsidRDefault="005C35A6" w:rsidP="004D45F0">
      <w:pPr>
        <w:ind w:left="1440"/>
        <w:jc w:val="both"/>
        <w:rPr>
          <w:i/>
        </w:rPr>
      </w:pPr>
    </w:p>
    <w:p w:rsidR="0031004E" w:rsidRDefault="00565260" w:rsidP="004D45F0">
      <w:pPr>
        <w:jc w:val="both"/>
      </w:pPr>
      <w:r>
        <w:lastRenderedPageBreak/>
        <w:t>Christ himself (</w:t>
      </w:r>
      <w:r w:rsidR="005C35A6">
        <w:t xml:space="preserve">whose birth </w:t>
      </w:r>
      <w:r>
        <w:t>divides history into B.C. and A.D.)</w:t>
      </w:r>
      <w:r w:rsidR="005C35A6" w:rsidRPr="00B858E8">
        <w:t xml:space="preserve"> during his brief visit to </w:t>
      </w:r>
      <w:r>
        <w:t xml:space="preserve">our </w:t>
      </w:r>
      <w:r w:rsidR="005C35A6" w:rsidRPr="00B858E8">
        <w:t xml:space="preserve">planet </w:t>
      </w:r>
      <w:r w:rsidR="005C35A6">
        <w:t xml:space="preserve">taught the equality of all men. Being a Jew born of Hebrew parents, Christ demonstrated his hatred of racism and his commitment to the respect of women by holding a public conversation with one of the Jew’s ethnic enemies—a Samaritan, and a woman at that. In one act he violated the two primary taboos of first-century Hebrew culture. For any man desiring to build a reputation for being a distinguished member of the Jewish hierarchy, this was social suicide. By this radical act Jesus was loudly proclaiming that there is no racial or gender-based favoritism in the eyes of God, but that all men and women are created equal in His sight. Again in the parable of the Good Samaritan, Jesus selected the ethnic enemy of his own people to be the hero of the story and at the same time highlighted the hypocrisy of </w:t>
      </w:r>
      <w:r>
        <w:t xml:space="preserve">his own culture’s </w:t>
      </w:r>
      <w:r w:rsidR="005C35A6">
        <w:t>religious elite. Christ’s teaching and the example of His life fly in the face of the false idea of the genetic superiority of one race over another.</w:t>
      </w:r>
    </w:p>
    <w:p w:rsidR="005C35A6" w:rsidRDefault="005C35A6" w:rsidP="004D45F0">
      <w:pPr>
        <w:jc w:val="both"/>
      </w:pPr>
      <w:r>
        <w:t xml:space="preserve"> </w:t>
      </w:r>
      <w:r>
        <w:br/>
        <w:t xml:space="preserve">These are some of the primary foundational ideas that form the basis of equality and human rights in our country. </w:t>
      </w:r>
      <w:r w:rsidR="00565260">
        <w:t>Attempts to t</w:t>
      </w:r>
      <w:r>
        <w:t>each</w:t>
      </w:r>
      <w:r w:rsidR="00565260">
        <w:t xml:space="preserve"> </w:t>
      </w:r>
      <w:r>
        <w:t xml:space="preserve">respect for </w:t>
      </w:r>
      <w:r w:rsidR="00565260">
        <w:t xml:space="preserve">these </w:t>
      </w:r>
      <w:r w:rsidR="00425F3F">
        <w:t>time-</w:t>
      </w:r>
      <w:r w:rsidR="00565260">
        <w:t xml:space="preserve">honored </w:t>
      </w:r>
      <w:r w:rsidR="00425F3F">
        <w:t>truths</w:t>
      </w:r>
      <w:r w:rsidR="00565260">
        <w:t xml:space="preserve"> </w:t>
      </w:r>
      <w:r>
        <w:t xml:space="preserve">alongside Darwinist </w:t>
      </w:r>
      <w:r w:rsidR="00565260">
        <w:t xml:space="preserve">ideology </w:t>
      </w:r>
      <w:r>
        <w:t>i</w:t>
      </w:r>
      <w:r w:rsidR="00425F3F">
        <w:t>s contradictory and destructive to the principles that have made our country great among the nations.</w:t>
      </w:r>
    </w:p>
    <w:p w:rsidR="005C35A6" w:rsidRDefault="005C35A6" w:rsidP="004D45F0">
      <w:pPr>
        <w:pStyle w:val="ListParagraph"/>
        <w:jc w:val="both"/>
      </w:pPr>
    </w:p>
    <w:p w:rsidR="005C35A6" w:rsidRDefault="005C35A6" w:rsidP="0031004E">
      <w:pPr>
        <w:pStyle w:val="Heading2"/>
        <w:keepLines/>
        <w:jc w:val="both"/>
      </w:pPr>
      <w:bookmarkStart w:id="28" w:name="_Toc441083972"/>
      <w:r>
        <w:t>Conclusion</w:t>
      </w:r>
      <w:bookmarkEnd w:id="28"/>
    </w:p>
    <w:p w:rsidR="005C35A6" w:rsidRDefault="005C35A6" w:rsidP="0031004E">
      <w:pPr>
        <w:pStyle w:val="ListParagraph"/>
        <w:keepNext/>
        <w:keepLines/>
        <w:jc w:val="both"/>
      </w:pPr>
    </w:p>
    <w:p w:rsidR="005C35A6" w:rsidRDefault="005C35A6" w:rsidP="0031004E">
      <w:pPr>
        <w:keepNext/>
        <w:keepLines/>
        <w:jc w:val="both"/>
      </w:pPr>
      <w:r>
        <w:t>Charles Darwin is famous for his work on the Galapagos Islands where he noted the variation in the beaks of finches over time</w:t>
      </w:r>
      <w:r w:rsidR="00425F3F">
        <w:t>,</w:t>
      </w:r>
      <w:r>
        <w:t xml:space="preserve"> and cited this as an example of natural selection at work. Had he written a book called </w:t>
      </w:r>
      <w:r w:rsidRPr="00FE423D">
        <w:rPr>
          <w:i/>
        </w:rPr>
        <w:t xml:space="preserve">On the Variation </w:t>
      </w:r>
      <w:proofErr w:type="gramStart"/>
      <w:r w:rsidRPr="00FE423D">
        <w:rPr>
          <w:i/>
        </w:rPr>
        <w:t>Within Species Over</w:t>
      </w:r>
      <w:proofErr w:type="gramEnd"/>
      <w:r w:rsidRPr="00FE423D">
        <w:rPr>
          <w:i/>
        </w:rPr>
        <w:t xml:space="preserve"> Time</w:t>
      </w:r>
      <w:r w:rsidRPr="00C8585E">
        <w:t>,</w:t>
      </w:r>
      <w:r>
        <w:t xml:space="preserve"> he could have stayed on solid scientific ground. When he extended his findings to account for the origin of all species from a common ancestor, he unapologetically crossed the line from science to speculation. Was there </w:t>
      </w:r>
      <w:r w:rsidR="00877ECE">
        <w:t xml:space="preserve">perhaps </w:t>
      </w:r>
      <w:r>
        <w:t xml:space="preserve">something in his life experience that predisposed his thinking to a bias against the supernatural as he interpreted the evidence? </w:t>
      </w:r>
    </w:p>
    <w:p w:rsidR="005C35A6" w:rsidRDefault="005C35A6" w:rsidP="004D45F0">
      <w:pPr>
        <w:jc w:val="both"/>
      </w:pPr>
    </w:p>
    <w:p w:rsidR="005C35A6" w:rsidRDefault="005C35A6" w:rsidP="004D45F0">
      <w:pPr>
        <w:jc w:val="both"/>
      </w:pPr>
      <w:r>
        <w:lastRenderedPageBreak/>
        <w:t xml:space="preserve">Darwin suffered great personal tragedy and loss during the painful disease-related death of his 10-year-old daughter Annie. After this rocked the foundations of his Christian worldview, he later lost another daughter after only a few weeks of life and another son who never reached his second birthday. Though he was once in training to become a preacher, Darwin had an incomplete understanding of man’s present condition on Earth, and his belief system could not account for the presence of </w:t>
      </w:r>
      <w:r w:rsidR="00877ECE">
        <w:t xml:space="preserve">suffering, evil and </w:t>
      </w:r>
      <w:r>
        <w:t>death. He eventually became bitter and rejected the God of the Bible. His science speculation continued to deepen until it became a full-fledged at</w:t>
      </w:r>
      <w:r w:rsidR="00877ECE">
        <w:t>heistic worldview that attempts</w:t>
      </w:r>
      <w:r>
        <w:t xml:space="preserve"> to explain life on Earth and the existence of mankind without the need for a Creator. Evolution with a big “E” became the scientific excuse Darwin needed to reject the God that he felt had abandoned him. </w:t>
      </w:r>
    </w:p>
    <w:p w:rsidR="005C35A6" w:rsidRDefault="005C35A6" w:rsidP="004D45F0">
      <w:pPr>
        <w:jc w:val="both"/>
      </w:pPr>
    </w:p>
    <w:p w:rsidR="005C35A6" w:rsidRPr="002D2EC6" w:rsidRDefault="005C35A6" w:rsidP="004D45F0">
      <w:pPr>
        <w:jc w:val="both"/>
      </w:pPr>
      <w:r>
        <w:t xml:space="preserve">Darwin </w:t>
      </w:r>
      <w:proofErr w:type="gramStart"/>
      <w:r>
        <w:t>fell</w:t>
      </w:r>
      <w:proofErr w:type="gramEnd"/>
      <w:r>
        <w:t xml:space="preserve"> victim to disappointment with God because of the existence of disease, sorrow, pain, suffering and death on the Earth. He was one of many who failed to understand the stark reality that our present world is under a curse because of the fall of mankind and </w:t>
      </w:r>
      <w:r w:rsidR="00425F3F">
        <w:t xml:space="preserve">our </w:t>
      </w:r>
      <w:r>
        <w:t xml:space="preserve">rejection of God, </w:t>
      </w:r>
      <w:r w:rsidR="00402A30">
        <w:t>H</w:t>
      </w:r>
      <w:r>
        <w:t xml:space="preserve">is love and </w:t>
      </w:r>
      <w:r w:rsidR="00402A30">
        <w:t>H</w:t>
      </w:r>
      <w:r>
        <w:t>is commandments. A careful reading of Genesis will reveal that God did indeed create a perfect world and that His intent was that man should live in a state of intimacy with his Father God, having everything necessary for a joyful and eternal life. God’s design excluded disease, pain and death; but because love is impossible wi</w:t>
      </w:r>
      <w:r w:rsidR="00402A30">
        <w:t xml:space="preserve">thout free will, God gave man </w:t>
      </w:r>
      <w:r>
        <w:t>choice</w:t>
      </w:r>
      <w:r w:rsidR="00402A30">
        <w:t>s</w:t>
      </w:r>
      <w:r>
        <w:t xml:space="preserve"> along with clearly stated consequences of </w:t>
      </w:r>
      <w:r w:rsidR="00402A30">
        <w:t xml:space="preserve">those </w:t>
      </w:r>
      <w:r>
        <w:t xml:space="preserve">choices. Despite having all he could possibly hope for, man chose what God had </w:t>
      </w:r>
      <w:proofErr w:type="gramStart"/>
      <w:r w:rsidR="00425F3F">
        <w:t>forbidden.</w:t>
      </w:r>
      <w:proofErr w:type="gramEnd"/>
      <w:r>
        <w:t xml:space="preserve"> It was </w:t>
      </w:r>
      <w:r w:rsidRPr="004152CB">
        <w:rPr>
          <w:u w:val="single"/>
        </w:rPr>
        <w:t>man’s</w:t>
      </w:r>
      <w:r>
        <w:t xml:space="preserve"> rebellion and </w:t>
      </w:r>
      <w:r w:rsidRPr="004152CB">
        <w:rPr>
          <w:u w:val="single"/>
        </w:rPr>
        <w:t>man’s</w:t>
      </w:r>
      <w:r>
        <w:t xml:space="preserve"> choice to introduce suffering, disease and death into the world, not God’s. In His mercy and love, God </w:t>
      </w:r>
      <w:r w:rsidR="00402A30">
        <w:t xml:space="preserve">later </w:t>
      </w:r>
      <w:r>
        <w:t xml:space="preserve">came to Earth in person—in the form of Jesus Christ. His purpose was to take on Himself the punishment and consequence of man’s disobedience and rebellion so that we as individuals would have the chance to escape the awful consequences of our moral crimes and bad choices. Through the sacrifice He made on our behalf, He took our punishment upon himself so that we could be reconciled to God. He also promised that suffering, disease, </w:t>
      </w:r>
      <w:r w:rsidR="00402A30">
        <w:t xml:space="preserve">sin and </w:t>
      </w:r>
      <w:r>
        <w:t xml:space="preserve">death itself would be destroyed and that the earth would one day be restored to a state of beautiful perfection where again “the lion will </w:t>
      </w:r>
      <w:r>
        <w:lastRenderedPageBreak/>
        <w:t xml:space="preserve">lay down with the lamb,” and the fear of death would be forever abolished. Yes, our present world is a mixed bag of beauty and disease, joy and tragedy because it is a perfect world in a fallen, cursed state. But in spite of the reality of the terrible pain </w:t>
      </w:r>
      <w:r w:rsidR="00425F3F">
        <w:t xml:space="preserve">we experience in </w:t>
      </w:r>
      <w:r>
        <w:t xml:space="preserve">our worst times, we can know that this is a temporary condition and that one day soon the sorrow will end forever. For those who believe and trust in His promise, Christ has left a great hope in our hearts that </w:t>
      </w:r>
      <w:r w:rsidR="00FB673F">
        <w:t xml:space="preserve">is a deep and real </w:t>
      </w:r>
      <w:r>
        <w:t xml:space="preserve">comfort to carry us through the dark and painful valleys that come our way until that day. </w:t>
      </w:r>
      <w:r w:rsidRPr="002D2EC6">
        <w:t>Had Darwin understood that God had sent his own Son to free us from the present curse that the world is under, perhaps he would not have</w:t>
      </w:r>
      <w:r>
        <w:t xml:space="preserve"> felt </w:t>
      </w:r>
      <w:r w:rsidRPr="002D2EC6">
        <w:t>a need to preclude God from</w:t>
      </w:r>
      <w:r w:rsidR="00425F3F">
        <w:t xml:space="preserve"> his</w:t>
      </w:r>
      <w:r w:rsidRPr="002D2EC6">
        <w:t xml:space="preserve"> science and his worldview. </w:t>
      </w:r>
    </w:p>
    <w:p w:rsidR="005C35A6" w:rsidRDefault="005C35A6" w:rsidP="004D45F0">
      <w:pPr>
        <w:jc w:val="both"/>
      </w:pPr>
    </w:p>
    <w:p w:rsidR="00A7318C" w:rsidRDefault="00A7318C">
      <w:pPr>
        <w:rPr>
          <w:rFonts w:asciiTheme="majorHAnsi" w:eastAsiaTheme="majorEastAsia" w:hAnsiTheme="majorHAnsi"/>
          <w:b/>
          <w:bCs/>
          <w:i/>
          <w:iCs/>
          <w:sz w:val="28"/>
          <w:szCs w:val="28"/>
        </w:rPr>
      </w:pPr>
      <w:r>
        <w:br w:type="page"/>
      </w:r>
    </w:p>
    <w:p w:rsidR="0031004E" w:rsidRDefault="005C35A6" w:rsidP="004D45F0">
      <w:pPr>
        <w:pStyle w:val="Heading2"/>
        <w:jc w:val="both"/>
      </w:pPr>
      <w:bookmarkStart w:id="29" w:name="_Toc441083973"/>
      <w:r>
        <w:lastRenderedPageBreak/>
        <w:t>Points to Remember</w:t>
      </w:r>
      <w:bookmarkEnd w:id="29"/>
    </w:p>
    <w:p w:rsidR="0031004E" w:rsidRPr="0031004E" w:rsidRDefault="0031004E" w:rsidP="0031004E"/>
    <w:p w:rsidR="0031004E" w:rsidRDefault="005C35A6" w:rsidP="00FC1F5E">
      <w:pPr>
        <w:pStyle w:val="ListParagraph"/>
        <w:numPr>
          <w:ilvl w:val="0"/>
          <w:numId w:val="25"/>
        </w:numPr>
        <w:jc w:val="both"/>
      </w:pPr>
      <w:r>
        <w:t xml:space="preserve">Within kinds, living things exhibit change </w:t>
      </w:r>
      <w:r w:rsidR="00BB4CC2">
        <w:t xml:space="preserve">which may result in new and different breeds </w:t>
      </w:r>
      <w:r>
        <w:t>over time</w:t>
      </w:r>
      <w:r w:rsidR="00BB4CC2">
        <w:t xml:space="preserve"> (speciation)</w:t>
      </w:r>
      <w:r>
        <w:t>. The idea of existing kinds morphing into entirely new kinds by a series of gradual changes, however, is completely unsupported by the fossil record and the tenets of observable biological science.</w:t>
      </w:r>
    </w:p>
    <w:p w:rsidR="005C35A6" w:rsidRDefault="005C35A6" w:rsidP="0031004E">
      <w:pPr>
        <w:pStyle w:val="ListParagraph"/>
        <w:jc w:val="both"/>
      </w:pPr>
    </w:p>
    <w:p w:rsidR="0031004E" w:rsidRDefault="005C35A6" w:rsidP="00FC1F5E">
      <w:pPr>
        <w:pStyle w:val="ListParagraph"/>
        <w:numPr>
          <w:ilvl w:val="0"/>
          <w:numId w:val="25"/>
        </w:numPr>
        <w:jc w:val="both"/>
      </w:pPr>
      <w:r>
        <w:t>In order for “Big E” evolution (molecules-to-man) to have occurred, the fossil record would have had to be replete with examples of transitional forms, but none have been found after several hundred years of paleontology.</w:t>
      </w:r>
    </w:p>
    <w:p w:rsidR="0031004E" w:rsidRDefault="0031004E" w:rsidP="00A513CD">
      <w:pPr>
        <w:pStyle w:val="ListParagraph"/>
        <w:ind w:left="360"/>
        <w:jc w:val="both"/>
      </w:pPr>
    </w:p>
    <w:p w:rsidR="0031004E" w:rsidRDefault="005C35A6" w:rsidP="00FC1F5E">
      <w:pPr>
        <w:pStyle w:val="ListParagraph"/>
        <w:numPr>
          <w:ilvl w:val="0"/>
          <w:numId w:val="25"/>
        </w:numPr>
        <w:jc w:val="both"/>
      </w:pPr>
      <w:r>
        <w:t xml:space="preserve">Neither of the </w:t>
      </w:r>
      <w:r w:rsidR="00EF08BB">
        <w:t xml:space="preserve">two driving forces of evolution, neither </w:t>
      </w:r>
      <w:r w:rsidRPr="006B22D4">
        <w:t xml:space="preserve">mutation </w:t>
      </w:r>
      <w:r>
        <w:t xml:space="preserve">nor </w:t>
      </w:r>
      <w:r w:rsidR="00EF08BB">
        <w:t xml:space="preserve">natural selection </w:t>
      </w:r>
      <w:r w:rsidRPr="006B22D4">
        <w:t xml:space="preserve">are capable of adding </w:t>
      </w:r>
      <w:r>
        <w:t xml:space="preserve">any information to the genome, much less </w:t>
      </w:r>
      <w:r w:rsidRPr="006B22D4">
        <w:t xml:space="preserve">the </w:t>
      </w:r>
      <w:r>
        <w:t xml:space="preserve">extensive amounts of </w:t>
      </w:r>
      <w:r w:rsidRPr="006B22D4">
        <w:t>information needed to produce different</w:t>
      </w:r>
      <w:r w:rsidR="00EF08BB">
        <w:t xml:space="preserve"> and distinct</w:t>
      </w:r>
      <w:r w:rsidRPr="006B22D4">
        <w:t xml:space="preserve"> </w:t>
      </w:r>
      <w:r>
        <w:t xml:space="preserve">new </w:t>
      </w:r>
      <w:r w:rsidRPr="006B22D4">
        <w:t>kinds</w:t>
      </w:r>
      <w:r>
        <w:t xml:space="preserve">. The </w:t>
      </w:r>
      <w:r w:rsidR="00BB4CC2">
        <w:t xml:space="preserve">(presumed) </w:t>
      </w:r>
      <w:r>
        <w:t>availability of long periods of time doe</w:t>
      </w:r>
      <w:r w:rsidR="00EF08BB">
        <w:t xml:space="preserve">s not </w:t>
      </w:r>
      <w:r w:rsidR="00BB4CC2">
        <w:t>resolve</w:t>
      </w:r>
      <w:r w:rsidR="00EF08BB">
        <w:t xml:space="preserve"> this</w:t>
      </w:r>
      <w:r w:rsidR="00BB4CC2">
        <w:t xml:space="preserve"> limitation</w:t>
      </w:r>
      <w:r>
        <w:t xml:space="preserve">. </w:t>
      </w:r>
    </w:p>
    <w:p w:rsidR="0031004E" w:rsidRDefault="0031004E" w:rsidP="00A513CD">
      <w:pPr>
        <w:pStyle w:val="ListParagraph"/>
        <w:ind w:left="360"/>
        <w:jc w:val="both"/>
      </w:pPr>
    </w:p>
    <w:p w:rsidR="005C35A6" w:rsidRDefault="005C35A6" w:rsidP="00FC1F5E">
      <w:pPr>
        <w:pStyle w:val="ListParagraph"/>
        <w:numPr>
          <w:ilvl w:val="0"/>
          <w:numId w:val="25"/>
        </w:numPr>
        <w:jc w:val="both"/>
      </w:pPr>
      <w:r>
        <w:t>Evolutionary thinking excludes the truths of</w:t>
      </w:r>
    </w:p>
    <w:p w:rsidR="005C35A6" w:rsidRDefault="005C35A6" w:rsidP="00FC1F5E">
      <w:pPr>
        <w:pStyle w:val="ListParagraph"/>
        <w:numPr>
          <w:ilvl w:val="0"/>
          <w:numId w:val="34"/>
        </w:numPr>
        <w:jc w:val="both"/>
      </w:pPr>
      <w:r>
        <w:t>an absolute and immutable basis for morality</w:t>
      </w:r>
    </w:p>
    <w:p w:rsidR="005C35A6" w:rsidRDefault="005C35A6" w:rsidP="00FC1F5E">
      <w:pPr>
        <w:pStyle w:val="ListParagraph"/>
        <w:numPr>
          <w:ilvl w:val="0"/>
          <w:numId w:val="34"/>
        </w:numPr>
        <w:jc w:val="both"/>
      </w:pPr>
      <w:r>
        <w:t xml:space="preserve">human free will </w:t>
      </w:r>
    </w:p>
    <w:p w:rsidR="005C35A6" w:rsidRDefault="005C35A6" w:rsidP="00FC1F5E">
      <w:pPr>
        <w:pStyle w:val="ListParagraph"/>
        <w:numPr>
          <w:ilvl w:val="0"/>
          <w:numId w:val="34"/>
        </w:numPr>
        <w:jc w:val="both"/>
      </w:pPr>
      <w:r>
        <w:t xml:space="preserve">man’s ultimate accountability to God </w:t>
      </w:r>
    </w:p>
    <w:p w:rsidR="005C35A6" w:rsidRDefault="005C35A6" w:rsidP="00A513CD">
      <w:pPr>
        <w:ind w:left="288"/>
        <w:jc w:val="both"/>
      </w:pPr>
      <w:r>
        <w:t xml:space="preserve">As a result, it has become the basis for justifying extreme acts of evil such as racism, </w:t>
      </w:r>
      <w:r w:rsidR="00EF08BB">
        <w:t xml:space="preserve">abortion, </w:t>
      </w:r>
      <w:r>
        <w:t>genocide</w:t>
      </w:r>
      <w:r w:rsidR="00EF08BB">
        <w:t xml:space="preserve"> and revenge killing (murder)</w:t>
      </w:r>
      <w:r>
        <w:t>. Evolutionary thinking is dangerous to society and has been the root cause of massive amounts of suffering, killing and bloodshed since its advent in history.</w:t>
      </w:r>
    </w:p>
    <w:p w:rsidR="005C35A6" w:rsidRDefault="005C35A6" w:rsidP="004D45F0">
      <w:pPr>
        <w:jc w:val="both"/>
        <w:rPr>
          <w:rFonts w:asciiTheme="majorHAnsi" w:eastAsiaTheme="majorEastAsia" w:hAnsiTheme="majorHAnsi"/>
          <w:b/>
          <w:bCs/>
          <w:i/>
          <w:iCs/>
          <w:sz w:val="28"/>
          <w:szCs w:val="28"/>
        </w:rPr>
      </w:pPr>
      <w:r>
        <w:br w:type="page"/>
      </w:r>
    </w:p>
    <w:p w:rsidR="005C35A6" w:rsidRDefault="005C35A6" w:rsidP="004D45F0">
      <w:pPr>
        <w:pStyle w:val="Heading2"/>
        <w:jc w:val="both"/>
      </w:pPr>
      <w:bookmarkStart w:id="30" w:name="_Toc441083974"/>
      <w:r>
        <w:lastRenderedPageBreak/>
        <w:t>Questions for Discussion and Review</w:t>
      </w:r>
      <w:bookmarkEnd w:id="30"/>
    </w:p>
    <w:p w:rsidR="005C35A6" w:rsidRDefault="005C35A6" w:rsidP="004D45F0">
      <w:pPr>
        <w:jc w:val="both"/>
      </w:pPr>
    </w:p>
    <w:p w:rsidR="0031004E" w:rsidRDefault="005C35A6" w:rsidP="00FC1F5E">
      <w:pPr>
        <w:pStyle w:val="ListParagraph"/>
        <w:numPr>
          <w:ilvl w:val="0"/>
          <w:numId w:val="22"/>
        </w:numPr>
        <w:jc w:val="both"/>
      </w:pPr>
      <w:r>
        <w:t xml:space="preserve">Define, in your own words, the terms </w:t>
      </w:r>
      <w:r w:rsidRPr="002D2EC6">
        <w:rPr>
          <w:i/>
        </w:rPr>
        <w:t>natural selection</w:t>
      </w:r>
      <w:r>
        <w:t xml:space="preserve">, </w:t>
      </w:r>
      <w:r w:rsidRPr="002D2EC6">
        <w:rPr>
          <w:i/>
        </w:rPr>
        <w:t>mutation</w:t>
      </w:r>
      <w:r>
        <w:t xml:space="preserve">, </w:t>
      </w:r>
      <w:r w:rsidRPr="002D2EC6">
        <w:rPr>
          <w:i/>
        </w:rPr>
        <w:t>micro</w:t>
      </w:r>
      <w:r>
        <w:rPr>
          <w:i/>
        </w:rPr>
        <w:t>-</w:t>
      </w:r>
      <w:r w:rsidRPr="002D2EC6">
        <w:rPr>
          <w:i/>
        </w:rPr>
        <w:t>evolution</w:t>
      </w:r>
      <w:r>
        <w:t xml:space="preserve"> and </w:t>
      </w:r>
      <w:r w:rsidRPr="002D2EC6">
        <w:rPr>
          <w:i/>
        </w:rPr>
        <w:t>macro</w:t>
      </w:r>
      <w:r>
        <w:rPr>
          <w:i/>
        </w:rPr>
        <w:t>-</w:t>
      </w:r>
      <w:r w:rsidRPr="002D2EC6">
        <w:rPr>
          <w:i/>
        </w:rPr>
        <w:t>evolution</w:t>
      </w:r>
      <w:r>
        <w:t>.</w:t>
      </w:r>
    </w:p>
    <w:p w:rsidR="0031004E" w:rsidRDefault="0031004E" w:rsidP="0031004E">
      <w:pPr>
        <w:jc w:val="both"/>
      </w:pPr>
    </w:p>
    <w:p w:rsidR="005C35A6" w:rsidRDefault="005C35A6" w:rsidP="0031004E">
      <w:pPr>
        <w:jc w:val="both"/>
      </w:pPr>
      <w:r>
        <w:br/>
      </w:r>
    </w:p>
    <w:p w:rsidR="005C35A6" w:rsidRDefault="005C35A6" w:rsidP="00FC1F5E">
      <w:pPr>
        <w:pStyle w:val="ListParagraph"/>
        <w:numPr>
          <w:ilvl w:val="0"/>
          <w:numId w:val="22"/>
        </w:numPr>
        <w:jc w:val="both"/>
      </w:pPr>
      <w:r>
        <w:t>What are the primary flaws in Darwin’s theory of macro-evolution?</w:t>
      </w:r>
      <w:r>
        <w:br/>
      </w:r>
      <w:r>
        <w:br/>
      </w:r>
      <w:r>
        <w:br/>
      </w:r>
      <w:r>
        <w:br/>
      </w:r>
    </w:p>
    <w:p w:rsidR="0031004E" w:rsidRDefault="005C35A6" w:rsidP="00FC1F5E">
      <w:pPr>
        <w:pStyle w:val="ListParagraph"/>
        <w:numPr>
          <w:ilvl w:val="0"/>
          <w:numId w:val="22"/>
        </w:numPr>
        <w:jc w:val="both"/>
      </w:pPr>
      <w:r>
        <w:t>What life experiences did Darwin suffer that led to his pre</w:t>
      </w:r>
      <w:r w:rsidR="00EF08BB">
        <w:t>disposition</w:t>
      </w:r>
      <w:r>
        <w:t xml:space="preserve"> against the supernatural?</w:t>
      </w:r>
    </w:p>
    <w:p w:rsidR="0031004E" w:rsidRDefault="005C35A6" w:rsidP="0031004E">
      <w:pPr>
        <w:pStyle w:val="ListParagraph"/>
        <w:jc w:val="both"/>
      </w:pPr>
      <w:r>
        <w:br/>
      </w:r>
    </w:p>
    <w:p w:rsidR="005C35A6" w:rsidRDefault="005C35A6" w:rsidP="0031004E">
      <w:pPr>
        <w:pStyle w:val="ListParagraph"/>
        <w:jc w:val="both"/>
      </w:pPr>
      <w:r>
        <w:br/>
      </w:r>
    </w:p>
    <w:p w:rsidR="0031004E" w:rsidRDefault="005C35A6" w:rsidP="00FC1F5E">
      <w:pPr>
        <w:pStyle w:val="ListParagraph"/>
        <w:numPr>
          <w:ilvl w:val="0"/>
          <w:numId w:val="22"/>
        </w:numPr>
        <w:jc w:val="both"/>
      </w:pPr>
      <w:r>
        <w:t>In your opinion, was Darwin’s bitterness against God justified? Personal tragedies and suffering often result in bitterness against God. Must this always be the case? Why or why not?</w:t>
      </w:r>
    </w:p>
    <w:p w:rsidR="0031004E" w:rsidRDefault="005C35A6" w:rsidP="0031004E">
      <w:pPr>
        <w:jc w:val="both"/>
      </w:pPr>
      <w:r>
        <w:br/>
      </w:r>
    </w:p>
    <w:p w:rsidR="005C35A6" w:rsidRDefault="005C35A6" w:rsidP="0031004E">
      <w:pPr>
        <w:jc w:val="both"/>
      </w:pPr>
      <w:r>
        <w:br/>
      </w:r>
    </w:p>
    <w:p w:rsidR="0031004E" w:rsidRDefault="005C35A6" w:rsidP="00FC1F5E">
      <w:pPr>
        <w:pStyle w:val="ListParagraph"/>
        <w:numPr>
          <w:ilvl w:val="0"/>
          <w:numId w:val="22"/>
        </w:numPr>
        <w:jc w:val="both"/>
      </w:pPr>
      <w:r>
        <w:t xml:space="preserve">What are some examples of evil deeds in history that are directly or indirectly traceable to evolutionary thinking? Explain their linkages to evolutionary </w:t>
      </w:r>
      <w:r w:rsidR="00EF08BB">
        <w:t>thought</w:t>
      </w:r>
      <w:r>
        <w:t>.</w:t>
      </w:r>
    </w:p>
    <w:p w:rsidR="00165A3B" w:rsidRDefault="005C35A6" w:rsidP="0031004E">
      <w:pPr>
        <w:pStyle w:val="ListParagraph"/>
        <w:jc w:val="both"/>
      </w:pPr>
      <w:r>
        <w:br/>
      </w:r>
      <w:r>
        <w:br/>
      </w:r>
    </w:p>
    <w:p w:rsidR="00165A3B" w:rsidRDefault="00165A3B">
      <w:r>
        <w:br w:type="page"/>
      </w:r>
    </w:p>
    <w:p w:rsidR="00A7318C" w:rsidRDefault="005C35A6" w:rsidP="00FC1F5E">
      <w:pPr>
        <w:pStyle w:val="ListParagraph"/>
        <w:numPr>
          <w:ilvl w:val="0"/>
          <w:numId w:val="22"/>
        </w:numPr>
        <w:jc w:val="both"/>
      </w:pPr>
      <w:r>
        <w:lastRenderedPageBreak/>
        <w:t xml:space="preserve">Would society be justified in preventing those with physical or mental flaws from reproducing in order to </w:t>
      </w:r>
      <w:r w:rsidR="00EF08BB">
        <w:t xml:space="preserve">create </w:t>
      </w:r>
      <w:r>
        <w:t>a higher quality gene pool? Should the unwanted members of society (the untimely conceived, the aging, and those with birth defects, mental challenges or incurable diseases) be killed and eliminated from society in order to preserve resources and prevent them from becoming an economic burden? Why or why not?</w:t>
      </w:r>
    </w:p>
    <w:p w:rsidR="00A7318C" w:rsidRDefault="00A7318C">
      <w:r>
        <w:br w:type="page"/>
      </w:r>
    </w:p>
    <w:p w:rsidR="00CA1607" w:rsidRPr="0061467C" w:rsidRDefault="00CA1607" w:rsidP="004D45F0">
      <w:pPr>
        <w:pStyle w:val="Heading1"/>
      </w:pPr>
      <w:bookmarkStart w:id="31" w:name="_Toc441083975"/>
      <w:r w:rsidRPr="0061467C">
        <w:lastRenderedPageBreak/>
        <w:t xml:space="preserve">Chapter </w:t>
      </w:r>
      <w:r>
        <w:t>Four</w:t>
      </w:r>
      <w:r w:rsidRPr="0061467C">
        <w:t>:</w:t>
      </w:r>
      <w:r w:rsidRPr="0061467C">
        <w:br/>
        <w:t xml:space="preserve">  </w:t>
      </w:r>
      <w:r w:rsidR="00D41D87">
        <w:t xml:space="preserve">Bruising My Brain with the </w:t>
      </w:r>
      <w:r w:rsidRPr="0061467C">
        <w:t>Big</w:t>
      </w:r>
      <w:r>
        <w:t xml:space="preserve"> </w:t>
      </w:r>
      <w:r w:rsidRPr="0061467C">
        <w:t>Bang</w:t>
      </w:r>
      <w:bookmarkEnd w:id="31"/>
    </w:p>
    <w:p w:rsidR="00CA1607" w:rsidRDefault="00CA1607"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9"/>
        <w:gridCol w:w="4437"/>
      </w:tblGrid>
      <w:tr w:rsidR="00CA1607" w:rsidTr="000501D7">
        <w:tc>
          <w:tcPr>
            <w:tcW w:w="2178" w:type="dxa"/>
          </w:tcPr>
          <w:p w:rsidR="00CA1607" w:rsidRDefault="00CA1607" w:rsidP="004D45F0">
            <w:pPr>
              <w:jc w:val="both"/>
              <w:rPr>
                <w:b/>
                <w:i/>
              </w:rPr>
            </w:pPr>
            <w:r w:rsidRPr="00EB1A59">
              <w:rPr>
                <w:b/>
                <w:i/>
              </w:rPr>
              <w:t>Good Science:</w:t>
            </w:r>
          </w:p>
        </w:tc>
        <w:tc>
          <w:tcPr>
            <w:tcW w:w="7398" w:type="dxa"/>
          </w:tcPr>
          <w:p w:rsidR="00CA1607" w:rsidRDefault="00CA1607" w:rsidP="00A7318C">
            <w:pPr>
              <w:rPr>
                <w:i/>
              </w:rPr>
            </w:pPr>
            <w:r>
              <w:rPr>
                <w:i/>
              </w:rPr>
              <w:t>The universe as we observe it is slowly expanding.</w:t>
            </w:r>
          </w:p>
          <w:p w:rsidR="00CA1607" w:rsidRDefault="00CA1607" w:rsidP="00A7318C">
            <w:pPr>
              <w:rPr>
                <w:b/>
                <w:i/>
              </w:rPr>
            </w:pPr>
          </w:p>
        </w:tc>
      </w:tr>
      <w:tr w:rsidR="00CA1607" w:rsidTr="000501D7">
        <w:tc>
          <w:tcPr>
            <w:tcW w:w="2178" w:type="dxa"/>
          </w:tcPr>
          <w:p w:rsidR="00CA1607" w:rsidRDefault="00CA1607" w:rsidP="004D45F0">
            <w:pPr>
              <w:jc w:val="both"/>
              <w:rPr>
                <w:b/>
                <w:i/>
              </w:rPr>
            </w:pPr>
            <w:r>
              <w:rPr>
                <w:b/>
                <w:i/>
              </w:rPr>
              <w:t>Bad</w:t>
            </w:r>
            <w:r w:rsidRPr="00EB1A59">
              <w:rPr>
                <w:b/>
                <w:i/>
              </w:rPr>
              <w:t xml:space="preserve"> Science:</w:t>
            </w:r>
          </w:p>
        </w:tc>
        <w:tc>
          <w:tcPr>
            <w:tcW w:w="7398" w:type="dxa"/>
          </w:tcPr>
          <w:p w:rsidR="00CA1607" w:rsidRDefault="00CA1607" w:rsidP="00A7318C">
            <w:pPr>
              <w:rPr>
                <w:i/>
              </w:rPr>
            </w:pPr>
            <w:r>
              <w:rPr>
                <w:i/>
              </w:rPr>
              <w:t>Matter can be produced directly from energy without also producing equal quantities of antimatter.</w:t>
            </w:r>
          </w:p>
          <w:p w:rsidR="00CA1607" w:rsidRDefault="00CA1607" w:rsidP="00A7318C">
            <w:pPr>
              <w:rPr>
                <w:b/>
                <w:i/>
              </w:rPr>
            </w:pPr>
          </w:p>
        </w:tc>
      </w:tr>
      <w:tr w:rsidR="00CA1607" w:rsidTr="000501D7">
        <w:tc>
          <w:tcPr>
            <w:tcW w:w="2178" w:type="dxa"/>
          </w:tcPr>
          <w:p w:rsidR="00CA1607" w:rsidRDefault="00CA1607" w:rsidP="004D45F0">
            <w:pPr>
              <w:jc w:val="both"/>
              <w:rPr>
                <w:b/>
                <w:i/>
              </w:rPr>
            </w:pPr>
            <w:r>
              <w:rPr>
                <w:b/>
                <w:i/>
              </w:rPr>
              <w:t>Science Fiction</w:t>
            </w:r>
            <w:r w:rsidRPr="00244E4E">
              <w:rPr>
                <w:b/>
                <w:i/>
              </w:rPr>
              <w:t>:</w:t>
            </w:r>
          </w:p>
        </w:tc>
        <w:tc>
          <w:tcPr>
            <w:tcW w:w="7398" w:type="dxa"/>
          </w:tcPr>
          <w:p w:rsidR="00CA1607" w:rsidRDefault="00CA1607" w:rsidP="00A7318C">
            <w:pPr>
              <w:rPr>
                <w:i/>
              </w:rPr>
            </w:pPr>
            <w:r>
              <w:rPr>
                <w:i/>
              </w:rPr>
              <w:t>The theory of general relativity can be applied to show that all things we know (including time itself) emerged from a single tiny object approximately 14 billion years ago.</w:t>
            </w:r>
          </w:p>
          <w:p w:rsidR="00CA1607" w:rsidRPr="00212707" w:rsidRDefault="00CA1607" w:rsidP="00A7318C">
            <w:pPr>
              <w:rPr>
                <w:i/>
              </w:rPr>
            </w:pPr>
          </w:p>
        </w:tc>
      </w:tr>
    </w:tbl>
    <w:p w:rsidR="00CA1607" w:rsidRDefault="00CA1607" w:rsidP="004D45F0">
      <w:pPr>
        <w:jc w:val="both"/>
      </w:pPr>
    </w:p>
    <w:p w:rsidR="00CA1607" w:rsidRDefault="00CA1607" w:rsidP="004D45F0">
      <w:pPr>
        <w:jc w:val="both"/>
      </w:pPr>
      <w:r>
        <w:t>What exactly is the Big Bang theory, and why has it become the centerpiece of the discussion around the origin of the universe in both secular and theistic circles?</w:t>
      </w:r>
    </w:p>
    <w:p w:rsidR="00CA1607" w:rsidRDefault="00CA1607" w:rsidP="004D45F0">
      <w:pPr>
        <w:jc w:val="both"/>
      </w:pPr>
    </w:p>
    <w:p w:rsidR="00CA1607" w:rsidRDefault="00CA1607" w:rsidP="004D45F0">
      <w:pPr>
        <w:jc w:val="both"/>
      </w:pPr>
      <w:r w:rsidRPr="00801E84">
        <w:t xml:space="preserve">In 1929, Edwin Hubble's experimental observations </w:t>
      </w:r>
      <w:r>
        <w:t xml:space="preserve">implied </w:t>
      </w:r>
      <w:r w:rsidRPr="00801E84">
        <w:t xml:space="preserve">that relative to the </w:t>
      </w:r>
      <w:r>
        <w:t>e</w:t>
      </w:r>
      <w:r w:rsidRPr="00801E84">
        <w:t>arth and all other observed bodies, galaxies are receding</w:t>
      </w:r>
      <w:r>
        <w:t xml:space="preserve"> (moving outward)</w:t>
      </w:r>
      <w:r w:rsidRPr="00801E84">
        <w:t xml:space="preserve"> in</w:t>
      </w:r>
      <w:r>
        <w:t xml:space="preserve"> every direction at velocities </w:t>
      </w:r>
      <w:r w:rsidRPr="00801E84">
        <w:t xml:space="preserve">directly proportional to their distance from the </w:t>
      </w:r>
      <w:r>
        <w:t>e</w:t>
      </w:r>
      <w:r w:rsidRPr="00801E84">
        <w:t>arth and each other</w:t>
      </w:r>
      <w:r>
        <w:t>. In order to calculate these velocities, he relied on changes in the wavelength of light from the observed bodies known as “redshift.” Of deeper significance was Hubble’s observation of far off galaxies, which implied that the rate of expansion of the universe is increasing over time.</w:t>
      </w:r>
    </w:p>
    <w:p w:rsidR="00CA1607" w:rsidRDefault="00CA1607" w:rsidP="004D45F0">
      <w:pPr>
        <w:jc w:val="both"/>
      </w:pPr>
    </w:p>
    <w:p w:rsidR="00CA1607" w:rsidRDefault="00CA1607" w:rsidP="004D45F0">
      <w:pPr>
        <w:jc w:val="both"/>
      </w:pPr>
      <w:r>
        <w:t xml:space="preserve">With this idea of an expanding universe in place, physicists applied Einstein’s theory of relativity (that energy can be converted directly into matter) and extrapolated all the way back to a single point of matter (or “singularity”) that is infinitely hot, infinitely small and infinitely dense and from which all objects in the universe originated. Purportedly, this “singularity” was smaller than any object we know of in today’s world. It contained not only the “stuff” from which all matter of the universe came, but also </w:t>
      </w:r>
      <w:proofErr w:type="gramStart"/>
      <w:r>
        <w:t>all of the</w:t>
      </w:r>
      <w:proofErr w:type="gramEnd"/>
      <w:r>
        <w:t xml:space="preserve"> incredible expanse of space itself. By using Einstein’s relative physics, secular scientists </w:t>
      </w:r>
      <w:r>
        <w:lastRenderedPageBreak/>
        <w:t xml:space="preserve">speculate that the original point (or singularity) did not exist in space and time, but it contained all of space and time </w:t>
      </w:r>
      <w:r w:rsidRPr="00212707">
        <w:rPr>
          <w:i/>
        </w:rPr>
        <w:t>within</w:t>
      </w:r>
      <w:r w:rsidRPr="00542B26">
        <w:rPr>
          <w:i/>
        </w:rPr>
        <w:t xml:space="preserve"> itself</w:t>
      </w:r>
      <w:r>
        <w:t xml:space="preserve">. As </w:t>
      </w:r>
      <w:proofErr w:type="gramStart"/>
      <w:r>
        <w:t>all of the</w:t>
      </w:r>
      <w:proofErr w:type="gramEnd"/>
      <w:r>
        <w:t xml:space="preserve"> universe expanded from this one point, so did all of space and time. Because of this, it becomes inappropriate to ask questions such as “Where was this singularity located relative to our galaxy?” or “Where did the singularity come from in the first place?” or “What happened before the singularity began to expand because space and time did not yet exist?” Is your brain hurting yet? </w:t>
      </w:r>
    </w:p>
    <w:p w:rsidR="00CA1607" w:rsidRDefault="00CA1607" w:rsidP="004D45F0">
      <w:pPr>
        <w:jc w:val="both"/>
      </w:pPr>
    </w:p>
    <w:p w:rsidR="00CA1607" w:rsidRDefault="00CA1607" w:rsidP="004D45F0">
      <w:pPr>
        <w:jc w:val="both"/>
      </w:pPr>
      <w:r>
        <w:t>The first point to make when di</w:t>
      </w:r>
      <w:r w:rsidR="00BA0EBD">
        <w:t>scussing the Big Bang is that it</w:t>
      </w:r>
      <w:r>
        <w:t xml:space="preserve"> has only a thin hair of basis in real, observational science. That thin hair is surrounded by an ocean of speculative theory and outright fiction. When the authors of the Big Bang ran out real physics and scientific observation to support their idea, they resorted to an academic principle known as M.S.U. (“Make Something Up”) to explain</w:t>
      </w:r>
      <w:r w:rsidR="00BA0EBD">
        <w:t xml:space="preserve"> away</w:t>
      </w:r>
      <w:r>
        <w:t xml:space="preserve"> the </w:t>
      </w:r>
      <w:r w:rsidR="00BA0EBD">
        <w:t xml:space="preserve">significant </w:t>
      </w:r>
      <w:r>
        <w:t>gaps and contradictions. Anyone attempting a serious study of the Big Bang will be presented with several new theories of quantum mechanics and physics, that have no instances or examples in the real universe and which are found nowhere else in science. Here are some examples:</w:t>
      </w:r>
    </w:p>
    <w:p w:rsidR="00CA1607" w:rsidRDefault="00CA1607" w:rsidP="004D45F0">
      <w:pPr>
        <w:jc w:val="both"/>
      </w:pPr>
    </w:p>
    <w:tbl>
      <w:tblPr>
        <w:tblStyle w:val="TableGrid"/>
        <w:tblW w:w="0" w:type="auto"/>
        <w:tblLook w:val="04A0" w:firstRow="1" w:lastRow="0" w:firstColumn="1" w:lastColumn="0" w:noHBand="0" w:noVBand="1"/>
      </w:tblPr>
      <w:tblGrid>
        <w:gridCol w:w="1278"/>
        <w:gridCol w:w="3600"/>
        <w:gridCol w:w="1098"/>
      </w:tblGrid>
      <w:tr w:rsidR="00CA1607" w:rsidTr="00BA0EBD">
        <w:trPr>
          <w:tblHeader/>
        </w:trPr>
        <w:tc>
          <w:tcPr>
            <w:tcW w:w="1278" w:type="dxa"/>
            <w:shd w:val="clear" w:color="auto" w:fill="000000" w:themeFill="text1"/>
          </w:tcPr>
          <w:p w:rsidR="00CA1607" w:rsidRDefault="00CA1607" w:rsidP="004D45F0">
            <w:pPr>
              <w:jc w:val="both"/>
            </w:pPr>
            <w:r>
              <w:t>Entity</w:t>
            </w:r>
          </w:p>
        </w:tc>
        <w:tc>
          <w:tcPr>
            <w:tcW w:w="3600" w:type="dxa"/>
            <w:shd w:val="clear" w:color="auto" w:fill="000000" w:themeFill="text1"/>
          </w:tcPr>
          <w:p w:rsidR="00CA1607" w:rsidRDefault="00CA1607" w:rsidP="004D45F0">
            <w:pPr>
              <w:jc w:val="both"/>
            </w:pPr>
            <w:r>
              <w:t>Definition</w:t>
            </w:r>
          </w:p>
        </w:tc>
        <w:tc>
          <w:tcPr>
            <w:tcW w:w="1098" w:type="dxa"/>
            <w:shd w:val="clear" w:color="auto" w:fill="000000" w:themeFill="text1"/>
          </w:tcPr>
          <w:p w:rsidR="00CA1607" w:rsidRDefault="00CA1607" w:rsidP="00A7318C">
            <w:pPr>
              <w:jc w:val="center"/>
            </w:pPr>
            <w:r>
              <w:t>Observed Instances</w:t>
            </w:r>
          </w:p>
        </w:tc>
      </w:tr>
      <w:tr w:rsidR="00CA1607" w:rsidTr="00392D2F">
        <w:tc>
          <w:tcPr>
            <w:tcW w:w="1278" w:type="dxa"/>
          </w:tcPr>
          <w:p w:rsidR="00CA1607" w:rsidRDefault="00CA1607" w:rsidP="004D45F0">
            <w:pPr>
              <w:jc w:val="both"/>
            </w:pPr>
            <w:r>
              <w:t>Dark Matter</w:t>
            </w:r>
          </w:p>
        </w:tc>
        <w:tc>
          <w:tcPr>
            <w:tcW w:w="3600" w:type="dxa"/>
          </w:tcPr>
          <w:p w:rsidR="00CA1607" w:rsidRDefault="00CA1607" w:rsidP="004D45F0">
            <w:pPr>
              <w:jc w:val="both"/>
            </w:pPr>
            <w:r>
              <w:t xml:space="preserve">A </w:t>
            </w:r>
            <w:r w:rsidRPr="00BD52B6">
              <w:t>hypothetical form of matter invisible to electromagnetic radiation postulated to account for gravitational forces observed in the universe.</w:t>
            </w:r>
          </w:p>
        </w:tc>
        <w:tc>
          <w:tcPr>
            <w:tcW w:w="1098" w:type="dxa"/>
            <w:vAlign w:val="center"/>
          </w:tcPr>
          <w:p w:rsidR="00CA1607" w:rsidRDefault="00CA1607" w:rsidP="00A7318C">
            <w:pPr>
              <w:jc w:val="center"/>
            </w:pPr>
            <w:r>
              <w:t>0</w:t>
            </w:r>
          </w:p>
        </w:tc>
      </w:tr>
      <w:tr w:rsidR="00CA1607" w:rsidTr="00392D2F">
        <w:trPr>
          <w:trHeight w:val="683"/>
        </w:trPr>
        <w:tc>
          <w:tcPr>
            <w:tcW w:w="1278" w:type="dxa"/>
          </w:tcPr>
          <w:p w:rsidR="00CA1607" w:rsidRDefault="00CA1607" w:rsidP="004D45F0">
            <w:pPr>
              <w:jc w:val="both"/>
            </w:pPr>
            <w:r>
              <w:t>Dark Energy</w:t>
            </w:r>
          </w:p>
        </w:tc>
        <w:tc>
          <w:tcPr>
            <w:tcW w:w="3600" w:type="dxa"/>
          </w:tcPr>
          <w:p w:rsidR="00CA1607" w:rsidRDefault="00CA1607" w:rsidP="004D45F0">
            <w:pPr>
              <w:jc w:val="both"/>
            </w:pPr>
            <w:r>
              <w:t>The</w:t>
            </w:r>
            <w:r w:rsidRPr="00BD52B6">
              <w:t xml:space="preserve"> theoretical repulsive force that counteracts gravity and causes the universe to expand at an accelerating rate.</w:t>
            </w:r>
          </w:p>
        </w:tc>
        <w:tc>
          <w:tcPr>
            <w:tcW w:w="1098" w:type="dxa"/>
            <w:vAlign w:val="center"/>
          </w:tcPr>
          <w:p w:rsidR="00CA1607" w:rsidRDefault="00CA1607" w:rsidP="00A7318C">
            <w:pPr>
              <w:jc w:val="center"/>
            </w:pPr>
            <w:r>
              <w:t>0</w:t>
            </w:r>
          </w:p>
        </w:tc>
      </w:tr>
      <w:tr w:rsidR="00CA1607" w:rsidTr="00392D2F">
        <w:tc>
          <w:tcPr>
            <w:tcW w:w="1278" w:type="dxa"/>
          </w:tcPr>
          <w:p w:rsidR="00CA1607" w:rsidRDefault="00CA1607" w:rsidP="004D45F0">
            <w:pPr>
              <w:jc w:val="both"/>
            </w:pPr>
            <w:r>
              <w:t>Monopoles</w:t>
            </w:r>
          </w:p>
        </w:tc>
        <w:tc>
          <w:tcPr>
            <w:tcW w:w="3600" w:type="dxa"/>
          </w:tcPr>
          <w:p w:rsidR="00CA1607" w:rsidRDefault="00CA1607" w:rsidP="004D45F0">
            <w:pPr>
              <w:jc w:val="both"/>
            </w:pPr>
            <w:r>
              <w:t>All magnets have two poles, but magnets created at extremely high temperatures would have only one pole.  Physicists agree that u</w:t>
            </w:r>
            <w:r w:rsidR="00BA0EBD">
              <w:t>nder the extreme conditions they</w:t>
            </w:r>
            <w:r>
              <w:t xml:space="preserve"> would have been present early in the Big </w:t>
            </w:r>
            <w:proofErr w:type="gramStart"/>
            <w:r>
              <w:t>Bang,</w:t>
            </w:r>
            <w:proofErr w:type="gramEnd"/>
            <w:r>
              <w:t xml:space="preserve"> many magnetic monopoles should have been created. Monopoles </w:t>
            </w:r>
            <w:r>
              <w:lastRenderedPageBreak/>
              <w:t>are inherently stable and should still be in existence today, but none have ever been found or detected.</w:t>
            </w:r>
          </w:p>
        </w:tc>
        <w:tc>
          <w:tcPr>
            <w:tcW w:w="1098" w:type="dxa"/>
          </w:tcPr>
          <w:p w:rsidR="00CA1607" w:rsidRDefault="00CA1607" w:rsidP="00A7318C">
            <w:pPr>
              <w:jc w:val="center"/>
            </w:pPr>
            <w:r>
              <w:lastRenderedPageBreak/>
              <w:t>0</w:t>
            </w:r>
          </w:p>
        </w:tc>
      </w:tr>
      <w:tr w:rsidR="00CA1607" w:rsidTr="00392D2F">
        <w:tc>
          <w:tcPr>
            <w:tcW w:w="1278" w:type="dxa"/>
          </w:tcPr>
          <w:p w:rsidR="00CA1607" w:rsidRDefault="00CA1607" w:rsidP="004D45F0">
            <w:pPr>
              <w:jc w:val="both"/>
            </w:pPr>
            <w:r>
              <w:lastRenderedPageBreak/>
              <w:t>Cosmic Inflation</w:t>
            </w:r>
          </w:p>
        </w:tc>
        <w:tc>
          <w:tcPr>
            <w:tcW w:w="3600" w:type="dxa"/>
          </w:tcPr>
          <w:p w:rsidR="00CA1607" w:rsidRDefault="00CA1607" w:rsidP="004D45F0">
            <w:pPr>
              <w:jc w:val="both"/>
            </w:pPr>
            <w:r>
              <w:t>In an attempt to account for the flatness problem and lack of existing monopoles, scientists have proposed the idea that the universe went through a brief period of accelerated expansion. This is raw conjecture with no supporting observational evidence. Explanations as to what forces would have started the temporary acceleration, and then nearly perfectly reversed it (leaving the system just slightly out of equilibrium), are unsatisfying or missing altogether.</w:t>
            </w:r>
          </w:p>
        </w:tc>
        <w:tc>
          <w:tcPr>
            <w:tcW w:w="1098" w:type="dxa"/>
          </w:tcPr>
          <w:p w:rsidR="00CA1607" w:rsidRDefault="00CA1607" w:rsidP="00A7318C">
            <w:pPr>
              <w:jc w:val="center"/>
            </w:pPr>
            <w:r>
              <w:t>0</w:t>
            </w:r>
          </w:p>
        </w:tc>
      </w:tr>
      <w:tr w:rsidR="00CA1607" w:rsidTr="00392D2F">
        <w:tc>
          <w:tcPr>
            <w:tcW w:w="1278" w:type="dxa"/>
          </w:tcPr>
          <w:p w:rsidR="00CA1607" w:rsidRDefault="00CA1607" w:rsidP="004D45F0">
            <w:pPr>
              <w:jc w:val="both"/>
            </w:pPr>
            <w:r>
              <w:t>Population III or “First” Stars</w:t>
            </w:r>
          </w:p>
        </w:tc>
        <w:tc>
          <w:tcPr>
            <w:tcW w:w="3600" w:type="dxa"/>
          </w:tcPr>
          <w:p w:rsidR="00CA1607" w:rsidRDefault="00CA1607" w:rsidP="00BA0EBD">
            <w:pPr>
              <w:jc w:val="both"/>
            </w:pPr>
            <w:r>
              <w:t xml:space="preserve">Since according to the Big Bang theory all matter was converted directly from energy, the first stars would have had compositions made up entirely of hydrogen, helium and lithium only. These theoretical stars are referred to as Population III stars, yet astronomers have failed to find stars having this composition in </w:t>
            </w:r>
            <w:r w:rsidR="00BA0EBD">
              <w:t xml:space="preserve">our observable </w:t>
            </w:r>
            <w:r>
              <w:t>universe.</w:t>
            </w:r>
          </w:p>
        </w:tc>
        <w:tc>
          <w:tcPr>
            <w:tcW w:w="1098" w:type="dxa"/>
          </w:tcPr>
          <w:p w:rsidR="00CA1607" w:rsidRDefault="00CA1607" w:rsidP="00A7318C">
            <w:pPr>
              <w:jc w:val="center"/>
            </w:pPr>
            <w:r>
              <w:t>0</w:t>
            </w:r>
          </w:p>
        </w:tc>
      </w:tr>
      <w:tr w:rsidR="00CA1607" w:rsidTr="00392D2F">
        <w:tc>
          <w:tcPr>
            <w:tcW w:w="1278" w:type="dxa"/>
          </w:tcPr>
          <w:p w:rsidR="00CA1607" w:rsidRDefault="00CA1607" w:rsidP="004D45F0">
            <w:pPr>
              <w:jc w:val="both"/>
            </w:pPr>
            <w:r>
              <w:t>Big Foot (aka Sasquatch)</w:t>
            </w:r>
          </w:p>
        </w:tc>
        <w:tc>
          <w:tcPr>
            <w:tcW w:w="3600" w:type="dxa"/>
          </w:tcPr>
          <w:p w:rsidR="00CA1607" w:rsidRDefault="00CA1607" w:rsidP="004D45F0">
            <w:pPr>
              <w:jc w:val="both"/>
            </w:pPr>
            <w:r>
              <w:t>The Big Foot legend is actually not related to the Big Bang theory except that they have the word “Big” in their titles. In addition, they have about the same level of supporting observational science and credibility to back them up.</w:t>
            </w:r>
          </w:p>
        </w:tc>
        <w:tc>
          <w:tcPr>
            <w:tcW w:w="1098" w:type="dxa"/>
          </w:tcPr>
          <w:p w:rsidR="00CA1607" w:rsidRDefault="00CA1607" w:rsidP="00A7318C">
            <w:pPr>
              <w:jc w:val="center"/>
            </w:pPr>
            <w:r>
              <w:t>maybe 1</w:t>
            </w:r>
          </w:p>
        </w:tc>
      </w:tr>
    </w:tbl>
    <w:p w:rsidR="00CA1607" w:rsidRDefault="00CA1607" w:rsidP="004D45F0">
      <w:pPr>
        <w:pStyle w:val="Heading2"/>
        <w:jc w:val="both"/>
      </w:pPr>
      <w:bookmarkStart w:id="32" w:name="_Toc441083976"/>
      <w:r w:rsidRPr="00CD417D">
        <w:lastRenderedPageBreak/>
        <w:t>The Flatness Problem</w:t>
      </w:r>
      <w:bookmarkEnd w:id="32"/>
    </w:p>
    <w:p w:rsidR="00CA1607" w:rsidRPr="00CD417D" w:rsidRDefault="00CA1607" w:rsidP="004D45F0">
      <w:pPr>
        <w:keepNext/>
        <w:keepLines/>
        <w:jc w:val="both"/>
        <w:rPr>
          <w:u w:val="single"/>
        </w:rPr>
      </w:pPr>
    </w:p>
    <w:p w:rsidR="00CA1607" w:rsidRDefault="00CA1607" w:rsidP="004D45F0">
      <w:pPr>
        <w:keepNext/>
        <w:keepLines/>
        <w:jc w:val="both"/>
      </w:pPr>
      <w:r w:rsidRPr="00CD417D">
        <w:t xml:space="preserve">A </w:t>
      </w:r>
      <w:r>
        <w:t>“</w:t>
      </w:r>
      <w:r w:rsidRPr="00CD417D">
        <w:t xml:space="preserve">flat </w:t>
      </w:r>
      <w:r>
        <w:t>u</w:t>
      </w:r>
      <w:r w:rsidRPr="00CD417D">
        <w:t>niverse</w:t>
      </w:r>
      <w:r>
        <w:t>”</w:t>
      </w:r>
      <w:r w:rsidRPr="00CD417D">
        <w:t xml:space="preserve"> is one in which the</w:t>
      </w:r>
      <w:r>
        <w:t xml:space="preserve"> density (</w:t>
      </w:r>
      <w:r w:rsidRPr="00CD417D">
        <w:t>amount of matter present</w:t>
      </w:r>
      <w:r>
        <w:t>)</w:t>
      </w:r>
      <w:r w:rsidRPr="00CD417D">
        <w:t xml:space="preserve"> is just sufficient to halt its expansion</w:t>
      </w:r>
      <w:r>
        <w:t xml:space="preserve"> (because of the pulling-together effect of gravity)</w:t>
      </w:r>
      <w:r w:rsidRPr="00CD417D">
        <w:t xml:space="preserve">, but </w:t>
      </w:r>
      <w:r>
        <w:t xml:space="preserve">at the same time </w:t>
      </w:r>
      <w:r w:rsidRPr="00CD417D">
        <w:t xml:space="preserve">insufficient to </w:t>
      </w:r>
      <w:r>
        <w:t xml:space="preserve">cause it to </w:t>
      </w:r>
      <w:r w:rsidRPr="00CD417D">
        <w:t xml:space="preserve">collapse </w:t>
      </w:r>
      <w:r>
        <w:t xml:space="preserve">back on </w:t>
      </w:r>
      <w:r w:rsidRPr="00CD417D">
        <w:t>it</w:t>
      </w:r>
      <w:r>
        <w:t xml:space="preserve">self (because of too much matter). This measure of density is referred to as the “density parameter” </w:t>
      </w:r>
      <w:r w:rsidRPr="00CD417D">
        <w:t>(Ω</w:t>
      </w:r>
      <w:r w:rsidRPr="00CD417D">
        <w:rPr>
          <w:vertAlign w:val="subscript"/>
        </w:rPr>
        <w:t>0</w:t>
      </w:r>
      <w:r w:rsidRPr="00CD417D">
        <w:t>)</w:t>
      </w:r>
      <w:r>
        <w:t xml:space="preserve"> and the value of </w:t>
      </w:r>
      <w:r w:rsidRPr="00CD417D">
        <w:t>Ω</w:t>
      </w:r>
      <w:r w:rsidRPr="00CD417D">
        <w:rPr>
          <w:vertAlign w:val="subscript"/>
        </w:rPr>
        <w:t>0</w:t>
      </w:r>
      <w:r>
        <w:t xml:space="preserve"> is by definition, exactly equal to 1.0000 at the point where the universe is stable (neither expanding nor contracting). Because space is a frictionless vacuum, once something is set in motion there is no natural resistance to the motion, and it will continue to accelerate as long as the force that set it in motion is present. What we find in today’s universe is that the density factor is very slightly out of balance. This means that (as Hubble observed) the universe is very slowly expanding. In addition, Einstein’s work on relativity tells us that once the density parameter is out of balance, it will continue to grow more and more quickly out of balance in much the same way that a marble sitting on top of a beach ball moves slowly away from the balancing point at first, but once it begins to accelerate away from the balance point, its velocity increases very quickly as it moves down the side of the ball.</w:t>
      </w:r>
    </w:p>
    <w:p w:rsidR="00CA1607" w:rsidRDefault="00CA1607" w:rsidP="004D45F0">
      <w:pPr>
        <w:jc w:val="both"/>
      </w:pPr>
    </w:p>
    <w:p w:rsidR="00CA1607" w:rsidRDefault="00CA1607" w:rsidP="004D45F0">
      <w:pPr>
        <w:jc w:val="both"/>
      </w:pPr>
      <w:r>
        <w:t>These facts are firmly founded in the laws of physics and the equations that govern astrophysics (e.g., Kepler’s Law, etc</w:t>
      </w:r>
      <w:r w:rsidR="00F62956">
        <w:t>.</w:t>
      </w:r>
      <w:r>
        <w:t xml:space="preserve">). This presents two very significant problems for the Big Bang theory. </w:t>
      </w:r>
    </w:p>
    <w:p w:rsidR="00CA1607" w:rsidRDefault="00CA1607" w:rsidP="004D45F0">
      <w:pPr>
        <w:jc w:val="both"/>
      </w:pPr>
    </w:p>
    <w:p w:rsidR="00E812CE" w:rsidRPr="00E812CE" w:rsidRDefault="00CA1607" w:rsidP="00E812CE">
      <w:pPr>
        <w:pStyle w:val="Heading3"/>
        <w:ind w:left="288"/>
      </w:pPr>
      <w:r w:rsidRPr="00E812CE">
        <w:t>Problem #1</w:t>
      </w:r>
      <w:proofErr w:type="gramStart"/>
      <w:r w:rsidRPr="00027BD0">
        <w:t>:</w:t>
      </w:r>
      <w:proofErr w:type="gramEnd"/>
      <w:r w:rsidR="00E812CE">
        <w:br/>
        <w:t>The density factor is too close to equilibrium</w:t>
      </w:r>
    </w:p>
    <w:p w:rsidR="00CA1607" w:rsidRDefault="00CA1607" w:rsidP="0031004E">
      <w:pPr>
        <w:ind w:left="288"/>
        <w:jc w:val="both"/>
      </w:pPr>
      <w:r>
        <w:t>If the density factor is so slightly out of balance today, it must have been very, very, very close to equilibrium when the Big Bang initially occurred. The density factor is one of several constants of the universe that have to be very finely tuned for life as we know it to exist today. However, there is simply no scientific reason why the density factor should be so close to perfect equilibrium. To accept the Big Bang theory, we would have to believe</w:t>
      </w:r>
      <w:r w:rsidR="00BF0BE5">
        <w:t>,</w:t>
      </w:r>
      <w:r>
        <w:t xml:space="preserve"> in blind faith</w:t>
      </w:r>
      <w:r w:rsidR="00BF0BE5">
        <w:t>, that just by chance</w:t>
      </w:r>
      <w:r>
        <w:t xml:space="preserve"> the density factor turned out to be the </w:t>
      </w:r>
      <w:r>
        <w:lastRenderedPageBreak/>
        <w:t xml:space="preserve">exact right value (or very nearly so) for the universe to have neither flown apart rapidly nor to have collapsed in on itself by now. In fact, the very slight deviation from equilibrium that we see today is strong evidence that the universe is way younger than the 13.8 billion years claimed by secular science. If it were anywhere near that age, the deviation should have long, long ago accelerated way beyond the rate of expansion that we see today. </w:t>
      </w:r>
    </w:p>
    <w:p w:rsidR="00CA1607" w:rsidRDefault="00CA1607" w:rsidP="0031004E">
      <w:pPr>
        <w:ind w:left="288"/>
        <w:jc w:val="both"/>
      </w:pPr>
    </w:p>
    <w:p w:rsidR="00E812CE" w:rsidRPr="00E812CE" w:rsidRDefault="00CA1607" w:rsidP="00E812CE">
      <w:pPr>
        <w:pStyle w:val="Heading3"/>
        <w:ind w:left="288"/>
      </w:pPr>
      <w:r w:rsidRPr="00E812CE">
        <w:t>Problem #2</w:t>
      </w:r>
      <w:r w:rsidRPr="00027BD0">
        <w:t>:</w:t>
      </w:r>
      <w:r w:rsidR="00E812CE">
        <w:br/>
        <w:t>‘</w:t>
      </w:r>
      <w:r w:rsidR="00E812CE" w:rsidRPr="00E812CE">
        <w:t>Cosmic Inflation’ makes no sense</w:t>
      </w:r>
    </w:p>
    <w:p w:rsidR="00CA1607" w:rsidRDefault="00CA1607" w:rsidP="0031004E">
      <w:pPr>
        <w:ind w:left="288"/>
        <w:jc w:val="both"/>
      </w:pPr>
      <w:r>
        <w:t xml:space="preserve">The current very tiny deviation from equilibrium leaves no possibility that “cosmic inflation” (the notion that the universe was expanding at a much greater rate </w:t>
      </w:r>
      <w:r w:rsidR="00E12F3E">
        <w:t>for</w:t>
      </w:r>
      <w:r>
        <w:t xml:space="preserve"> a temporary period </w:t>
      </w:r>
      <w:r w:rsidR="00E12F3E">
        <w:t>some</w:t>
      </w:r>
      <w:r>
        <w:t xml:space="preserve">time in the past) could have occurred. Without this period of supposed rapid expansion (and subsequent reversal back to today’s rates), Big Bang physics simply </w:t>
      </w:r>
      <w:r w:rsidR="00E12F3E">
        <w:t xml:space="preserve">are </w:t>
      </w:r>
      <w:r>
        <w:t>not possible.</w:t>
      </w:r>
    </w:p>
    <w:p w:rsidR="00CA1607" w:rsidRDefault="00CA1607" w:rsidP="004D45F0">
      <w:pPr>
        <w:jc w:val="both"/>
      </w:pPr>
    </w:p>
    <w:p w:rsidR="00CA1607" w:rsidRPr="003C5ABE" w:rsidRDefault="00CA1607" w:rsidP="004D45F0">
      <w:pPr>
        <w:pStyle w:val="Heading2"/>
        <w:jc w:val="both"/>
      </w:pPr>
      <w:bookmarkStart w:id="33" w:name="_Toc441083977"/>
      <w:r w:rsidRPr="003C5ABE">
        <w:t>The Energy</w:t>
      </w:r>
      <w:r>
        <w:t>-</w:t>
      </w:r>
      <w:r w:rsidRPr="003C5ABE">
        <w:t>to</w:t>
      </w:r>
      <w:r>
        <w:t>-</w:t>
      </w:r>
      <w:r w:rsidRPr="003C5ABE">
        <w:t>Matter Problem</w:t>
      </w:r>
      <w:bookmarkEnd w:id="33"/>
    </w:p>
    <w:p w:rsidR="00CA1607" w:rsidRDefault="00CA1607" w:rsidP="004D45F0">
      <w:pPr>
        <w:jc w:val="both"/>
      </w:pPr>
      <w:r>
        <w:br/>
        <w:t>Einstein’s work on relativity tells us that energy can be converted directly to matter. Though evidence of the effect of relativity exists in the universe (e.g., the bending of local space and time in the vicinity of massive stars having enormous amounts of gravity), relativity is still mostly theoretical; and attempts to produce relativistic behavior in physics laboratories are still in their infancy. Still, relativity is good science based on proven mathematics. The Big Bang theory uses the science of relativity in order to claim that all matter was once stored as energy (and later converted from energy into matter). There are two major scientific problems with this idea:</w:t>
      </w:r>
    </w:p>
    <w:p w:rsidR="00CA1607" w:rsidRDefault="00CA1607" w:rsidP="004D45F0">
      <w:pPr>
        <w:jc w:val="both"/>
      </w:pPr>
    </w:p>
    <w:p w:rsidR="00CA1607" w:rsidRPr="00D02CED" w:rsidRDefault="00CA1607" w:rsidP="00E812CE">
      <w:pPr>
        <w:pStyle w:val="Heading3"/>
        <w:ind w:left="288"/>
      </w:pPr>
      <w:r w:rsidRPr="00D02CED">
        <w:lastRenderedPageBreak/>
        <w:t>Problem #1:</w:t>
      </w:r>
      <w:r>
        <w:t xml:space="preserve"> </w:t>
      </w:r>
      <w:r w:rsidR="006B6021">
        <w:br/>
      </w:r>
      <w:r>
        <w:t>Where did the heavier elements come from?</w:t>
      </w:r>
    </w:p>
    <w:p w:rsidR="00CA1607" w:rsidRDefault="00CA1607" w:rsidP="0031004E">
      <w:pPr>
        <w:ind w:left="288"/>
        <w:jc w:val="both"/>
      </w:pPr>
      <w:r>
        <w:br/>
        <w:t>While energy can be converted directly into matter according to Einstein’s Law of Relativity, this is only true for the lightest three elements on the periodic table (hydrogen, helium and lithium). From where does the Big Bang presume that the other elements originated</w:t>
      </w:r>
      <w:r w:rsidR="00E12F3E">
        <w:t>, you may ask</w:t>
      </w:r>
      <w:r>
        <w:t>? The theory is that the first stars in the process (known as Population III stars) were created from the three lightest elements list</w:t>
      </w:r>
      <w:r w:rsidR="00E12F3E">
        <w:t>ed</w:t>
      </w:r>
      <w:r>
        <w:t xml:space="preserve"> above. Later</w:t>
      </w:r>
      <w:r w:rsidR="00E12F3E">
        <w:t>,</w:t>
      </w:r>
      <w:r>
        <w:t xml:space="preserve"> when some of the Population III</w:t>
      </w:r>
      <w:r w:rsidR="00E12F3E">
        <w:t xml:space="preserve"> stars exploded (in supernovas)</w:t>
      </w:r>
      <w:r>
        <w:t xml:space="preserve"> the heavier elements were created through nuclear fusion in their cores and distributed across the universe in the proportions that we now see them today. This idea is purely theoretical and extremely improbable with no empirical evidence to support it. In addition, if this model were accurate, there is no reason that Population III sta</w:t>
      </w:r>
      <w:r w:rsidR="00E12F3E">
        <w:t>rs should not still exist today,</w:t>
      </w:r>
      <w:r>
        <w:t xml:space="preserve"> but no stars of this composition have ever been observed.</w:t>
      </w:r>
    </w:p>
    <w:p w:rsidR="00CA1607" w:rsidRPr="00D02CED" w:rsidRDefault="00CA1607" w:rsidP="006B6021">
      <w:pPr>
        <w:rPr>
          <w:u w:val="single"/>
        </w:rPr>
      </w:pPr>
      <w:r>
        <w:br/>
      </w:r>
      <w:r>
        <w:br/>
      </w:r>
      <w:r w:rsidRPr="0008768B">
        <w:rPr>
          <w:rStyle w:val="Heading3Char"/>
        </w:rPr>
        <w:t xml:space="preserve">Problem #2: </w:t>
      </w:r>
      <w:r w:rsidR="006B6021">
        <w:rPr>
          <w:rStyle w:val="Heading3Char"/>
        </w:rPr>
        <w:br/>
      </w:r>
      <w:r w:rsidRPr="0008768B">
        <w:rPr>
          <w:rStyle w:val="Heading3Char"/>
        </w:rPr>
        <w:t>Not enough antimatter</w:t>
      </w:r>
    </w:p>
    <w:p w:rsidR="00CA1607" w:rsidRDefault="00CA1607" w:rsidP="004D45F0">
      <w:pPr>
        <w:ind w:left="720"/>
        <w:jc w:val="both"/>
      </w:pPr>
    </w:p>
    <w:p w:rsidR="00CA1607" w:rsidRDefault="00CA1607" w:rsidP="0031004E">
      <w:pPr>
        <w:ind w:left="288"/>
        <w:jc w:val="both"/>
      </w:pPr>
      <w:r>
        <w:t>According the laws of relativity, whenever matter is derived directly from energy, equal amounts of matter and antimatter must be created. Today’s universe, however, is comprised almost entirely of matter alone with only trace amounts of antimatter. If the Big Bang theory were the true origin of the universe, there should still be exactly equal amounts of matter and antimatter present today.</w:t>
      </w:r>
    </w:p>
    <w:p w:rsidR="00CA1607" w:rsidRDefault="00CA1607" w:rsidP="004D45F0">
      <w:pPr>
        <w:jc w:val="both"/>
      </w:pPr>
    </w:p>
    <w:p w:rsidR="00CA1607" w:rsidRDefault="00CA1607" w:rsidP="004D45F0">
      <w:pPr>
        <w:jc w:val="both"/>
      </w:pPr>
    </w:p>
    <w:p w:rsidR="00E812CE" w:rsidRDefault="00E812CE">
      <w:pPr>
        <w:rPr>
          <w:rFonts w:asciiTheme="majorHAnsi" w:eastAsiaTheme="majorEastAsia" w:hAnsiTheme="majorHAnsi"/>
          <w:b/>
          <w:bCs/>
          <w:i/>
          <w:iCs/>
          <w:sz w:val="28"/>
          <w:szCs w:val="28"/>
        </w:rPr>
      </w:pPr>
      <w:r>
        <w:br w:type="page"/>
      </w:r>
    </w:p>
    <w:p w:rsidR="00CA1607" w:rsidRDefault="00CA1607" w:rsidP="004D45F0">
      <w:pPr>
        <w:pStyle w:val="Heading2"/>
        <w:jc w:val="both"/>
      </w:pPr>
      <w:bookmarkStart w:id="34" w:name="_Toc441083978"/>
      <w:r w:rsidRPr="00806ACB">
        <w:lastRenderedPageBreak/>
        <w:t>Conclusion</w:t>
      </w:r>
      <w:bookmarkEnd w:id="34"/>
    </w:p>
    <w:p w:rsidR="00CA1607" w:rsidRDefault="00CA1607" w:rsidP="004D45F0">
      <w:pPr>
        <w:jc w:val="both"/>
      </w:pPr>
    </w:p>
    <w:p w:rsidR="00CA1607" w:rsidRDefault="00CA1607" w:rsidP="004D45F0">
      <w:pPr>
        <w:jc w:val="both"/>
      </w:pPr>
      <w:r>
        <w:t xml:space="preserve">In the wake of new and significant discoveries, a pattern emerges from the world’s scientific communities. Immediately after making a significant breakthrough (such as the fact that the universe is slowly expanding), the new knowledge often gets stretched and combined with other less than mature knowledge and theories and </w:t>
      </w:r>
      <w:r w:rsidR="00E12F3E">
        <w:t xml:space="preserve">is </w:t>
      </w:r>
      <w:r>
        <w:t xml:space="preserve">extrapolated out until the message from science moves quickly from “We have learned </w:t>
      </w:r>
      <w:r w:rsidRPr="00AF2EE8">
        <w:rPr>
          <w:b/>
        </w:rPr>
        <w:t>something</w:t>
      </w:r>
      <w:r>
        <w:t xml:space="preserve">!” to “We have learned </w:t>
      </w:r>
      <w:r w:rsidRPr="00AF2EE8">
        <w:rPr>
          <w:b/>
        </w:rPr>
        <w:t>everything</w:t>
      </w:r>
      <w:r>
        <w:t>!” The Big Bang theory is a prime example of this pattern.</w:t>
      </w:r>
    </w:p>
    <w:p w:rsidR="00CA1607" w:rsidRPr="00AF2EE8" w:rsidRDefault="00CA1607" w:rsidP="004D45F0">
      <w:pPr>
        <w:jc w:val="both"/>
      </w:pPr>
    </w:p>
    <w:p w:rsidR="00CA1607" w:rsidRDefault="00CA1607" w:rsidP="004D45F0">
      <w:pPr>
        <w:jc w:val="both"/>
      </w:pPr>
      <w:r>
        <w:t xml:space="preserve">Much like global warming, the Big Bang theory has become one of the darlings of the scientific community, at least until very recently. Mainstream science has endowed this understanding of origins and its underlying worldview with the approval of the consensus despite its thin veneer of solid science and the fictional underpinnings, which are </w:t>
      </w:r>
      <w:r w:rsidR="00E12F3E">
        <w:t xml:space="preserve">completely </w:t>
      </w:r>
      <w:r>
        <w:t>unproven but entirely necessary to keep it afloat. The Big Bang is highly favored in peer reviews, and it has become virtually the only secular theory of origins that receives funding for further research. Because of this, it has become self-perpetuating despite its array of significant scientific flaws.</w:t>
      </w:r>
    </w:p>
    <w:p w:rsidR="00CA1607" w:rsidRDefault="00CA1607" w:rsidP="004D45F0">
      <w:pPr>
        <w:jc w:val="both"/>
      </w:pPr>
    </w:p>
    <w:p w:rsidR="00CA1607" w:rsidRDefault="00CA1607" w:rsidP="004D45F0">
      <w:pPr>
        <w:jc w:val="both"/>
      </w:pPr>
      <w:r>
        <w:t xml:space="preserve">It is of great significance that many secular astrophysicists are now in overt </w:t>
      </w:r>
      <w:r w:rsidR="00E12F3E">
        <w:t xml:space="preserve">rebellion against </w:t>
      </w:r>
      <w:r>
        <w:t xml:space="preserve">the Big Bang theory. Led by </w:t>
      </w:r>
      <w:r w:rsidRPr="001B672D">
        <w:t>Eric J. Lerner</w:t>
      </w:r>
      <w:r w:rsidR="00E12F3E">
        <w:t xml:space="preserve"> in 2004, thirty three</w:t>
      </w:r>
      <w:r>
        <w:t xml:space="preserve"> top scientists signed an open letter</w:t>
      </w:r>
      <w:r w:rsidR="00723BB6">
        <w:t xml:space="preserve"> that was published</w:t>
      </w:r>
      <w:r>
        <w:t xml:space="preserve"> in </w:t>
      </w:r>
      <w:r w:rsidRPr="00027BD0">
        <w:rPr>
          <w:i/>
        </w:rPr>
        <w:t>New Scientist</w:t>
      </w:r>
      <w:r>
        <w:t xml:space="preserve"> magazine expressing their grievances with the Big Bang hypothesis and their disappointment that it alone has been deemed worthy of funding considerations:</w:t>
      </w:r>
    </w:p>
    <w:p w:rsidR="00CA1607" w:rsidRDefault="00CA1607" w:rsidP="004D45F0">
      <w:pPr>
        <w:jc w:val="both"/>
      </w:pPr>
    </w:p>
    <w:p w:rsidR="00CA1607" w:rsidRPr="00F62F7E" w:rsidRDefault="00CA1607" w:rsidP="0031004E">
      <w:pPr>
        <w:ind w:left="288"/>
        <w:jc w:val="both"/>
        <w:rPr>
          <w:i/>
        </w:rPr>
      </w:pPr>
      <w:r>
        <w:t>“</w:t>
      </w:r>
      <w:r w:rsidRPr="00F62F7E">
        <w:rPr>
          <w:i/>
        </w:rPr>
        <w:t>The big bang today relies on a growing number of hypothetical entities, things that we have never observed</w:t>
      </w:r>
      <w:r>
        <w:rPr>
          <w:i/>
        </w:rPr>
        <w:t>—</w:t>
      </w:r>
      <w:r w:rsidRPr="00F62F7E">
        <w:rPr>
          <w:i/>
        </w:rPr>
        <w:t>inflation, dark matter and dark energy are the most prominent examples. Without them, there would be a fatal contradiction between the observations made by astronomers and the predictions of the big bang theory.</w:t>
      </w:r>
    </w:p>
    <w:p w:rsidR="00CA1607" w:rsidRPr="00F62F7E" w:rsidRDefault="00CA1607" w:rsidP="0031004E">
      <w:pPr>
        <w:ind w:left="288"/>
        <w:jc w:val="both"/>
        <w:rPr>
          <w:i/>
        </w:rPr>
      </w:pPr>
      <w:r w:rsidRPr="00F62F7E">
        <w:rPr>
          <w:i/>
        </w:rPr>
        <w:t xml:space="preserve"> </w:t>
      </w:r>
    </w:p>
    <w:p w:rsidR="00CA1607" w:rsidRPr="00F62F7E" w:rsidRDefault="00CA1607" w:rsidP="0031004E">
      <w:pPr>
        <w:ind w:left="288"/>
        <w:jc w:val="both"/>
        <w:rPr>
          <w:i/>
        </w:rPr>
      </w:pPr>
      <w:r w:rsidRPr="00F62F7E">
        <w:rPr>
          <w:i/>
        </w:rPr>
        <w:t xml:space="preserve">In no other field of physics would this continual recourse to new hypothetical objects be accepted as a way of bridging the gap </w:t>
      </w:r>
      <w:r w:rsidRPr="00F62F7E">
        <w:rPr>
          <w:i/>
        </w:rPr>
        <w:lastRenderedPageBreak/>
        <w:t xml:space="preserve">between theory and observation. It would, at the least, raise serious questions about the validity of the underlying theory. But the big bang theory can't survive without these </w:t>
      </w:r>
      <w:r w:rsidRPr="00723BB6">
        <w:rPr>
          <w:b/>
          <w:i/>
        </w:rPr>
        <w:t>fudge factors</w:t>
      </w:r>
      <w:r w:rsidRPr="00F62F7E">
        <w:rPr>
          <w:i/>
        </w:rPr>
        <w:t>…</w:t>
      </w:r>
      <w:r>
        <w:rPr>
          <w:i/>
        </w:rPr>
        <w:t>.</w:t>
      </w:r>
    </w:p>
    <w:p w:rsidR="00CA1607" w:rsidRPr="00F62F7E" w:rsidRDefault="00CA1607" w:rsidP="0031004E">
      <w:pPr>
        <w:ind w:left="288"/>
        <w:jc w:val="both"/>
        <w:rPr>
          <w:i/>
        </w:rPr>
      </w:pPr>
    </w:p>
    <w:p w:rsidR="0031004E" w:rsidRDefault="00CA1607" w:rsidP="0031004E">
      <w:pPr>
        <w:ind w:left="288"/>
        <w:jc w:val="both"/>
        <w:rPr>
          <w:i/>
        </w:rPr>
      </w:pPr>
      <w:r>
        <w:rPr>
          <w:i/>
        </w:rPr>
        <w:t>I</w:t>
      </w:r>
      <w:r w:rsidRPr="00F62F7E">
        <w:rPr>
          <w:i/>
        </w:rPr>
        <w:t>n cosmology today doubt and dissent are not tolerated, and young scientists learn to remain silent if they have something negative to say about the standard big bang model. Those who doubt the big bang fear that saying so will cost them their funding…</w:t>
      </w:r>
      <w:r>
        <w:rPr>
          <w:i/>
        </w:rPr>
        <w:t>.</w:t>
      </w:r>
    </w:p>
    <w:p w:rsidR="00CA1607" w:rsidRPr="00F62F7E" w:rsidRDefault="00CA1607" w:rsidP="0031004E">
      <w:pPr>
        <w:ind w:left="288"/>
        <w:jc w:val="both"/>
        <w:rPr>
          <w:i/>
        </w:rPr>
      </w:pPr>
    </w:p>
    <w:p w:rsidR="00CA1607" w:rsidRDefault="00CA1607" w:rsidP="0031004E">
      <w:pPr>
        <w:ind w:left="288"/>
        <w:jc w:val="both"/>
      </w:pPr>
      <w:r>
        <w:rPr>
          <w:i/>
        </w:rPr>
        <w:t>T</w:t>
      </w:r>
      <w:r w:rsidRPr="00F62F7E">
        <w:rPr>
          <w:i/>
        </w:rPr>
        <w:t>his reflects a growing dogmatic mindset that is alien to the spirit of free scientific enquiry. Today, virtually all financial and experimental resources in cosmology are devoted to big bang studies. Funding comes from only a few sources, and all the peer-review committees that control them are dominated by supporters of the big bang. As a result, the dominance of the big bang within the field has become self-sustaining, irrespective of the scientific validity of the theory</w:t>
      </w:r>
      <w:proofErr w:type="gramStart"/>
      <w:r w:rsidRPr="00F62F7E">
        <w:rPr>
          <w:i/>
        </w:rPr>
        <w:t>.“</w:t>
      </w:r>
      <w:proofErr w:type="gramEnd"/>
      <w:r>
        <w:rPr>
          <w:rStyle w:val="FootnoteReference"/>
        </w:rPr>
        <w:footnoteReference w:id="25"/>
      </w:r>
    </w:p>
    <w:p w:rsidR="00CA1607" w:rsidRDefault="00CA1607" w:rsidP="004D45F0">
      <w:pPr>
        <w:jc w:val="both"/>
      </w:pPr>
    </w:p>
    <w:p w:rsidR="00CA1607" w:rsidRDefault="00CA1607" w:rsidP="004D45F0">
      <w:pPr>
        <w:jc w:val="both"/>
      </w:pPr>
      <w:r>
        <w:t>Big Bang thinking is a classic example of an important spiritual principle:</w:t>
      </w:r>
    </w:p>
    <w:p w:rsidR="00CA1607" w:rsidRDefault="00CA1607" w:rsidP="004D45F0">
      <w:pPr>
        <w:jc w:val="both"/>
      </w:pPr>
    </w:p>
    <w:p w:rsidR="00CA1607" w:rsidRDefault="00CA1607" w:rsidP="0031004E">
      <w:pPr>
        <w:ind w:left="288"/>
        <w:jc w:val="both"/>
      </w:pPr>
      <w:r>
        <w:t>“</w:t>
      </w:r>
      <w:r w:rsidRPr="001E4C88">
        <w:rPr>
          <w:i/>
        </w:rPr>
        <w:t>In the absence of God, there remains only chaos.</w:t>
      </w:r>
      <w:r>
        <w:t xml:space="preserve">” </w:t>
      </w:r>
    </w:p>
    <w:p w:rsidR="00CA1607" w:rsidRDefault="00CA1607" w:rsidP="004D45F0">
      <w:pPr>
        <w:jc w:val="both"/>
      </w:pPr>
    </w:p>
    <w:p w:rsidR="00CA1607" w:rsidRDefault="00CA1607" w:rsidP="004D45F0">
      <w:pPr>
        <w:jc w:val="both"/>
      </w:pPr>
      <w:r>
        <w:t xml:space="preserve">When man attempts to remove God as the author of the universe and the master mind who designed all things and holds them together in harmony, replacing Him with imagined </w:t>
      </w:r>
      <w:r w:rsidR="00723BB6">
        <w:t xml:space="preserve">pseudo-science </w:t>
      </w:r>
      <w:r>
        <w:t>based substitutes, the end result is embarrassingly inconsistent and inadequate. In the end, the exercise will serve only as a monument to the foolishness and feebleness of the mind of man when compared to the infinite knowledge and power possessed by our marvelous creator God.</w:t>
      </w:r>
    </w:p>
    <w:p w:rsidR="00CA1607" w:rsidRDefault="00CA1607" w:rsidP="004D45F0">
      <w:pPr>
        <w:jc w:val="both"/>
      </w:pPr>
    </w:p>
    <w:p w:rsidR="00CA1607" w:rsidRDefault="00CA1607" w:rsidP="004D45F0">
      <w:pPr>
        <w:jc w:val="both"/>
      </w:pPr>
      <w:r>
        <w:t xml:space="preserve">Like evolution, the Big Bang should be discussed only as a very improbable theory that has serious and fundamental scientific flaws. With only a </w:t>
      </w:r>
      <w:r w:rsidR="00F3488C">
        <w:t xml:space="preserve">basic </w:t>
      </w:r>
      <w:r>
        <w:t xml:space="preserve">understanding of the associated science </w:t>
      </w:r>
      <w:r w:rsidR="00BF0BE5">
        <w:t xml:space="preserve">it will </w:t>
      </w:r>
      <w:r>
        <w:t xml:space="preserve">be clear to the objective student that it does not merit scientific </w:t>
      </w:r>
      <w:r>
        <w:lastRenderedPageBreak/>
        <w:t>credibility. And like Darwinian evolution, it requires significant leaps of blind faith to bridge its gaping inconsistencies. For the communities of theists who have embraced the Big Bang in the name of modern science and have attempted to reconcile this theory with the teaching of the Bible (which is in plain contradiction regarding the origin of the universe), it will be an embarrassing day when the secular scientific community puts the final nails in the coffin of the Big Bang. Most probably, that day is coming sooner rather than later.</w:t>
      </w:r>
    </w:p>
    <w:p w:rsidR="00CA1607" w:rsidRDefault="00CA1607" w:rsidP="004D45F0">
      <w:pPr>
        <w:jc w:val="both"/>
      </w:pPr>
    </w:p>
    <w:p w:rsidR="00CA1607" w:rsidRDefault="00CA1607" w:rsidP="004D45F0">
      <w:pPr>
        <w:jc w:val="both"/>
        <w:rPr>
          <w:rFonts w:asciiTheme="majorHAnsi" w:eastAsiaTheme="majorEastAsia" w:hAnsiTheme="majorHAnsi"/>
          <w:b/>
          <w:bCs/>
          <w:i/>
          <w:iCs/>
          <w:sz w:val="28"/>
          <w:szCs w:val="28"/>
        </w:rPr>
      </w:pPr>
      <w:r>
        <w:br w:type="page"/>
      </w:r>
    </w:p>
    <w:p w:rsidR="0031004E" w:rsidRDefault="00CA1607" w:rsidP="004D45F0">
      <w:pPr>
        <w:pStyle w:val="Heading2"/>
        <w:jc w:val="both"/>
      </w:pPr>
      <w:bookmarkStart w:id="35" w:name="_Toc441083979"/>
      <w:r>
        <w:lastRenderedPageBreak/>
        <w:t>Points to Remember</w:t>
      </w:r>
      <w:bookmarkEnd w:id="35"/>
    </w:p>
    <w:p w:rsidR="0031004E" w:rsidRPr="0031004E" w:rsidRDefault="0031004E" w:rsidP="0031004E"/>
    <w:p w:rsidR="0031004E" w:rsidRDefault="00CA1607" w:rsidP="00FC1F5E">
      <w:pPr>
        <w:pStyle w:val="ListParagraph"/>
        <w:numPr>
          <w:ilvl w:val="0"/>
          <w:numId w:val="36"/>
        </w:numPr>
        <w:jc w:val="both"/>
      </w:pPr>
      <w:r>
        <w:t>The feasibility of the Big Bang depends on several theoretical entities that are unproven and unobservable.</w:t>
      </w:r>
    </w:p>
    <w:p w:rsidR="00CA1607" w:rsidRDefault="00CA1607" w:rsidP="0031004E">
      <w:pPr>
        <w:pStyle w:val="ListParagraph"/>
        <w:jc w:val="both"/>
      </w:pPr>
    </w:p>
    <w:p w:rsidR="00AE7975" w:rsidRDefault="00CA1607" w:rsidP="00AE7975">
      <w:pPr>
        <w:pStyle w:val="ListParagraph"/>
        <w:numPr>
          <w:ilvl w:val="0"/>
          <w:numId w:val="36"/>
        </w:numPr>
        <w:jc w:val="both"/>
      </w:pPr>
      <w:r>
        <w:t>The universe is comprised almost entirely of matter with only trace amounts of antimatter. The Big Bang theory would require exactly equal amounts of matter and antimatter.</w:t>
      </w:r>
    </w:p>
    <w:p w:rsidR="00AE7975" w:rsidRDefault="00AE7975" w:rsidP="00AE7975">
      <w:pPr>
        <w:pStyle w:val="ListParagraph"/>
      </w:pPr>
    </w:p>
    <w:p w:rsidR="0031004E" w:rsidRDefault="00CA1607" w:rsidP="00FC1F5E">
      <w:pPr>
        <w:pStyle w:val="ListParagraph"/>
        <w:numPr>
          <w:ilvl w:val="0"/>
          <w:numId w:val="36"/>
        </w:numPr>
        <w:jc w:val="both"/>
      </w:pPr>
      <w:r>
        <w:t>The range of values for the</w:t>
      </w:r>
      <w:r w:rsidR="00BF0BE5">
        <w:t xml:space="preserve"> density factor of the universe,</w:t>
      </w:r>
      <w:r>
        <w:t xml:space="preserve"> which allow </w:t>
      </w:r>
      <w:r w:rsidR="00BF0BE5">
        <w:t>it</w:t>
      </w:r>
      <w:r>
        <w:t xml:space="preserve"> to be stable, is extremely narrow. Other than chance, the Big Bang theory gives no explanation as to how the density factor</w:t>
      </w:r>
      <w:r w:rsidR="00F3488C">
        <w:t xml:space="preserve"> came to be so finely tuned to the</w:t>
      </w:r>
      <w:r>
        <w:t xml:space="preserve"> value necessary for the stability we observe in the universe today—against all odds.</w:t>
      </w:r>
    </w:p>
    <w:p w:rsidR="00CA1607" w:rsidRDefault="00CA1607" w:rsidP="0031004E">
      <w:pPr>
        <w:pStyle w:val="ListParagraph"/>
        <w:jc w:val="both"/>
      </w:pPr>
    </w:p>
    <w:p w:rsidR="0031004E" w:rsidRDefault="00CA1607" w:rsidP="00FC1F5E">
      <w:pPr>
        <w:pStyle w:val="ListParagraph"/>
        <w:numPr>
          <w:ilvl w:val="0"/>
          <w:numId w:val="36"/>
        </w:numPr>
        <w:jc w:val="both"/>
      </w:pPr>
      <w:r>
        <w:t xml:space="preserve">In order to account for the vastness of our universe using the Big Bang theory, a period of extreme “cosmic inflation” would have been required sometime in the past. However, today’s very small deviation from equilibrium leaves no possibility that this could have actually occurred. </w:t>
      </w:r>
    </w:p>
    <w:p w:rsidR="0031004E" w:rsidRDefault="0031004E" w:rsidP="0031004E">
      <w:pPr>
        <w:pStyle w:val="ListParagraph"/>
      </w:pPr>
    </w:p>
    <w:p w:rsidR="00CA1607" w:rsidRDefault="00CA1607" w:rsidP="00FC1F5E">
      <w:pPr>
        <w:pStyle w:val="ListParagraph"/>
        <w:numPr>
          <w:ilvl w:val="0"/>
          <w:numId w:val="36"/>
        </w:numPr>
        <w:jc w:val="both"/>
      </w:pPr>
      <w:r>
        <w:t xml:space="preserve">The Big Bang depends on Einstein’s theory of relativity to explain the presence of all the matter in today’s universe. The conversion of energy to matter, however, can account for only </w:t>
      </w:r>
      <w:r w:rsidR="00F3488C">
        <w:t xml:space="preserve">the </w:t>
      </w:r>
      <w:r>
        <w:t xml:space="preserve">three </w:t>
      </w:r>
      <w:r w:rsidR="00F3488C">
        <w:t xml:space="preserve">lightest </w:t>
      </w:r>
      <w:r>
        <w:t>elements of the periodic table. The Big Bang explanation for the distribution of the</w:t>
      </w:r>
      <w:r w:rsidR="00484CAE">
        <w:t xml:space="preserve"> other,</w:t>
      </w:r>
      <w:r>
        <w:t xml:space="preserve"> heavier elements throughout the universe is extremely improbable and unsatisfying.</w:t>
      </w:r>
    </w:p>
    <w:p w:rsidR="00CA1607" w:rsidRDefault="00CA1607" w:rsidP="004D45F0">
      <w:pPr>
        <w:pStyle w:val="Heading2"/>
        <w:jc w:val="both"/>
      </w:pPr>
      <w:r>
        <w:br/>
      </w:r>
    </w:p>
    <w:p w:rsidR="00CA1607" w:rsidRDefault="00CA1607" w:rsidP="004D45F0">
      <w:pPr>
        <w:jc w:val="both"/>
        <w:rPr>
          <w:rFonts w:asciiTheme="majorHAnsi" w:eastAsiaTheme="majorEastAsia" w:hAnsiTheme="majorHAnsi"/>
          <w:b/>
          <w:bCs/>
          <w:i/>
          <w:iCs/>
          <w:sz w:val="28"/>
          <w:szCs w:val="28"/>
        </w:rPr>
      </w:pPr>
      <w:r>
        <w:br w:type="page"/>
      </w:r>
    </w:p>
    <w:p w:rsidR="00CA1607" w:rsidRDefault="00CA1607" w:rsidP="004D45F0">
      <w:pPr>
        <w:pStyle w:val="Heading2"/>
        <w:jc w:val="both"/>
      </w:pPr>
      <w:bookmarkStart w:id="36" w:name="_Toc441083980"/>
      <w:r>
        <w:lastRenderedPageBreak/>
        <w:t>Questions for Discussion and Review</w:t>
      </w:r>
      <w:bookmarkEnd w:id="36"/>
      <w:r>
        <w:t xml:space="preserve"> </w:t>
      </w:r>
    </w:p>
    <w:p w:rsidR="00CA1607" w:rsidRDefault="00CA1607" w:rsidP="004D45F0">
      <w:pPr>
        <w:jc w:val="both"/>
      </w:pPr>
    </w:p>
    <w:p w:rsidR="00CA1607" w:rsidRDefault="00CA1607" w:rsidP="00E812CE">
      <w:pPr>
        <w:pStyle w:val="ListParagraph"/>
        <w:numPr>
          <w:ilvl w:val="0"/>
          <w:numId w:val="38"/>
        </w:numPr>
        <w:ind w:left="648"/>
        <w:jc w:val="both"/>
      </w:pPr>
      <w:r>
        <w:t>Is the Big Bang theory based on solid science? Why or why not?</w:t>
      </w:r>
      <w:r>
        <w:br/>
      </w:r>
      <w:r>
        <w:br/>
      </w:r>
      <w:r>
        <w:br/>
      </w:r>
      <w:r>
        <w:br/>
      </w:r>
    </w:p>
    <w:p w:rsidR="00CA1607" w:rsidRDefault="00CA1607" w:rsidP="00E812CE">
      <w:pPr>
        <w:pStyle w:val="ListParagraph"/>
        <w:numPr>
          <w:ilvl w:val="0"/>
          <w:numId w:val="38"/>
        </w:numPr>
        <w:ind w:left="648"/>
        <w:jc w:val="both"/>
      </w:pPr>
      <w:r>
        <w:t>What do the Big Bang theory and Darwinism have in common? What, if any, is the relationship between the two theories?</w:t>
      </w:r>
      <w:r>
        <w:br/>
      </w:r>
      <w:r>
        <w:br/>
      </w:r>
      <w:r>
        <w:br/>
      </w:r>
      <w:r>
        <w:br/>
      </w:r>
    </w:p>
    <w:p w:rsidR="00AE7975" w:rsidRDefault="00DA2759" w:rsidP="00E812CE">
      <w:pPr>
        <w:pStyle w:val="ListParagraph"/>
        <w:numPr>
          <w:ilvl w:val="0"/>
          <w:numId w:val="38"/>
        </w:numPr>
        <w:ind w:left="648"/>
        <w:jc w:val="both"/>
      </w:pPr>
      <w:r>
        <w:t>Does it</w:t>
      </w:r>
      <w:r w:rsidR="00CA1607">
        <w:t xml:space="preserve"> seem reasonable to you that </w:t>
      </w:r>
      <w:r w:rsidR="00484CAE">
        <w:t xml:space="preserve">the heavier </w:t>
      </w:r>
      <w:r w:rsidR="00CA1607">
        <w:t>elements representing 95% of the periodic table were distributed throughout the universe by exploding supernovae?  Why or why not?</w:t>
      </w:r>
    </w:p>
    <w:p w:rsidR="00CA1607" w:rsidRDefault="00AE7975" w:rsidP="00E812CE">
      <w:pPr>
        <w:pStyle w:val="ListParagraph"/>
        <w:ind w:left="648"/>
        <w:jc w:val="both"/>
      </w:pPr>
      <w:r>
        <w:br/>
      </w:r>
      <w:r>
        <w:br/>
      </w:r>
      <w:r w:rsidR="00CA1607">
        <w:br/>
      </w:r>
    </w:p>
    <w:p w:rsidR="00CA1607" w:rsidRDefault="00CA1607" w:rsidP="00E812CE">
      <w:pPr>
        <w:pStyle w:val="ListParagraph"/>
        <w:numPr>
          <w:ilvl w:val="0"/>
          <w:numId w:val="38"/>
        </w:numPr>
        <w:ind w:left="648"/>
        <w:jc w:val="both"/>
      </w:pPr>
      <w:r>
        <w:t>Why do you think the Big Bang theory has enjoyed such widely acceptance until recent years? What in the Big Bang theory would humanists and atheists find so appealing?</w:t>
      </w:r>
      <w:r>
        <w:br/>
      </w:r>
      <w:r>
        <w:br/>
      </w:r>
      <w:r>
        <w:br/>
      </w:r>
      <w:r>
        <w:br/>
      </w:r>
    </w:p>
    <w:p w:rsidR="00E812CE" w:rsidRDefault="00CA1607" w:rsidP="00E812CE">
      <w:pPr>
        <w:pStyle w:val="ListParagraph"/>
        <w:numPr>
          <w:ilvl w:val="0"/>
          <w:numId w:val="38"/>
        </w:numPr>
        <w:ind w:left="648"/>
        <w:jc w:val="both"/>
      </w:pPr>
      <w:r>
        <w:t>Why are many scientists now beginning to doubt the feasibility of the Big Bang?</w:t>
      </w:r>
    </w:p>
    <w:p w:rsidR="00E812CE" w:rsidRDefault="00E812CE" w:rsidP="00E812CE">
      <w:r>
        <w:br w:type="page"/>
      </w:r>
    </w:p>
    <w:p w:rsidR="00CA1607" w:rsidRPr="0037609B" w:rsidRDefault="00CA1607" w:rsidP="00E812CE">
      <w:pPr>
        <w:pStyle w:val="ListParagraph"/>
        <w:ind w:left="648"/>
        <w:jc w:val="both"/>
      </w:pPr>
    </w:p>
    <w:p w:rsidR="00CA1607" w:rsidRDefault="00CA1607" w:rsidP="00FC1F5E">
      <w:pPr>
        <w:pStyle w:val="ListParagraph"/>
        <w:numPr>
          <w:ilvl w:val="0"/>
          <w:numId w:val="38"/>
        </w:numPr>
        <w:jc w:val="both"/>
      </w:pPr>
      <w:r>
        <w:br w:type="page"/>
      </w:r>
    </w:p>
    <w:p w:rsidR="00AA7C15" w:rsidRPr="0061467C" w:rsidRDefault="00F42487" w:rsidP="00E67497">
      <w:pPr>
        <w:pStyle w:val="Heading1"/>
      </w:pPr>
      <w:bookmarkStart w:id="37" w:name="_Toc441083981"/>
      <w:r>
        <w:lastRenderedPageBreak/>
        <w:t>Chapter Five</w:t>
      </w:r>
      <w:r w:rsidR="00F2528C" w:rsidRPr="0061467C">
        <w:t>:</w:t>
      </w:r>
      <w:r w:rsidR="00F2528C" w:rsidRPr="0061467C">
        <w:br/>
        <w:t xml:space="preserve">  </w:t>
      </w:r>
      <w:r w:rsidR="00F776A7">
        <w:t>Climate Change -</w:t>
      </w:r>
      <w:r w:rsidR="008B5961">
        <w:t xml:space="preserve"> </w:t>
      </w:r>
      <w:r w:rsidR="005F2834" w:rsidRPr="0061467C">
        <w:t xml:space="preserve">Is It Getting Warm </w:t>
      </w:r>
      <w:r w:rsidR="00D51392">
        <w:t>i</w:t>
      </w:r>
      <w:r w:rsidR="00D51392" w:rsidRPr="0061467C">
        <w:t xml:space="preserve">n </w:t>
      </w:r>
      <w:r w:rsidR="005F2834" w:rsidRPr="0061467C">
        <w:t>H</w:t>
      </w:r>
      <w:r w:rsidR="00AA7C15" w:rsidRPr="0061467C">
        <w:t>ere?</w:t>
      </w:r>
      <w:bookmarkEnd w:id="37"/>
    </w:p>
    <w:p w:rsidR="00070EA9" w:rsidRDefault="00070EA9"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5"/>
        <w:gridCol w:w="4431"/>
      </w:tblGrid>
      <w:tr w:rsidR="00647690">
        <w:tc>
          <w:tcPr>
            <w:tcW w:w="2178" w:type="dxa"/>
          </w:tcPr>
          <w:p w:rsidR="00647690" w:rsidRDefault="00647690" w:rsidP="004D45F0">
            <w:pPr>
              <w:jc w:val="both"/>
              <w:rPr>
                <w:b/>
                <w:i/>
              </w:rPr>
            </w:pPr>
            <w:r w:rsidRPr="00EB1A59">
              <w:rPr>
                <w:b/>
                <w:i/>
              </w:rPr>
              <w:t>Good Science:</w:t>
            </w:r>
          </w:p>
        </w:tc>
        <w:tc>
          <w:tcPr>
            <w:tcW w:w="7398" w:type="dxa"/>
          </w:tcPr>
          <w:p w:rsidR="00647690" w:rsidRDefault="00647690" w:rsidP="00A7318C">
            <w:pPr>
              <w:rPr>
                <w:i/>
              </w:rPr>
            </w:pPr>
            <w:r>
              <w:rPr>
                <w:i/>
              </w:rPr>
              <w:t xml:space="preserve">Global temperatures can rise and fall </w:t>
            </w:r>
            <w:r w:rsidR="00484CAE">
              <w:rPr>
                <w:i/>
              </w:rPr>
              <w:t xml:space="preserve">over periods of </w:t>
            </w:r>
            <w:r>
              <w:rPr>
                <w:i/>
              </w:rPr>
              <w:t>months and years with surfac</w:t>
            </w:r>
            <w:r w:rsidR="005F2834">
              <w:rPr>
                <w:i/>
              </w:rPr>
              <w:t xml:space="preserve">e temperatures fluctuating </w:t>
            </w:r>
            <w:r w:rsidR="009B6993">
              <w:rPr>
                <w:i/>
              </w:rPr>
              <w:t xml:space="preserve">in a sinusoidal pattern </w:t>
            </w:r>
            <w:r w:rsidR="005F2834">
              <w:rPr>
                <w:i/>
              </w:rPr>
              <w:t>over</w:t>
            </w:r>
            <w:r>
              <w:rPr>
                <w:i/>
              </w:rPr>
              <w:t xml:space="preserve"> time</w:t>
            </w:r>
            <w:r w:rsidR="00FD6779">
              <w:rPr>
                <w:i/>
              </w:rPr>
              <w:t>.</w:t>
            </w:r>
          </w:p>
          <w:p w:rsidR="00647690" w:rsidRDefault="00647690" w:rsidP="00A7318C">
            <w:pPr>
              <w:rPr>
                <w:b/>
                <w:i/>
              </w:rPr>
            </w:pPr>
          </w:p>
        </w:tc>
      </w:tr>
      <w:tr w:rsidR="00647690">
        <w:tc>
          <w:tcPr>
            <w:tcW w:w="2178" w:type="dxa"/>
          </w:tcPr>
          <w:p w:rsidR="00647690" w:rsidRDefault="00647690" w:rsidP="004D45F0">
            <w:pPr>
              <w:jc w:val="both"/>
              <w:rPr>
                <w:b/>
                <w:i/>
              </w:rPr>
            </w:pPr>
            <w:r>
              <w:rPr>
                <w:b/>
                <w:i/>
              </w:rPr>
              <w:t>Bad</w:t>
            </w:r>
            <w:r w:rsidRPr="00EB1A59">
              <w:rPr>
                <w:b/>
                <w:i/>
              </w:rPr>
              <w:t xml:space="preserve"> Science:</w:t>
            </w:r>
          </w:p>
        </w:tc>
        <w:tc>
          <w:tcPr>
            <w:tcW w:w="7398" w:type="dxa"/>
          </w:tcPr>
          <w:p w:rsidR="00647690" w:rsidRDefault="00647690" w:rsidP="00A7318C">
            <w:pPr>
              <w:rPr>
                <w:i/>
              </w:rPr>
            </w:pPr>
            <w:r>
              <w:rPr>
                <w:i/>
              </w:rPr>
              <w:t>Continued i</w:t>
            </w:r>
            <w:r w:rsidRPr="00AD35A6">
              <w:rPr>
                <w:i/>
              </w:rPr>
              <w:t>ncrease</w:t>
            </w:r>
            <w:r>
              <w:rPr>
                <w:i/>
              </w:rPr>
              <w:t>s</w:t>
            </w:r>
            <w:r w:rsidRPr="00AD35A6">
              <w:rPr>
                <w:i/>
              </w:rPr>
              <w:t xml:space="preserve"> in </w:t>
            </w:r>
            <w:r>
              <w:rPr>
                <w:i/>
              </w:rPr>
              <w:t>man-</w:t>
            </w:r>
            <w:r w:rsidRPr="00AD35A6">
              <w:rPr>
                <w:i/>
              </w:rPr>
              <w:t>made carbon emissions will cause a disastrous</w:t>
            </w:r>
            <w:r>
              <w:rPr>
                <w:i/>
              </w:rPr>
              <w:t xml:space="preserve"> g</w:t>
            </w:r>
            <w:r w:rsidRPr="00AD35A6">
              <w:rPr>
                <w:i/>
              </w:rPr>
              <w:t xml:space="preserve">lobal </w:t>
            </w:r>
            <w:r>
              <w:rPr>
                <w:i/>
              </w:rPr>
              <w:t>w</w:t>
            </w:r>
            <w:r w:rsidRPr="00AD35A6">
              <w:rPr>
                <w:i/>
              </w:rPr>
              <w:t>arming effect</w:t>
            </w:r>
            <w:r w:rsidR="00FD6779">
              <w:rPr>
                <w:i/>
              </w:rPr>
              <w:t>.</w:t>
            </w:r>
          </w:p>
          <w:p w:rsidR="00647690" w:rsidRDefault="00647690" w:rsidP="00A7318C">
            <w:pPr>
              <w:rPr>
                <w:b/>
                <w:i/>
              </w:rPr>
            </w:pPr>
          </w:p>
        </w:tc>
      </w:tr>
      <w:tr w:rsidR="00647690">
        <w:tc>
          <w:tcPr>
            <w:tcW w:w="2178" w:type="dxa"/>
          </w:tcPr>
          <w:p w:rsidR="00647690" w:rsidRDefault="00330D70" w:rsidP="004D45F0">
            <w:pPr>
              <w:jc w:val="both"/>
              <w:rPr>
                <w:b/>
                <w:i/>
              </w:rPr>
            </w:pPr>
            <w:r>
              <w:rPr>
                <w:b/>
                <w:i/>
              </w:rPr>
              <w:t>Science Fiction</w:t>
            </w:r>
            <w:r w:rsidR="00647690" w:rsidRPr="00244E4E">
              <w:rPr>
                <w:b/>
                <w:i/>
              </w:rPr>
              <w:t>:</w:t>
            </w:r>
          </w:p>
        </w:tc>
        <w:tc>
          <w:tcPr>
            <w:tcW w:w="7398" w:type="dxa"/>
          </w:tcPr>
          <w:p w:rsidR="00647690" w:rsidRDefault="009B6993" w:rsidP="00A7318C">
            <w:pPr>
              <w:rPr>
                <w:b/>
                <w:i/>
              </w:rPr>
            </w:pPr>
            <w:r>
              <w:rPr>
                <w:i/>
              </w:rPr>
              <w:t xml:space="preserve">Climate change scientists are able to predict </w:t>
            </w:r>
            <w:r w:rsidR="00E27AA2">
              <w:rPr>
                <w:i/>
              </w:rPr>
              <w:t>the rate of g</w:t>
            </w:r>
            <w:r w:rsidR="00484CAE">
              <w:rPr>
                <w:i/>
              </w:rPr>
              <w:t>lobal warming into the future and s</w:t>
            </w:r>
            <w:r w:rsidR="00E27AA2">
              <w:rPr>
                <w:i/>
              </w:rPr>
              <w:t xml:space="preserve">evere weather systems are </w:t>
            </w:r>
            <w:r w:rsidR="00484CAE">
              <w:rPr>
                <w:i/>
              </w:rPr>
              <w:t xml:space="preserve">attributable to </w:t>
            </w:r>
            <w:r w:rsidR="00E27AA2">
              <w:rPr>
                <w:i/>
              </w:rPr>
              <w:t>global warming.</w:t>
            </w:r>
          </w:p>
        </w:tc>
      </w:tr>
    </w:tbl>
    <w:p w:rsidR="006924B1" w:rsidRDefault="006924B1" w:rsidP="004D45F0">
      <w:pPr>
        <w:jc w:val="both"/>
      </w:pPr>
    </w:p>
    <w:p w:rsidR="00457E6C" w:rsidRDefault="00457E6C" w:rsidP="004D45F0">
      <w:pPr>
        <w:jc w:val="both"/>
      </w:pPr>
    </w:p>
    <w:p w:rsidR="005F2834" w:rsidRDefault="00DD0C6B" w:rsidP="004D45F0">
      <w:pPr>
        <w:jc w:val="both"/>
      </w:pPr>
      <w:r>
        <w:t xml:space="preserve">The </w:t>
      </w:r>
      <w:r w:rsidR="0054372D">
        <w:t xml:space="preserve">climate change </w:t>
      </w:r>
      <w:r>
        <w:t xml:space="preserve">scenario is presented to us something like this…  </w:t>
      </w:r>
      <w:r w:rsidR="00E27AA2">
        <w:br/>
      </w:r>
    </w:p>
    <w:p w:rsidR="004022D7" w:rsidRPr="00E27AA2" w:rsidRDefault="00716DE1" w:rsidP="0031004E">
      <w:pPr>
        <w:ind w:left="288"/>
        <w:jc w:val="both"/>
        <w:rPr>
          <w:i/>
        </w:rPr>
      </w:pPr>
      <w:r w:rsidRPr="00E27AA2">
        <w:rPr>
          <w:i/>
        </w:rPr>
        <w:t>“</w:t>
      </w:r>
      <w:r w:rsidR="005F2834" w:rsidRPr="00E27AA2">
        <w:rPr>
          <w:i/>
        </w:rPr>
        <w:t>T</w:t>
      </w:r>
      <w:r w:rsidR="00C43DD2" w:rsidRPr="00E27AA2">
        <w:rPr>
          <w:i/>
        </w:rPr>
        <w:t>he o</w:t>
      </w:r>
      <w:r w:rsidR="00DD0C6B" w:rsidRPr="00E27AA2">
        <w:rPr>
          <w:i/>
        </w:rPr>
        <w:t>veruse of fossil fuels (coal, oil, gasoline) to produce electricity, heat our homes and operate our vehicles is causing carbon emission</w:t>
      </w:r>
      <w:r w:rsidR="00C43DD2" w:rsidRPr="00E27AA2">
        <w:rPr>
          <w:i/>
        </w:rPr>
        <w:t xml:space="preserve"> level</w:t>
      </w:r>
      <w:r w:rsidR="00DD0C6B" w:rsidRPr="00E27AA2">
        <w:rPr>
          <w:i/>
        </w:rPr>
        <w:t xml:space="preserve">s </w:t>
      </w:r>
      <w:r w:rsidR="00C43DD2" w:rsidRPr="00E27AA2">
        <w:rPr>
          <w:i/>
        </w:rPr>
        <w:t xml:space="preserve">in the atmosphere </w:t>
      </w:r>
      <w:r w:rsidR="00DD0C6B" w:rsidRPr="00E27AA2">
        <w:rPr>
          <w:i/>
        </w:rPr>
        <w:t>to increase</w:t>
      </w:r>
      <w:r w:rsidR="00C43DD2" w:rsidRPr="00E27AA2">
        <w:rPr>
          <w:i/>
        </w:rPr>
        <w:t xml:space="preserve">. </w:t>
      </w:r>
      <w:r w:rsidR="00DD0C6B" w:rsidRPr="00E27AA2">
        <w:rPr>
          <w:i/>
        </w:rPr>
        <w:t>This is</w:t>
      </w:r>
      <w:r w:rsidRPr="00E27AA2">
        <w:rPr>
          <w:i/>
        </w:rPr>
        <w:t xml:space="preserve"> causing a</w:t>
      </w:r>
      <w:r w:rsidR="005F2834" w:rsidRPr="00E27AA2">
        <w:rPr>
          <w:i/>
        </w:rPr>
        <w:t>n increase in the greenhouse effect</w:t>
      </w:r>
      <w:r w:rsidR="006924B1">
        <w:rPr>
          <w:i/>
        </w:rPr>
        <w:t>,</w:t>
      </w:r>
      <w:r w:rsidR="00DD0C6B" w:rsidRPr="00E27AA2">
        <w:rPr>
          <w:i/>
        </w:rPr>
        <w:t xml:space="preserve"> which in turn is overheating the globe, melting the polar ice caps,</w:t>
      </w:r>
      <w:r w:rsidRPr="00E27AA2">
        <w:rPr>
          <w:i/>
        </w:rPr>
        <w:t xml:space="preserve"> </w:t>
      </w:r>
      <w:r w:rsidR="00DD0C6B" w:rsidRPr="00E27AA2">
        <w:rPr>
          <w:i/>
        </w:rPr>
        <w:t>raising the levels of the world’s ocean</w:t>
      </w:r>
      <w:r w:rsidRPr="00E27AA2">
        <w:rPr>
          <w:i/>
        </w:rPr>
        <w:t xml:space="preserve"> tide</w:t>
      </w:r>
      <w:r w:rsidR="00DD0C6B" w:rsidRPr="00E27AA2">
        <w:rPr>
          <w:i/>
        </w:rPr>
        <w:t>s and destroying the habit</w:t>
      </w:r>
      <w:r w:rsidR="00DF3AB8">
        <w:rPr>
          <w:i/>
        </w:rPr>
        <w:t>at</w:t>
      </w:r>
      <w:r w:rsidR="00DD0C6B" w:rsidRPr="00E27AA2">
        <w:rPr>
          <w:i/>
        </w:rPr>
        <w:t>s of polar bears and marine life. This warming effect is wreaking havoc on the planet’s weather patterns causing every form of severe weather from hurricanes to tidal waves</w:t>
      </w:r>
      <w:r w:rsidR="005F2834" w:rsidRPr="00E27AA2">
        <w:rPr>
          <w:i/>
        </w:rPr>
        <w:t xml:space="preserve"> and snowstorms</w:t>
      </w:r>
      <w:r w:rsidR="00DD0C6B" w:rsidRPr="00E27AA2">
        <w:rPr>
          <w:i/>
        </w:rPr>
        <w:t xml:space="preserve">. </w:t>
      </w:r>
      <w:r w:rsidR="004022D7" w:rsidRPr="00E27AA2">
        <w:rPr>
          <w:i/>
        </w:rPr>
        <w:t xml:space="preserve">Science has </w:t>
      </w:r>
      <w:r w:rsidR="005F2834" w:rsidRPr="00E27AA2">
        <w:rPr>
          <w:i/>
        </w:rPr>
        <w:t>proven</w:t>
      </w:r>
      <w:r w:rsidRPr="00E27AA2">
        <w:rPr>
          <w:i/>
        </w:rPr>
        <w:t xml:space="preserve"> </w:t>
      </w:r>
      <w:r w:rsidR="004022D7" w:rsidRPr="00E27AA2">
        <w:rPr>
          <w:i/>
        </w:rPr>
        <w:t>that i</w:t>
      </w:r>
      <w:r w:rsidR="00DD0C6B" w:rsidRPr="00E27AA2">
        <w:rPr>
          <w:i/>
        </w:rPr>
        <w:t xml:space="preserve">f we allow this </w:t>
      </w:r>
      <w:r w:rsidR="00E27AA2">
        <w:rPr>
          <w:i/>
        </w:rPr>
        <w:t xml:space="preserve">to </w:t>
      </w:r>
      <w:r w:rsidR="00DD0C6B" w:rsidRPr="00E27AA2">
        <w:rPr>
          <w:i/>
        </w:rPr>
        <w:t xml:space="preserve">continue we will eventually destroy the planet and </w:t>
      </w:r>
      <w:r w:rsidR="004022D7" w:rsidRPr="00E27AA2">
        <w:rPr>
          <w:i/>
        </w:rPr>
        <w:t xml:space="preserve">all of </w:t>
      </w:r>
      <w:r w:rsidR="00DD0C6B" w:rsidRPr="00E27AA2">
        <w:rPr>
          <w:i/>
        </w:rPr>
        <w:t>mankind along with it. Time is running out! If we don’t replace our fossil fuels</w:t>
      </w:r>
      <w:r w:rsidRPr="00E27AA2">
        <w:rPr>
          <w:i/>
        </w:rPr>
        <w:t xml:space="preserve"> with renewable energy sources</w:t>
      </w:r>
      <w:r w:rsidR="00DD0C6B" w:rsidRPr="00E27AA2">
        <w:rPr>
          <w:i/>
        </w:rPr>
        <w:t xml:space="preserve"> immediately we are all doomed!</w:t>
      </w:r>
      <w:r w:rsidRPr="00E27AA2">
        <w:rPr>
          <w:i/>
        </w:rPr>
        <w:t>”</w:t>
      </w:r>
      <w:r w:rsidR="00AE0691" w:rsidRPr="00E27AA2">
        <w:rPr>
          <w:i/>
        </w:rPr>
        <w:t xml:space="preserve"> </w:t>
      </w:r>
    </w:p>
    <w:p w:rsidR="004022D7" w:rsidRPr="00E27AA2" w:rsidRDefault="004022D7" w:rsidP="004D45F0">
      <w:pPr>
        <w:ind w:left="720"/>
        <w:jc w:val="both"/>
      </w:pPr>
    </w:p>
    <w:p w:rsidR="00DD0C6B" w:rsidRDefault="00716DE1" w:rsidP="004D45F0">
      <w:pPr>
        <w:jc w:val="both"/>
      </w:pPr>
      <w:proofErr w:type="spellStart"/>
      <w:r>
        <w:t>Y</w:t>
      </w:r>
      <w:r w:rsidR="00F62956">
        <w:t>owza</w:t>
      </w:r>
      <w:proofErr w:type="spellEnd"/>
      <w:r w:rsidR="00F62956">
        <w:t>! That</w:t>
      </w:r>
      <w:r w:rsidR="00AE0691">
        <w:t xml:space="preserve">’s enough to keep </w:t>
      </w:r>
      <w:r w:rsidR="00457E6C">
        <w:t xml:space="preserve">us </w:t>
      </w:r>
      <w:r w:rsidR="00AE0691">
        <w:t>awake at night and feel a twinge of guilt every time the furnace kicks on</w:t>
      </w:r>
      <w:r w:rsidR="002C175C">
        <w:t xml:space="preserve"> or we drive to the grocery store</w:t>
      </w:r>
      <w:r w:rsidR="00AE0691">
        <w:t>!</w:t>
      </w:r>
      <w:r w:rsidR="00C43DD2">
        <w:t xml:space="preserve"> </w:t>
      </w:r>
      <w:r w:rsidR="005F2834">
        <w:t>Surely</w:t>
      </w:r>
      <w:r w:rsidR="00E4507B">
        <w:t xml:space="preserve"> i</w:t>
      </w:r>
      <w:r w:rsidR="005F2834">
        <w:t>f I don’t throw away my gas-</w:t>
      </w:r>
      <w:r w:rsidR="00C43DD2">
        <w:t xml:space="preserve">guzzling car and buy an electric </w:t>
      </w:r>
      <w:r w:rsidR="00C43DD2">
        <w:lastRenderedPageBreak/>
        <w:t xml:space="preserve">scooter I am condemning my children to a future where all of San Diego will be </w:t>
      </w:r>
      <w:r w:rsidR="005F2834">
        <w:t xml:space="preserve">drowning </w:t>
      </w:r>
      <w:r w:rsidR="00C43DD2">
        <w:t>under water!</w:t>
      </w:r>
    </w:p>
    <w:p w:rsidR="00C43DD2" w:rsidRDefault="00C43DD2" w:rsidP="004D45F0">
      <w:pPr>
        <w:jc w:val="both"/>
      </w:pPr>
    </w:p>
    <w:p w:rsidR="00C43DD2" w:rsidRDefault="00C43DD2" w:rsidP="004D45F0">
      <w:pPr>
        <w:jc w:val="both"/>
      </w:pPr>
      <w:r>
        <w:t xml:space="preserve">Let’s see where this global warming scare </w:t>
      </w:r>
      <w:r w:rsidR="00E4507B">
        <w:t>comes</w:t>
      </w:r>
      <w:r>
        <w:t xml:space="preserve"> from</w:t>
      </w:r>
      <w:r w:rsidR="006924B1">
        <w:t>,</w:t>
      </w:r>
      <w:r>
        <w:t xml:space="preserve"> and </w:t>
      </w:r>
      <w:r w:rsidR="002C175C">
        <w:t xml:space="preserve">then we will </w:t>
      </w:r>
      <w:r>
        <w:t xml:space="preserve">take a look at the science that </w:t>
      </w:r>
      <w:r w:rsidR="006924B1">
        <w:t xml:space="preserve">it </w:t>
      </w:r>
      <w:r>
        <w:t xml:space="preserve">is </w:t>
      </w:r>
      <w:r w:rsidR="00E27AA2">
        <w:t>re</w:t>
      </w:r>
      <w:r>
        <w:t>portedly based on.</w:t>
      </w:r>
    </w:p>
    <w:p w:rsidR="00EA5EA3" w:rsidRDefault="00EA5EA3" w:rsidP="004D45F0">
      <w:pPr>
        <w:jc w:val="both"/>
      </w:pPr>
    </w:p>
    <w:p w:rsidR="003521E3" w:rsidRDefault="003521E3" w:rsidP="004D45F0">
      <w:pPr>
        <w:jc w:val="both"/>
      </w:pPr>
    </w:p>
    <w:p w:rsidR="00CF3C34" w:rsidRDefault="00EA5EA3" w:rsidP="004D45F0">
      <w:pPr>
        <w:pStyle w:val="Heading2"/>
        <w:jc w:val="both"/>
      </w:pPr>
      <w:bookmarkStart w:id="38" w:name="_Toc441083982"/>
      <w:r>
        <w:t xml:space="preserve">A Brief </w:t>
      </w:r>
      <w:r w:rsidRPr="00EA5EA3">
        <w:t>History of Global Warming</w:t>
      </w:r>
      <w:bookmarkEnd w:id="38"/>
    </w:p>
    <w:p w:rsidR="00CF3C34" w:rsidRDefault="00CF3C34" w:rsidP="004D45F0">
      <w:pPr>
        <w:jc w:val="both"/>
      </w:pPr>
    </w:p>
    <w:p w:rsidR="005F2834" w:rsidRPr="005F2834" w:rsidRDefault="005F2834" w:rsidP="004D45F0">
      <w:pPr>
        <w:jc w:val="both"/>
      </w:pPr>
      <w:r>
        <w:t>Worry over climate change is nothing new. Since the time when scientists began to monitor global temperatures</w:t>
      </w:r>
      <w:r w:rsidR="006924B1">
        <w:t>,</w:t>
      </w:r>
      <w:r>
        <w:t xml:space="preserve"> concern and sometimes panic </w:t>
      </w:r>
      <w:proofErr w:type="gramStart"/>
      <w:r>
        <w:t>have been the result</w:t>
      </w:r>
      <w:proofErr w:type="gramEnd"/>
      <w:r w:rsidR="006924B1">
        <w:t>.</w:t>
      </w:r>
      <w:r>
        <w:t xml:space="preserve"> </w:t>
      </w:r>
      <w:r w:rsidR="006924B1">
        <w:t xml:space="preserve">And </w:t>
      </w:r>
      <w:r>
        <w:t>surprisingly</w:t>
      </w:r>
      <w:r w:rsidR="006924B1">
        <w:t>,</w:t>
      </w:r>
      <w:r>
        <w:t xml:space="preserve"> the consternation has been about global cooling just about as often as it has been about global warming. </w:t>
      </w:r>
    </w:p>
    <w:p w:rsidR="00C43DD2" w:rsidRDefault="00C43DD2" w:rsidP="004D45F0">
      <w:pPr>
        <w:jc w:val="both"/>
      </w:pPr>
    </w:p>
    <w:tbl>
      <w:tblPr>
        <w:tblStyle w:val="TableGrid"/>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828"/>
        <w:gridCol w:w="5148"/>
      </w:tblGrid>
      <w:tr w:rsidR="00F170D0" w:rsidRPr="00626D25" w:rsidTr="009C09D7">
        <w:trPr>
          <w:tblHeader/>
        </w:trPr>
        <w:tc>
          <w:tcPr>
            <w:tcW w:w="828" w:type="dxa"/>
            <w:shd w:val="clear" w:color="auto" w:fill="000000" w:themeFill="text1"/>
          </w:tcPr>
          <w:p w:rsidR="00F170D0" w:rsidRPr="00626D25" w:rsidRDefault="00F170D0" w:rsidP="00A7318C">
            <w:pPr>
              <w:jc w:val="center"/>
              <w:rPr>
                <w:szCs w:val="20"/>
              </w:rPr>
            </w:pPr>
            <w:r w:rsidRPr="00626D25">
              <w:rPr>
                <w:szCs w:val="20"/>
              </w:rPr>
              <w:t>Year</w:t>
            </w:r>
          </w:p>
        </w:tc>
        <w:tc>
          <w:tcPr>
            <w:tcW w:w="5148" w:type="dxa"/>
            <w:shd w:val="clear" w:color="auto" w:fill="000000" w:themeFill="text1"/>
          </w:tcPr>
          <w:p w:rsidR="00F170D0" w:rsidRPr="00626D25" w:rsidRDefault="00F170D0" w:rsidP="004D45F0">
            <w:pPr>
              <w:jc w:val="both"/>
              <w:rPr>
                <w:szCs w:val="20"/>
              </w:rPr>
            </w:pPr>
            <w:r w:rsidRPr="00626D25">
              <w:rPr>
                <w:szCs w:val="20"/>
              </w:rPr>
              <w:t>Event</w:t>
            </w:r>
          </w:p>
        </w:tc>
      </w:tr>
      <w:tr w:rsidR="00F170D0" w:rsidRPr="00626D25" w:rsidTr="009C09D7">
        <w:tc>
          <w:tcPr>
            <w:tcW w:w="828" w:type="dxa"/>
            <w:shd w:val="clear" w:color="auto" w:fill="FFFFFF" w:themeFill="background1"/>
          </w:tcPr>
          <w:p w:rsidR="00F170D0" w:rsidRPr="00626D25" w:rsidRDefault="00F170D0" w:rsidP="00A7318C">
            <w:pPr>
              <w:jc w:val="center"/>
              <w:rPr>
                <w:szCs w:val="20"/>
              </w:rPr>
            </w:pPr>
            <w:r w:rsidRPr="00626D25">
              <w:rPr>
                <w:szCs w:val="20"/>
              </w:rPr>
              <w:t>1859</w:t>
            </w:r>
          </w:p>
        </w:tc>
        <w:tc>
          <w:tcPr>
            <w:tcW w:w="5148" w:type="dxa"/>
            <w:shd w:val="clear" w:color="auto" w:fill="FFFFFF" w:themeFill="background1"/>
          </w:tcPr>
          <w:p w:rsidR="00F170D0" w:rsidRPr="00626D25" w:rsidRDefault="00F170D0" w:rsidP="004D45F0">
            <w:pPr>
              <w:jc w:val="both"/>
              <w:rPr>
                <w:szCs w:val="20"/>
              </w:rPr>
            </w:pPr>
            <w:r w:rsidRPr="00626D25">
              <w:rPr>
                <w:szCs w:val="20"/>
              </w:rPr>
              <w:t xml:space="preserve">Physicist John Tyndall discovers that some gases block infrared radiation. He suggests that changes in the concentration of the gases could bring </w:t>
            </w:r>
            <w:r w:rsidR="00E27AA2">
              <w:rPr>
                <w:szCs w:val="20"/>
              </w:rPr>
              <w:t xml:space="preserve">about </w:t>
            </w:r>
            <w:r w:rsidRPr="00626D25">
              <w:rPr>
                <w:szCs w:val="20"/>
              </w:rPr>
              <w:t>climate change.</w:t>
            </w:r>
          </w:p>
          <w:p w:rsidR="00F170D0" w:rsidRPr="00626D25" w:rsidRDefault="00F170D0" w:rsidP="004D45F0">
            <w:pPr>
              <w:jc w:val="both"/>
              <w:rPr>
                <w:szCs w:val="20"/>
              </w:rPr>
            </w:pPr>
          </w:p>
          <w:p w:rsidR="00F170D0" w:rsidRDefault="00F170D0" w:rsidP="004D45F0">
            <w:pPr>
              <w:jc w:val="both"/>
              <w:rPr>
                <w:szCs w:val="20"/>
              </w:rPr>
            </w:pPr>
            <w:r w:rsidRPr="00626D25">
              <w:rPr>
                <w:szCs w:val="20"/>
              </w:rPr>
              <w:t xml:space="preserve">In the same year Darwin publishes his work </w:t>
            </w:r>
            <w:r w:rsidR="001B431A" w:rsidRPr="00457E6C">
              <w:rPr>
                <w:i/>
                <w:szCs w:val="20"/>
              </w:rPr>
              <w:t>On the Origin of Species</w:t>
            </w:r>
            <w:r w:rsidR="006924B1">
              <w:rPr>
                <w:szCs w:val="20"/>
              </w:rPr>
              <w:t>,</w:t>
            </w:r>
            <w:r w:rsidRPr="00626D25">
              <w:rPr>
                <w:szCs w:val="20"/>
              </w:rPr>
              <w:t xml:space="preserve"> which promotes the idea that science can explain the mysteries of life. A shift toward humanism </w:t>
            </w:r>
            <w:r w:rsidR="00E27AA2">
              <w:rPr>
                <w:szCs w:val="20"/>
              </w:rPr>
              <w:t xml:space="preserve">and overconfidence in the abilities of scientists </w:t>
            </w:r>
            <w:r w:rsidRPr="00626D25">
              <w:rPr>
                <w:szCs w:val="20"/>
              </w:rPr>
              <w:t xml:space="preserve">accelerates in the </w:t>
            </w:r>
            <w:r w:rsidR="00E27AA2">
              <w:rPr>
                <w:szCs w:val="20"/>
              </w:rPr>
              <w:t>developed countries</w:t>
            </w:r>
            <w:r w:rsidRPr="00626D25">
              <w:rPr>
                <w:szCs w:val="20"/>
              </w:rPr>
              <w:t>. With this shift</w:t>
            </w:r>
            <w:r w:rsidR="00E4507B" w:rsidRPr="00626D25">
              <w:rPr>
                <w:szCs w:val="20"/>
              </w:rPr>
              <w:t>,</w:t>
            </w:r>
            <w:r w:rsidRPr="00626D25">
              <w:rPr>
                <w:szCs w:val="20"/>
              </w:rPr>
              <w:t xml:space="preserve"> scientists be</w:t>
            </w:r>
            <w:r w:rsidR="00E4507B" w:rsidRPr="00626D25">
              <w:rPr>
                <w:szCs w:val="20"/>
              </w:rPr>
              <w:t xml:space="preserve">gin </w:t>
            </w:r>
            <w:r w:rsidRPr="00626D25">
              <w:rPr>
                <w:szCs w:val="20"/>
              </w:rPr>
              <w:t xml:space="preserve">to </w:t>
            </w:r>
            <w:r w:rsidR="00E4507B" w:rsidRPr="00626D25">
              <w:rPr>
                <w:szCs w:val="20"/>
              </w:rPr>
              <w:t xml:space="preserve">think they can </w:t>
            </w:r>
            <w:r w:rsidRPr="00626D25">
              <w:rPr>
                <w:szCs w:val="20"/>
              </w:rPr>
              <w:t>take responsibility for the preservation of planet Earth.</w:t>
            </w:r>
          </w:p>
          <w:p w:rsidR="00C14392" w:rsidRPr="00626D25" w:rsidRDefault="00C14392" w:rsidP="004D45F0">
            <w:pPr>
              <w:jc w:val="both"/>
              <w:rPr>
                <w:szCs w:val="20"/>
              </w:rPr>
            </w:pPr>
          </w:p>
        </w:tc>
      </w:tr>
      <w:tr w:rsidR="00E4160B" w:rsidRPr="00626D25" w:rsidTr="009C09D7">
        <w:tc>
          <w:tcPr>
            <w:tcW w:w="828" w:type="dxa"/>
          </w:tcPr>
          <w:p w:rsidR="00E4160B" w:rsidRPr="00626D25" w:rsidRDefault="00E4160B" w:rsidP="00A7318C">
            <w:pPr>
              <w:jc w:val="center"/>
              <w:rPr>
                <w:szCs w:val="20"/>
              </w:rPr>
            </w:pPr>
            <w:r w:rsidRPr="00626D25">
              <w:rPr>
                <w:szCs w:val="20"/>
              </w:rPr>
              <w:t>1894</w:t>
            </w:r>
          </w:p>
          <w:p w:rsidR="00E4160B" w:rsidRPr="00626D25" w:rsidRDefault="00E4160B" w:rsidP="00A7318C">
            <w:pPr>
              <w:jc w:val="center"/>
              <w:rPr>
                <w:szCs w:val="20"/>
              </w:rPr>
            </w:pPr>
          </w:p>
        </w:tc>
        <w:tc>
          <w:tcPr>
            <w:tcW w:w="5148" w:type="dxa"/>
          </w:tcPr>
          <w:p w:rsidR="00E4160B" w:rsidRDefault="00E4160B" w:rsidP="004D45F0">
            <w:pPr>
              <w:jc w:val="both"/>
              <w:rPr>
                <w:szCs w:val="20"/>
              </w:rPr>
            </w:pPr>
            <w:r w:rsidRPr="00626D25">
              <w:rPr>
                <w:szCs w:val="20"/>
              </w:rPr>
              <w:t>Svante Arrhenius, a Swedish chemist, follows Tyndall with calculations showing the effects of carbon dioxide (CO</w:t>
            </w:r>
            <w:r w:rsidR="001B431A" w:rsidRPr="00457E6C">
              <w:rPr>
                <w:szCs w:val="20"/>
                <w:vertAlign w:val="subscript"/>
              </w:rPr>
              <w:t>2</w:t>
            </w:r>
            <w:r w:rsidRPr="00626D25">
              <w:rPr>
                <w:szCs w:val="20"/>
              </w:rPr>
              <w:t xml:space="preserve">) on the temperature of the atmosphere. </w:t>
            </w:r>
            <w:r w:rsidR="00E4507B" w:rsidRPr="00626D25">
              <w:rPr>
                <w:szCs w:val="20"/>
              </w:rPr>
              <w:t xml:space="preserve">Ironically, </w:t>
            </w:r>
            <w:r w:rsidRPr="00626D25">
              <w:rPr>
                <w:szCs w:val="20"/>
              </w:rPr>
              <w:t>Arrhenius</w:t>
            </w:r>
            <w:r w:rsidR="00E4507B" w:rsidRPr="00626D25">
              <w:rPr>
                <w:szCs w:val="20"/>
              </w:rPr>
              <w:t xml:space="preserve"> </w:t>
            </w:r>
            <w:r w:rsidR="006924B1" w:rsidRPr="00626D25">
              <w:rPr>
                <w:szCs w:val="20"/>
              </w:rPr>
              <w:t>welcome</w:t>
            </w:r>
            <w:r w:rsidR="006924B1">
              <w:rPr>
                <w:szCs w:val="20"/>
              </w:rPr>
              <w:t>s</w:t>
            </w:r>
            <w:r w:rsidR="006924B1" w:rsidRPr="00626D25">
              <w:rPr>
                <w:szCs w:val="20"/>
              </w:rPr>
              <w:t xml:space="preserve"> </w:t>
            </w:r>
            <w:r w:rsidR="00E4507B" w:rsidRPr="00626D25">
              <w:rPr>
                <w:szCs w:val="20"/>
              </w:rPr>
              <w:t>the ide</w:t>
            </w:r>
            <w:r w:rsidR="00DF3AB8">
              <w:rPr>
                <w:szCs w:val="20"/>
              </w:rPr>
              <w:t>a of</w:t>
            </w:r>
            <w:r w:rsidR="00E4507B" w:rsidRPr="00626D25">
              <w:rPr>
                <w:szCs w:val="20"/>
              </w:rPr>
              <w:t xml:space="preserve"> warming</w:t>
            </w:r>
            <w:r w:rsidR="00457E6C">
              <w:rPr>
                <w:szCs w:val="20"/>
              </w:rPr>
              <w:t xml:space="preserve"> thinking </w:t>
            </w:r>
            <w:r w:rsidRPr="00626D25">
              <w:rPr>
                <w:szCs w:val="20"/>
              </w:rPr>
              <w:t>it would improve both the weather a</w:t>
            </w:r>
            <w:r w:rsidR="00457E6C">
              <w:rPr>
                <w:szCs w:val="20"/>
              </w:rPr>
              <w:t>nd agricultural output</w:t>
            </w:r>
            <w:r w:rsidR="00E4507B" w:rsidRPr="00626D25">
              <w:rPr>
                <w:szCs w:val="20"/>
              </w:rPr>
              <w:t xml:space="preserve"> in Scandinavia. </w:t>
            </w:r>
          </w:p>
          <w:p w:rsidR="00C14392" w:rsidRPr="00626D25" w:rsidRDefault="00C14392" w:rsidP="004D45F0">
            <w:pPr>
              <w:jc w:val="both"/>
              <w:rPr>
                <w:szCs w:val="20"/>
              </w:rPr>
            </w:pPr>
          </w:p>
        </w:tc>
      </w:tr>
      <w:tr w:rsidR="00E4160B" w:rsidRPr="00626D25" w:rsidTr="006F58FA">
        <w:trPr>
          <w:cantSplit/>
        </w:trPr>
        <w:tc>
          <w:tcPr>
            <w:tcW w:w="828" w:type="dxa"/>
          </w:tcPr>
          <w:p w:rsidR="00E4160B" w:rsidRPr="00626D25" w:rsidRDefault="00E4160B" w:rsidP="00A7318C">
            <w:pPr>
              <w:jc w:val="center"/>
              <w:rPr>
                <w:szCs w:val="20"/>
              </w:rPr>
            </w:pPr>
            <w:r w:rsidRPr="00626D25">
              <w:rPr>
                <w:szCs w:val="20"/>
              </w:rPr>
              <w:lastRenderedPageBreak/>
              <w:t>1938</w:t>
            </w:r>
          </w:p>
          <w:p w:rsidR="00E4160B" w:rsidRPr="00626D25" w:rsidRDefault="00E4160B" w:rsidP="00A7318C">
            <w:pPr>
              <w:jc w:val="center"/>
              <w:rPr>
                <w:szCs w:val="20"/>
              </w:rPr>
            </w:pPr>
          </w:p>
        </w:tc>
        <w:tc>
          <w:tcPr>
            <w:tcW w:w="5148" w:type="dxa"/>
          </w:tcPr>
          <w:p w:rsidR="00E4160B" w:rsidRDefault="00E4160B" w:rsidP="004D45F0">
            <w:pPr>
              <w:jc w:val="both"/>
              <w:rPr>
                <w:szCs w:val="20"/>
              </w:rPr>
            </w:pPr>
            <w:r w:rsidRPr="00626D25">
              <w:rPr>
                <w:szCs w:val="20"/>
              </w:rPr>
              <w:t xml:space="preserve">Guy </w:t>
            </w:r>
            <w:r w:rsidR="006924B1">
              <w:rPr>
                <w:szCs w:val="20"/>
              </w:rPr>
              <w:t xml:space="preserve">Stewart </w:t>
            </w:r>
            <w:proofErr w:type="spellStart"/>
            <w:r w:rsidRPr="00626D25">
              <w:rPr>
                <w:szCs w:val="20"/>
              </w:rPr>
              <w:t>Callendar</w:t>
            </w:r>
            <w:proofErr w:type="spellEnd"/>
            <w:r w:rsidRPr="00626D25">
              <w:rPr>
                <w:szCs w:val="20"/>
              </w:rPr>
              <w:t xml:space="preserve"> supports Arrhenius’ findings and attempts to refine the scientific understanding of the role carbon dioxide plays in climate change. </w:t>
            </w:r>
            <w:r w:rsidR="00E27AA2">
              <w:rPr>
                <w:szCs w:val="20"/>
              </w:rPr>
              <w:t xml:space="preserve">About this time, </w:t>
            </w:r>
            <w:r w:rsidRPr="00626D25">
              <w:rPr>
                <w:szCs w:val="20"/>
              </w:rPr>
              <w:t xml:space="preserve">Arrhenius publishes </w:t>
            </w:r>
            <w:r w:rsidR="00E4507B" w:rsidRPr="00626D25">
              <w:rPr>
                <w:szCs w:val="20"/>
              </w:rPr>
              <w:t xml:space="preserve">the </w:t>
            </w:r>
            <w:r w:rsidRPr="00626D25">
              <w:rPr>
                <w:szCs w:val="20"/>
              </w:rPr>
              <w:t>first calculation of global warming from human emissions of CO</w:t>
            </w:r>
            <w:r w:rsidR="006924B1" w:rsidRPr="006924B1">
              <w:rPr>
                <w:szCs w:val="20"/>
                <w:vertAlign w:val="subscript"/>
              </w:rPr>
              <w:t>2</w:t>
            </w:r>
            <w:r w:rsidR="006924B1">
              <w:rPr>
                <w:szCs w:val="20"/>
              </w:rPr>
              <w:t>.</w:t>
            </w:r>
            <w:r w:rsidRPr="00626D25">
              <w:rPr>
                <w:szCs w:val="20"/>
              </w:rPr>
              <w:t xml:space="preserve"> </w:t>
            </w:r>
            <w:proofErr w:type="spellStart"/>
            <w:r w:rsidRPr="00626D25">
              <w:rPr>
                <w:szCs w:val="20"/>
              </w:rPr>
              <w:t>Callendar</w:t>
            </w:r>
            <w:proofErr w:type="spellEnd"/>
            <w:r w:rsidRPr="00626D25">
              <w:rPr>
                <w:szCs w:val="20"/>
              </w:rPr>
              <w:t xml:space="preserve"> </w:t>
            </w:r>
            <w:r w:rsidR="006924B1" w:rsidRPr="00626D25">
              <w:rPr>
                <w:szCs w:val="20"/>
              </w:rPr>
              <w:t>argue</w:t>
            </w:r>
            <w:r w:rsidR="006924B1">
              <w:rPr>
                <w:szCs w:val="20"/>
              </w:rPr>
              <w:t>s</w:t>
            </w:r>
            <w:r w:rsidR="006924B1" w:rsidRPr="00626D25">
              <w:rPr>
                <w:szCs w:val="20"/>
              </w:rPr>
              <w:t xml:space="preserve"> </w:t>
            </w:r>
            <w:r w:rsidRPr="00626D25">
              <w:rPr>
                <w:szCs w:val="20"/>
              </w:rPr>
              <w:t>that CO</w:t>
            </w:r>
            <w:r w:rsidR="001B431A" w:rsidRPr="00457E6C">
              <w:rPr>
                <w:szCs w:val="20"/>
                <w:vertAlign w:val="subscript"/>
              </w:rPr>
              <w:t>2</w:t>
            </w:r>
            <w:r w:rsidRPr="00626D25">
              <w:rPr>
                <w:szCs w:val="20"/>
              </w:rPr>
              <w:t xml:space="preserve"> </w:t>
            </w:r>
            <w:r w:rsidR="00E4507B" w:rsidRPr="00626D25">
              <w:rPr>
                <w:szCs w:val="20"/>
              </w:rPr>
              <w:t>“</w:t>
            </w:r>
            <w:r w:rsidRPr="00626D25">
              <w:rPr>
                <w:szCs w:val="20"/>
              </w:rPr>
              <w:t>greenhouse</w:t>
            </w:r>
            <w:r w:rsidR="00E4507B" w:rsidRPr="00626D25">
              <w:rPr>
                <w:szCs w:val="20"/>
              </w:rPr>
              <w:t>”</w:t>
            </w:r>
            <w:r w:rsidRPr="00626D25">
              <w:rPr>
                <w:szCs w:val="20"/>
              </w:rPr>
              <w:t xml:space="preserve"> global warming </w:t>
            </w:r>
            <w:r w:rsidR="006924B1">
              <w:rPr>
                <w:szCs w:val="20"/>
              </w:rPr>
              <w:t>is</w:t>
            </w:r>
            <w:r w:rsidR="006924B1" w:rsidRPr="00626D25">
              <w:rPr>
                <w:szCs w:val="20"/>
              </w:rPr>
              <w:t xml:space="preserve"> </w:t>
            </w:r>
            <w:r w:rsidRPr="00626D25">
              <w:rPr>
                <w:szCs w:val="20"/>
              </w:rPr>
              <w:t>underway</w:t>
            </w:r>
            <w:r w:rsidR="006924B1">
              <w:rPr>
                <w:szCs w:val="20"/>
              </w:rPr>
              <w:t>,</w:t>
            </w:r>
            <w:r w:rsidRPr="00626D25">
              <w:rPr>
                <w:szCs w:val="20"/>
              </w:rPr>
              <w:t xml:space="preserve"> but his CO</w:t>
            </w:r>
            <w:r w:rsidR="006924B1" w:rsidRPr="006924B1">
              <w:rPr>
                <w:szCs w:val="20"/>
                <w:vertAlign w:val="subscript"/>
              </w:rPr>
              <w:t>2</w:t>
            </w:r>
            <w:r w:rsidRPr="00626D25">
              <w:rPr>
                <w:szCs w:val="20"/>
              </w:rPr>
              <w:t xml:space="preserve"> theory of climate change </w:t>
            </w:r>
            <w:r w:rsidR="006924B1">
              <w:rPr>
                <w:szCs w:val="20"/>
              </w:rPr>
              <w:t>is</w:t>
            </w:r>
            <w:r w:rsidR="006924B1" w:rsidRPr="00626D25">
              <w:rPr>
                <w:szCs w:val="20"/>
              </w:rPr>
              <w:t xml:space="preserve"> </w:t>
            </w:r>
            <w:r w:rsidRPr="00626D25">
              <w:rPr>
                <w:szCs w:val="20"/>
              </w:rPr>
              <w:t xml:space="preserve">never widely accepted and </w:t>
            </w:r>
            <w:r w:rsidR="006924B1">
              <w:rPr>
                <w:szCs w:val="20"/>
              </w:rPr>
              <w:t>is</w:t>
            </w:r>
            <w:r w:rsidR="006924B1" w:rsidRPr="00626D25">
              <w:rPr>
                <w:szCs w:val="20"/>
              </w:rPr>
              <w:t xml:space="preserve"> </w:t>
            </w:r>
            <w:r w:rsidR="00E4507B" w:rsidRPr="00626D25">
              <w:rPr>
                <w:szCs w:val="20"/>
              </w:rPr>
              <w:t xml:space="preserve">soon </w:t>
            </w:r>
            <w:r w:rsidRPr="00626D25">
              <w:rPr>
                <w:szCs w:val="20"/>
              </w:rPr>
              <w:t>abandoned.</w:t>
            </w:r>
          </w:p>
          <w:p w:rsidR="00C14392" w:rsidRPr="00626D25" w:rsidRDefault="00C14392" w:rsidP="004D45F0">
            <w:pPr>
              <w:jc w:val="both"/>
              <w:rPr>
                <w:szCs w:val="20"/>
              </w:rPr>
            </w:pPr>
          </w:p>
        </w:tc>
      </w:tr>
      <w:tr w:rsidR="00425490" w:rsidRPr="00626D25" w:rsidTr="009C09D7">
        <w:tc>
          <w:tcPr>
            <w:tcW w:w="828" w:type="dxa"/>
          </w:tcPr>
          <w:p w:rsidR="00425490" w:rsidRPr="00626D25" w:rsidRDefault="00425490" w:rsidP="00A7318C">
            <w:pPr>
              <w:jc w:val="center"/>
              <w:rPr>
                <w:szCs w:val="20"/>
              </w:rPr>
            </w:pPr>
            <w:r w:rsidRPr="00626D25">
              <w:rPr>
                <w:szCs w:val="20"/>
              </w:rPr>
              <w:t>1960</w:t>
            </w:r>
          </w:p>
          <w:p w:rsidR="00425490" w:rsidRPr="00626D25" w:rsidRDefault="00425490" w:rsidP="00A7318C">
            <w:pPr>
              <w:jc w:val="center"/>
              <w:rPr>
                <w:szCs w:val="20"/>
              </w:rPr>
            </w:pPr>
          </w:p>
        </w:tc>
        <w:tc>
          <w:tcPr>
            <w:tcW w:w="5148" w:type="dxa"/>
          </w:tcPr>
          <w:p w:rsidR="00425490" w:rsidRPr="00626D25" w:rsidRDefault="00425490" w:rsidP="004D45F0">
            <w:pPr>
              <w:jc w:val="both"/>
              <w:rPr>
                <w:szCs w:val="20"/>
              </w:rPr>
            </w:pPr>
            <w:r w:rsidRPr="00626D25">
              <w:rPr>
                <w:szCs w:val="20"/>
              </w:rPr>
              <w:t xml:space="preserve">J. Murray Mitchell Jr., a leading government climatologist reports </w:t>
            </w:r>
            <w:r w:rsidR="00E4507B" w:rsidRPr="00626D25">
              <w:rPr>
                <w:szCs w:val="20"/>
              </w:rPr>
              <w:t xml:space="preserve">a </w:t>
            </w:r>
            <w:r w:rsidRPr="00626D25">
              <w:rPr>
                <w:szCs w:val="20"/>
              </w:rPr>
              <w:t>downturn of global temperatures since the early 1940s</w:t>
            </w:r>
            <w:r w:rsidR="00E4507B" w:rsidRPr="00626D25">
              <w:rPr>
                <w:szCs w:val="20"/>
              </w:rPr>
              <w:t>.</w:t>
            </w:r>
          </w:p>
          <w:p w:rsidR="00425490" w:rsidRPr="00626D25" w:rsidRDefault="00425490" w:rsidP="004D45F0">
            <w:pPr>
              <w:jc w:val="both"/>
              <w:rPr>
                <w:szCs w:val="20"/>
              </w:rPr>
            </w:pPr>
          </w:p>
          <w:p w:rsidR="00425490" w:rsidRDefault="00425490" w:rsidP="004D45F0">
            <w:pPr>
              <w:jc w:val="both"/>
              <w:rPr>
                <w:szCs w:val="20"/>
              </w:rPr>
            </w:pPr>
            <w:r w:rsidRPr="00626D25">
              <w:rPr>
                <w:szCs w:val="20"/>
              </w:rPr>
              <w:t>Charles David Keeling accurately measures CO</w:t>
            </w:r>
            <w:r w:rsidR="001B431A" w:rsidRPr="00457E6C">
              <w:rPr>
                <w:szCs w:val="20"/>
                <w:vertAlign w:val="subscript"/>
              </w:rPr>
              <w:t>2</w:t>
            </w:r>
            <w:r w:rsidRPr="00626D25">
              <w:rPr>
                <w:szCs w:val="20"/>
              </w:rPr>
              <w:t xml:space="preserve"> in the </w:t>
            </w:r>
            <w:r w:rsidR="006924B1">
              <w:rPr>
                <w:szCs w:val="20"/>
              </w:rPr>
              <w:t>e</w:t>
            </w:r>
            <w:r w:rsidR="006924B1" w:rsidRPr="00626D25">
              <w:rPr>
                <w:szCs w:val="20"/>
              </w:rPr>
              <w:t xml:space="preserve">arth's </w:t>
            </w:r>
            <w:r w:rsidRPr="00626D25">
              <w:rPr>
                <w:szCs w:val="20"/>
              </w:rPr>
              <w:t xml:space="preserve">atmosphere and detects an annual rise. </w:t>
            </w:r>
            <w:r w:rsidR="00DF3AB8">
              <w:rPr>
                <w:szCs w:val="20"/>
              </w:rPr>
              <w:t>At this time t</w:t>
            </w:r>
            <w:r w:rsidRPr="00626D25">
              <w:rPr>
                <w:szCs w:val="20"/>
              </w:rPr>
              <w:t xml:space="preserve">he </w:t>
            </w:r>
            <w:r w:rsidR="00EB0E01" w:rsidRPr="00626D25">
              <w:rPr>
                <w:szCs w:val="20"/>
              </w:rPr>
              <w:t>CO</w:t>
            </w:r>
            <w:r w:rsidR="00EB0E01" w:rsidRPr="00457E6C">
              <w:rPr>
                <w:szCs w:val="20"/>
                <w:vertAlign w:val="subscript"/>
              </w:rPr>
              <w:t>2</w:t>
            </w:r>
            <w:r w:rsidR="00EB0E01">
              <w:rPr>
                <w:szCs w:val="20"/>
                <w:vertAlign w:val="subscript"/>
              </w:rPr>
              <w:t xml:space="preserve"> </w:t>
            </w:r>
            <w:r w:rsidRPr="00626D25">
              <w:rPr>
                <w:szCs w:val="20"/>
              </w:rPr>
              <w:t xml:space="preserve">level is 315 </w:t>
            </w:r>
            <w:r w:rsidR="00E4507B" w:rsidRPr="00626D25">
              <w:rPr>
                <w:szCs w:val="20"/>
              </w:rPr>
              <w:t>parts per million (</w:t>
            </w:r>
            <w:r w:rsidRPr="00626D25">
              <w:rPr>
                <w:szCs w:val="20"/>
              </w:rPr>
              <w:t>ppm</w:t>
            </w:r>
            <w:r w:rsidR="00E4507B" w:rsidRPr="00626D25">
              <w:rPr>
                <w:szCs w:val="20"/>
              </w:rPr>
              <w:t>)</w:t>
            </w:r>
            <w:r w:rsidRPr="00626D25">
              <w:rPr>
                <w:szCs w:val="20"/>
              </w:rPr>
              <w:t xml:space="preserve">. </w:t>
            </w:r>
          </w:p>
          <w:p w:rsidR="00C14392" w:rsidRPr="00626D25" w:rsidRDefault="00C14392" w:rsidP="004D45F0">
            <w:pPr>
              <w:jc w:val="both"/>
              <w:rPr>
                <w:szCs w:val="20"/>
              </w:rPr>
            </w:pPr>
          </w:p>
        </w:tc>
      </w:tr>
      <w:tr w:rsidR="00425490" w:rsidRPr="00626D25" w:rsidTr="009C09D7">
        <w:tc>
          <w:tcPr>
            <w:tcW w:w="828" w:type="dxa"/>
          </w:tcPr>
          <w:p w:rsidR="00425490" w:rsidRPr="00626D25" w:rsidRDefault="00425490" w:rsidP="00A7318C">
            <w:pPr>
              <w:jc w:val="center"/>
              <w:rPr>
                <w:szCs w:val="20"/>
              </w:rPr>
            </w:pPr>
            <w:r w:rsidRPr="00626D25">
              <w:rPr>
                <w:szCs w:val="20"/>
              </w:rPr>
              <w:t>1967</w:t>
            </w:r>
            <w:r w:rsidR="006924B1">
              <w:rPr>
                <w:szCs w:val="20"/>
              </w:rPr>
              <w:t>–</w:t>
            </w:r>
            <w:r w:rsidRPr="00626D25">
              <w:rPr>
                <w:szCs w:val="20"/>
              </w:rPr>
              <w:t>1968</w:t>
            </w:r>
          </w:p>
          <w:p w:rsidR="00425490" w:rsidRPr="00626D25" w:rsidRDefault="00425490" w:rsidP="00A7318C">
            <w:pPr>
              <w:jc w:val="center"/>
              <w:rPr>
                <w:szCs w:val="20"/>
              </w:rPr>
            </w:pPr>
          </w:p>
          <w:p w:rsidR="00425490" w:rsidRPr="00626D25" w:rsidRDefault="00425490" w:rsidP="00A7318C">
            <w:pPr>
              <w:jc w:val="center"/>
              <w:rPr>
                <w:szCs w:val="20"/>
              </w:rPr>
            </w:pPr>
          </w:p>
        </w:tc>
        <w:tc>
          <w:tcPr>
            <w:tcW w:w="5148" w:type="dxa"/>
          </w:tcPr>
          <w:p w:rsidR="00425490" w:rsidRPr="00626D25" w:rsidRDefault="006924B1" w:rsidP="004D45F0">
            <w:pPr>
              <w:jc w:val="both"/>
              <w:rPr>
                <w:szCs w:val="20"/>
              </w:rPr>
            </w:pPr>
            <w:r>
              <w:rPr>
                <w:szCs w:val="20"/>
              </w:rPr>
              <w:t xml:space="preserve">The </w:t>
            </w:r>
            <w:r w:rsidR="00425490" w:rsidRPr="00626D25">
              <w:rPr>
                <w:szCs w:val="20"/>
              </w:rPr>
              <w:t xml:space="preserve">International Global Atmospheric Research Program </w:t>
            </w:r>
            <w:r w:rsidR="00E4507B" w:rsidRPr="00626D25">
              <w:rPr>
                <w:szCs w:val="20"/>
              </w:rPr>
              <w:t xml:space="preserve">is </w:t>
            </w:r>
            <w:r w:rsidR="00425490" w:rsidRPr="00626D25">
              <w:rPr>
                <w:szCs w:val="20"/>
              </w:rPr>
              <w:t xml:space="preserve">established, mainly to gather data for better </w:t>
            </w:r>
            <w:r w:rsidR="00E4507B" w:rsidRPr="00626D25">
              <w:rPr>
                <w:szCs w:val="20"/>
              </w:rPr>
              <w:t xml:space="preserve">short-range weather prediction </w:t>
            </w:r>
            <w:r w:rsidR="00425490" w:rsidRPr="00626D25">
              <w:rPr>
                <w:szCs w:val="20"/>
              </w:rPr>
              <w:t xml:space="preserve">but </w:t>
            </w:r>
            <w:r w:rsidR="00E27AA2">
              <w:rPr>
                <w:szCs w:val="20"/>
              </w:rPr>
              <w:t xml:space="preserve">also </w:t>
            </w:r>
            <w:r w:rsidR="00425490" w:rsidRPr="00626D25">
              <w:rPr>
                <w:szCs w:val="20"/>
              </w:rPr>
              <w:t>includ</w:t>
            </w:r>
            <w:r>
              <w:rPr>
                <w:szCs w:val="20"/>
              </w:rPr>
              <w:t>es</w:t>
            </w:r>
            <w:r w:rsidR="00425490" w:rsidRPr="00626D25">
              <w:rPr>
                <w:szCs w:val="20"/>
              </w:rPr>
              <w:t xml:space="preserve"> climate</w:t>
            </w:r>
            <w:r w:rsidR="00E4507B" w:rsidRPr="00626D25">
              <w:rPr>
                <w:szCs w:val="20"/>
              </w:rPr>
              <w:t xml:space="preserve"> change</w:t>
            </w:r>
            <w:r w:rsidR="00E27AA2">
              <w:rPr>
                <w:szCs w:val="20"/>
              </w:rPr>
              <w:t xml:space="preserve"> research</w:t>
            </w:r>
            <w:r w:rsidR="00425490" w:rsidRPr="00626D25">
              <w:rPr>
                <w:szCs w:val="20"/>
              </w:rPr>
              <w:t xml:space="preserve">. </w:t>
            </w:r>
          </w:p>
          <w:p w:rsidR="00425490" w:rsidRPr="00626D25" w:rsidRDefault="00425490" w:rsidP="004D45F0">
            <w:pPr>
              <w:jc w:val="both"/>
              <w:rPr>
                <w:szCs w:val="20"/>
              </w:rPr>
            </w:pPr>
          </w:p>
          <w:p w:rsidR="006F184F" w:rsidRDefault="00425490" w:rsidP="004D45F0">
            <w:pPr>
              <w:jc w:val="both"/>
              <w:rPr>
                <w:szCs w:val="20"/>
              </w:rPr>
            </w:pPr>
            <w:r w:rsidRPr="00626D25">
              <w:rPr>
                <w:szCs w:val="20"/>
              </w:rPr>
              <w:t xml:space="preserve">Japanese meteorologist </w:t>
            </w:r>
            <w:proofErr w:type="spellStart"/>
            <w:r w:rsidRPr="00626D25">
              <w:rPr>
                <w:szCs w:val="20"/>
              </w:rPr>
              <w:t>Syukuro</w:t>
            </w:r>
            <w:proofErr w:type="spellEnd"/>
            <w:r w:rsidRPr="00626D25">
              <w:rPr>
                <w:szCs w:val="20"/>
              </w:rPr>
              <w:t xml:space="preserve"> </w:t>
            </w:r>
            <w:proofErr w:type="spellStart"/>
            <w:r w:rsidRPr="00626D25">
              <w:rPr>
                <w:szCs w:val="20"/>
              </w:rPr>
              <w:t>Manabe</w:t>
            </w:r>
            <w:proofErr w:type="spellEnd"/>
            <w:r w:rsidRPr="00626D25">
              <w:rPr>
                <w:szCs w:val="20"/>
              </w:rPr>
              <w:t xml:space="preserve"> and Dr. Richard </w:t>
            </w:r>
            <w:proofErr w:type="spellStart"/>
            <w:r w:rsidRPr="00626D25">
              <w:rPr>
                <w:szCs w:val="20"/>
              </w:rPr>
              <w:t>Wetherald</w:t>
            </w:r>
            <w:proofErr w:type="spellEnd"/>
            <w:r w:rsidRPr="00626D25">
              <w:rPr>
                <w:szCs w:val="20"/>
              </w:rPr>
              <w:t xml:space="preserve"> calculate that doubling atmospheric CO</w:t>
            </w:r>
            <w:r w:rsidR="006924B1" w:rsidRPr="006924B1">
              <w:rPr>
                <w:szCs w:val="20"/>
                <w:vertAlign w:val="subscript"/>
              </w:rPr>
              <w:t>2</w:t>
            </w:r>
            <w:r w:rsidRPr="00626D25">
              <w:rPr>
                <w:szCs w:val="20"/>
              </w:rPr>
              <w:t xml:space="preserve"> </w:t>
            </w:r>
            <w:r w:rsidR="00E4507B" w:rsidRPr="00626D25">
              <w:rPr>
                <w:szCs w:val="20"/>
              </w:rPr>
              <w:t>would raise world temperatures</w:t>
            </w:r>
            <w:r w:rsidRPr="00626D25">
              <w:rPr>
                <w:szCs w:val="20"/>
              </w:rPr>
              <w:t xml:space="preserve"> </w:t>
            </w:r>
            <w:r w:rsidR="006924B1">
              <w:rPr>
                <w:szCs w:val="20"/>
              </w:rPr>
              <w:t xml:space="preserve">a </w:t>
            </w:r>
            <w:r w:rsidRPr="00626D25">
              <w:rPr>
                <w:szCs w:val="20"/>
              </w:rPr>
              <w:t>couple of degrees. Some studies are published suggesting a possibility of collapse of Antarctic ice sheets, which would raise sea levels catastrophically.</w:t>
            </w:r>
            <w:r w:rsidR="009A47EF" w:rsidRPr="00626D25">
              <w:rPr>
                <w:szCs w:val="20"/>
              </w:rPr>
              <w:t xml:space="preserve"> Their work formed a major part of the first global assessments of climate change later published by the Intergovernmental Panel on Climate Change</w:t>
            </w:r>
            <w:r w:rsidR="00E4507B" w:rsidRPr="00626D25">
              <w:rPr>
                <w:szCs w:val="20"/>
              </w:rPr>
              <w:t xml:space="preserve"> (IPCC)</w:t>
            </w:r>
            <w:r w:rsidR="009A47EF" w:rsidRPr="00626D25">
              <w:rPr>
                <w:szCs w:val="20"/>
              </w:rPr>
              <w:t>.</w:t>
            </w:r>
          </w:p>
          <w:p w:rsidR="00C14392" w:rsidRPr="00626D25" w:rsidRDefault="00C14392" w:rsidP="004D45F0">
            <w:pPr>
              <w:jc w:val="both"/>
              <w:rPr>
                <w:szCs w:val="20"/>
              </w:rPr>
            </w:pPr>
          </w:p>
        </w:tc>
      </w:tr>
      <w:tr w:rsidR="00E80265" w:rsidRPr="00626D25" w:rsidTr="009C09D7">
        <w:tc>
          <w:tcPr>
            <w:tcW w:w="828" w:type="dxa"/>
          </w:tcPr>
          <w:p w:rsidR="00E80265" w:rsidRPr="00626D25" w:rsidRDefault="00E80265" w:rsidP="00A7318C">
            <w:pPr>
              <w:jc w:val="center"/>
              <w:rPr>
                <w:szCs w:val="20"/>
              </w:rPr>
            </w:pPr>
            <w:r w:rsidRPr="00626D25">
              <w:rPr>
                <w:szCs w:val="20"/>
              </w:rPr>
              <w:t>1969</w:t>
            </w:r>
            <w:r w:rsidR="006924B1">
              <w:rPr>
                <w:szCs w:val="20"/>
              </w:rPr>
              <w:t>–</w:t>
            </w:r>
            <w:r w:rsidRPr="00626D25">
              <w:rPr>
                <w:szCs w:val="20"/>
              </w:rPr>
              <w:t>1970</w:t>
            </w:r>
          </w:p>
        </w:tc>
        <w:tc>
          <w:tcPr>
            <w:tcW w:w="5148" w:type="dxa"/>
          </w:tcPr>
          <w:p w:rsidR="00FD0F3D" w:rsidRPr="00626D25" w:rsidRDefault="00FD0F3D" w:rsidP="004D45F0">
            <w:pPr>
              <w:jc w:val="both"/>
              <w:rPr>
                <w:szCs w:val="20"/>
              </w:rPr>
            </w:pPr>
            <w:r w:rsidRPr="00626D25">
              <w:rPr>
                <w:szCs w:val="20"/>
              </w:rPr>
              <w:t xml:space="preserve">Astronauts walk on the </w:t>
            </w:r>
            <w:r w:rsidR="001419AB">
              <w:rPr>
                <w:szCs w:val="20"/>
              </w:rPr>
              <w:t>m</w:t>
            </w:r>
            <w:r w:rsidR="001419AB" w:rsidRPr="00626D25">
              <w:rPr>
                <w:szCs w:val="20"/>
              </w:rPr>
              <w:t xml:space="preserve">oon </w:t>
            </w:r>
            <w:r w:rsidRPr="00626D25">
              <w:rPr>
                <w:szCs w:val="20"/>
              </w:rPr>
              <w:t xml:space="preserve">and broadcast </w:t>
            </w:r>
            <w:r w:rsidR="00E4507B" w:rsidRPr="00626D25">
              <w:rPr>
                <w:szCs w:val="20"/>
              </w:rPr>
              <w:t xml:space="preserve">the first </w:t>
            </w:r>
            <w:r w:rsidRPr="00626D25">
              <w:rPr>
                <w:szCs w:val="20"/>
              </w:rPr>
              <w:t xml:space="preserve">images of an “earthrise” from the backside of the moon. The </w:t>
            </w:r>
            <w:r w:rsidR="001419AB">
              <w:rPr>
                <w:szCs w:val="20"/>
              </w:rPr>
              <w:t>e</w:t>
            </w:r>
            <w:r w:rsidR="001419AB" w:rsidRPr="00626D25">
              <w:rPr>
                <w:szCs w:val="20"/>
              </w:rPr>
              <w:t xml:space="preserve">arth </w:t>
            </w:r>
            <w:r w:rsidR="001419AB">
              <w:rPr>
                <w:szCs w:val="20"/>
              </w:rPr>
              <w:t>is</w:t>
            </w:r>
            <w:r w:rsidR="001419AB" w:rsidRPr="00626D25">
              <w:rPr>
                <w:szCs w:val="20"/>
              </w:rPr>
              <w:t xml:space="preserve"> </w:t>
            </w:r>
            <w:r w:rsidR="00E4507B" w:rsidRPr="00626D25">
              <w:rPr>
                <w:szCs w:val="20"/>
              </w:rPr>
              <w:t xml:space="preserve">beginning to </w:t>
            </w:r>
            <w:r w:rsidRPr="00626D25">
              <w:rPr>
                <w:szCs w:val="20"/>
              </w:rPr>
              <w:t>be seen as more finite</w:t>
            </w:r>
            <w:r w:rsidR="00E4507B" w:rsidRPr="00626D25">
              <w:rPr>
                <w:szCs w:val="20"/>
              </w:rPr>
              <w:t>. At the same time</w:t>
            </w:r>
            <w:r w:rsidR="001419AB">
              <w:rPr>
                <w:szCs w:val="20"/>
              </w:rPr>
              <w:t>,</w:t>
            </w:r>
            <w:r w:rsidR="00E4507B" w:rsidRPr="00626D25">
              <w:rPr>
                <w:szCs w:val="20"/>
              </w:rPr>
              <w:t xml:space="preserve"> </w:t>
            </w:r>
            <w:r w:rsidRPr="00626D25">
              <w:rPr>
                <w:szCs w:val="20"/>
              </w:rPr>
              <w:t xml:space="preserve">estimates of human achievement and the ability to conquer space and the environment </w:t>
            </w:r>
            <w:r w:rsidR="001419AB">
              <w:rPr>
                <w:szCs w:val="20"/>
              </w:rPr>
              <w:t>are</w:t>
            </w:r>
            <w:r w:rsidR="001419AB" w:rsidRPr="00626D25">
              <w:rPr>
                <w:szCs w:val="20"/>
              </w:rPr>
              <w:t xml:space="preserve"> </w:t>
            </w:r>
            <w:r w:rsidR="00E4507B" w:rsidRPr="00626D25">
              <w:rPr>
                <w:szCs w:val="20"/>
              </w:rPr>
              <w:t>within reason for the first time in history</w:t>
            </w:r>
            <w:r w:rsidRPr="00626D25">
              <w:rPr>
                <w:szCs w:val="20"/>
              </w:rPr>
              <w:t>.</w:t>
            </w:r>
          </w:p>
          <w:p w:rsidR="00FD0F3D" w:rsidRPr="00626D25" w:rsidRDefault="00FD0F3D" w:rsidP="004D45F0">
            <w:pPr>
              <w:jc w:val="both"/>
              <w:rPr>
                <w:szCs w:val="20"/>
              </w:rPr>
            </w:pPr>
          </w:p>
          <w:p w:rsidR="00E80265" w:rsidRPr="00626D25" w:rsidRDefault="00E4507B" w:rsidP="004D45F0">
            <w:pPr>
              <w:jc w:val="both"/>
              <w:rPr>
                <w:szCs w:val="20"/>
              </w:rPr>
            </w:pPr>
            <w:r w:rsidRPr="00626D25">
              <w:rPr>
                <w:szCs w:val="20"/>
              </w:rPr>
              <w:t>A</w:t>
            </w:r>
            <w:r w:rsidR="00FD0F3D" w:rsidRPr="00626D25">
              <w:rPr>
                <w:szCs w:val="20"/>
              </w:rPr>
              <w:t xml:space="preserve"> major debate </w:t>
            </w:r>
            <w:r w:rsidRPr="00626D25">
              <w:rPr>
                <w:szCs w:val="20"/>
              </w:rPr>
              <w:t xml:space="preserve">arises </w:t>
            </w:r>
            <w:r w:rsidR="00FD0F3D" w:rsidRPr="00626D25">
              <w:rPr>
                <w:szCs w:val="20"/>
              </w:rPr>
              <w:t>between those who feared global warming and those who feared “global cooling” and the possibility of a new ice age. Computer modeling in the years that follow reinforce the idea of global warming but the programming assumptions of the models remain unproven. These models assume that human activities play a significant role in warming by releasing CO</w:t>
            </w:r>
            <w:r w:rsidR="001B431A" w:rsidRPr="006567FE">
              <w:rPr>
                <w:szCs w:val="20"/>
                <w:vertAlign w:val="subscript"/>
              </w:rPr>
              <w:t>2</w:t>
            </w:r>
            <w:r w:rsidR="00FD0F3D" w:rsidRPr="00626D25">
              <w:rPr>
                <w:szCs w:val="20"/>
              </w:rPr>
              <w:t xml:space="preserve"> into the atmosphere thr</w:t>
            </w:r>
            <w:r w:rsidRPr="00626D25">
              <w:rPr>
                <w:szCs w:val="20"/>
              </w:rPr>
              <w:t>ough combustion of hydrocarbons</w:t>
            </w:r>
            <w:r w:rsidR="002B4F90">
              <w:rPr>
                <w:szCs w:val="20"/>
              </w:rPr>
              <w:t>,</w:t>
            </w:r>
            <w:r w:rsidR="006415C9">
              <w:rPr>
                <w:szCs w:val="20"/>
              </w:rPr>
              <w:t xml:space="preserve"> and</w:t>
            </w:r>
            <w:r w:rsidR="001419AB">
              <w:rPr>
                <w:szCs w:val="20"/>
              </w:rPr>
              <w:t xml:space="preserve"> </w:t>
            </w:r>
            <w:r w:rsidRPr="00626D25">
              <w:rPr>
                <w:szCs w:val="20"/>
              </w:rPr>
              <w:t>t</w:t>
            </w:r>
            <w:r w:rsidR="00E27AA2">
              <w:rPr>
                <w:szCs w:val="20"/>
              </w:rPr>
              <w:t xml:space="preserve">hat </w:t>
            </w:r>
            <w:r w:rsidR="006415C9">
              <w:rPr>
                <w:szCs w:val="20"/>
              </w:rPr>
              <w:t xml:space="preserve">the </w:t>
            </w:r>
            <w:r w:rsidRPr="00626D25">
              <w:rPr>
                <w:szCs w:val="20"/>
              </w:rPr>
              <w:t>elevated levels of CO</w:t>
            </w:r>
            <w:r w:rsidR="001B431A" w:rsidRPr="006567FE">
              <w:rPr>
                <w:szCs w:val="20"/>
                <w:vertAlign w:val="subscript"/>
              </w:rPr>
              <w:t>2</w:t>
            </w:r>
            <w:r w:rsidRPr="00626D25">
              <w:rPr>
                <w:szCs w:val="20"/>
              </w:rPr>
              <w:t xml:space="preserve"> would cause significant increases in the greenhouse</w:t>
            </w:r>
            <w:r w:rsidR="00410E70">
              <w:rPr>
                <w:szCs w:val="20"/>
              </w:rPr>
              <w:t xml:space="preserve"> effect and global temperatures</w:t>
            </w:r>
            <w:r w:rsidR="006415C9">
              <w:rPr>
                <w:szCs w:val="20"/>
              </w:rPr>
              <w:t>,</w:t>
            </w:r>
            <w:r w:rsidR="00410E70">
              <w:rPr>
                <w:szCs w:val="20"/>
              </w:rPr>
              <w:t xml:space="preserve"> though </w:t>
            </w:r>
            <w:r w:rsidR="002B4F90">
              <w:rPr>
                <w:szCs w:val="20"/>
              </w:rPr>
              <w:t xml:space="preserve">strong </w:t>
            </w:r>
            <w:r w:rsidR="00410E70">
              <w:rPr>
                <w:szCs w:val="20"/>
              </w:rPr>
              <w:t xml:space="preserve">empirical evidence </w:t>
            </w:r>
            <w:r w:rsidR="006415C9">
              <w:rPr>
                <w:szCs w:val="20"/>
              </w:rPr>
              <w:t xml:space="preserve">supporting these </w:t>
            </w:r>
            <w:r w:rsidR="002B4F90">
              <w:rPr>
                <w:szCs w:val="20"/>
              </w:rPr>
              <w:t>correlations</w:t>
            </w:r>
            <w:r w:rsidR="006415C9">
              <w:rPr>
                <w:szCs w:val="20"/>
              </w:rPr>
              <w:t xml:space="preserve"> </w:t>
            </w:r>
            <w:r w:rsidR="002B4F90">
              <w:rPr>
                <w:szCs w:val="20"/>
              </w:rPr>
              <w:t xml:space="preserve">is </w:t>
            </w:r>
            <w:r w:rsidR="00410E70">
              <w:rPr>
                <w:szCs w:val="20"/>
              </w:rPr>
              <w:t>lacking.</w:t>
            </w:r>
          </w:p>
          <w:p w:rsidR="00E80265" w:rsidRPr="00626D25" w:rsidRDefault="00E80265" w:rsidP="004D45F0">
            <w:pPr>
              <w:jc w:val="both"/>
              <w:rPr>
                <w:szCs w:val="20"/>
              </w:rPr>
            </w:pPr>
          </w:p>
          <w:p w:rsidR="00E80265" w:rsidRPr="00626D25" w:rsidRDefault="00FD0F3D" w:rsidP="004D45F0">
            <w:pPr>
              <w:jc w:val="both"/>
              <w:rPr>
                <w:szCs w:val="20"/>
              </w:rPr>
            </w:pPr>
            <w:r w:rsidRPr="00626D25">
              <w:rPr>
                <w:szCs w:val="20"/>
              </w:rPr>
              <w:t>The Nimbus III satellite start</w:t>
            </w:r>
            <w:r w:rsidR="00E4507B" w:rsidRPr="00626D25">
              <w:rPr>
                <w:szCs w:val="20"/>
              </w:rPr>
              <w:t>s to</w:t>
            </w:r>
            <w:r w:rsidRPr="00626D25">
              <w:rPr>
                <w:szCs w:val="20"/>
              </w:rPr>
              <w:t xml:space="preserve"> provid</w:t>
            </w:r>
            <w:r w:rsidR="00E4507B" w:rsidRPr="00626D25">
              <w:rPr>
                <w:szCs w:val="20"/>
              </w:rPr>
              <w:t xml:space="preserve">e </w:t>
            </w:r>
            <w:r w:rsidRPr="00626D25">
              <w:rPr>
                <w:szCs w:val="20"/>
              </w:rPr>
              <w:t>more</w:t>
            </w:r>
            <w:r w:rsidR="00E80265" w:rsidRPr="00626D25">
              <w:rPr>
                <w:szCs w:val="20"/>
              </w:rPr>
              <w:t xml:space="preserve"> comprehensive global atmospheric temperature measurements. </w:t>
            </w:r>
          </w:p>
          <w:p w:rsidR="00E80265" w:rsidRPr="00626D25" w:rsidRDefault="00E80265" w:rsidP="004D45F0">
            <w:pPr>
              <w:jc w:val="both"/>
              <w:rPr>
                <w:szCs w:val="20"/>
              </w:rPr>
            </w:pPr>
          </w:p>
          <w:p w:rsidR="00E80265" w:rsidRPr="00626D25" w:rsidRDefault="00E80265" w:rsidP="004D45F0">
            <w:pPr>
              <w:jc w:val="both"/>
              <w:rPr>
                <w:szCs w:val="20"/>
              </w:rPr>
            </w:pPr>
            <w:r w:rsidRPr="00626D25">
              <w:rPr>
                <w:szCs w:val="20"/>
              </w:rPr>
              <w:t xml:space="preserve"> </w:t>
            </w:r>
            <w:r w:rsidR="00FD0F3D" w:rsidRPr="00626D25">
              <w:rPr>
                <w:szCs w:val="20"/>
              </w:rPr>
              <w:t>“</w:t>
            </w:r>
            <w:r w:rsidRPr="00626D25">
              <w:rPr>
                <w:szCs w:val="20"/>
              </w:rPr>
              <w:t>Earth Day</w:t>
            </w:r>
            <w:r w:rsidR="00FD0F3D" w:rsidRPr="00626D25">
              <w:rPr>
                <w:szCs w:val="20"/>
              </w:rPr>
              <w:t>”</w:t>
            </w:r>
            <w:r w:rsidRPr="00626D25">
              <w:rPr>
                <w:szCs w:val="20"/>
              </w:rPr>
              <w:t xml:space="preserve"> </w:t>
            </w:r>
            <w:r w:rsidR="00E4507B" w:rsidRPr="00626D25">
              <w:rPr>
                <w:szCs w:val="20"/>
              </w:rPr>
              <w:t>is born (</w:t>
            </w:r>
            <w:r w:rsidRPr="00626D25">
              <w:rPr>
                <w:szCs w:val="20"/>
              </w:rPr>
              <w:t>1970</w:t>
            </w:r>
            <w:r w:rsidR="00E4507B" w:rsidRPr="00626D25">
              <w:rPr>
                <w:szCs w:val="20"/>
              </w:rPr>
              <w:t>)</w:t>
            </w:r>
            <w:r w:rsidRPr="00626D25">
              <w:rPr>
                <w:szCs w:val="20"/>
              </w:rPr>
              <w:t xml:space="preserve">. </w:t>
            </w:r>
            <w:r w:rsidR="00FD0F3D" w:rsidRPr="00626D25">
              <w:rPr>
                <w:szCs w:val="20"/>
              </w:rPr>
              <w:t xml:space="preserve">The </w:t>
            </w:r>
            <w:r w:rsidR="001419AB">
              <w:rPr>
                <w:szCs w:val="20"/>
              </w:rPr>
              <w:t>e</w:t>
            </w:r>
            <w:r w:rsidR="001419AB" w:rsidRPr="00626D25">
              <w:rPr>
                <w:szCs w:val="20"/>
              </w:rPr>
              <w:t xml:space="preserve">nvironmental </w:t>
            </w:r>
            <w:r w:rsidR="001419AB">
              <w:rPr>
                <w:szCs w:val="20"/>
              </w:rPr>
              <w:t>m</w:t>
            </w:r>
            <w:r w:rsidR="001419AB" w:rsidRPr="00626D25">
              <w:rPr>
                <w:szCs w:val="20"/>
              </w:rPr>
              <w:t xml:space="preserve">ovement </w:t>
            </w:r>
            <w:r w:rsidRPr="00626D25">
              <w:rPr>
                <w:szCs w:val="20"/>
              </w:rPr>
              <w:t>a</w:t>
            </w:r>
            <w:r w:rsidR="00FD0F3D" w:rsidRPr="00626D25">
              <w:rPr>
                <w:szCs w:val="20"/>
              </w:rPr>
              <w:t>ttain</w:t>
            </w:r>
            <w:r w:rsidR="00E4507B" w:rsidRPr="00626D25">
              <w:rPr>
                <w:szCs w:val="20"/>
              </w:rPr>
              <w:t xml:space="preserve">s </w:t>
            </w:r>
            <w:r w:rsidRPr="00626D25">
              <w:rPr>
                <w:szCs w:val="20"/>
              </w:rPr>
              <w:t>strong</w:t>
            </w:r>
            <w:r w:rsidR="00FD0F3D" w:rsidRPr="00626D25">
              <w:rPr>
                <w:szCs w:val="20"/>
              </w:rPr>
              <w:t>er</w:t>
            </w:r>
            <w:r w:rsidRPr="00626D25">
              <w:rPr>
                <w:szCs w:val="20"/>
              </w:rPr>
              <w:t xml:space="preserve"> influence, spreading concern about global degradation </w:t>
            </w:r>
            <w:r w:rsidR="00FD0F3D" w:rsidRPr="00626D25">
              <w:rPr>
                <w:szCs w:val="20"/>
              </w:rPr>
              <w:t>with the recurring</w:t>
            </w:r>
            <w:r w:rsidRPr="00626D25">
              <w:rPr>
                <w:szCs w:val="20"/>
              </w:rPr>
              <w:t xml:space="preserve"> theme of man’s destructive influence on the planet. </w:t>
            </w:r>
          </w:p>
          <w:p w:rsidR="00E80265" w:rsidRPr="00626D25" w:rsidRDefault="00E80265" w:rsidP="004D45F0">
            <w:pPr>
              <w:jc w:val="both"/>
              <w:rPr>
                <w:szCs w:val="20"/>
              </w:rPr>
            </w:pPr>
          </w:p>
          <w:p w:rsidR="004E2622" w:rsidRPr="00626D25" w:rsidRDefault="001419AB" w:rsidP="004D45F0">
            <w:pPr>
              <w:jc w:val="both"/>
              <w:rPr>
                <w:szCs w:val="20"/>
              </w:rPr>
            </w:pPr>
            <w:r>
              <w:rPr>
                <w:szCs w:val="20"/>
              </w:rPr>
              <w:t>The use of a</w:t>
            </w:r>
            <w:r w:rsidR="00E80265" w:rsidRPr="00626D25">
              <w:rPr>
                <w:szCs w:val="20"/>
              </w:rPr>
              <w:t xml:space="preserve">erosols </w:t>
            </w:r>
            <w:r w:rsidR="00EB0E01">
              <w:rPr>
                <w:szCs w:val="20"/>
              </w:rPr>
              <w:t xml:space="preserve">is </w:t>
            </w:r>
            <w:r w:rsidR="00E80265" w:rsidRPr="00626D25">
              <w:rPr>
                <w:szCs w:val="20"/>
              </w:rPr>
              <w:t>shown to be increasing swiftly</w:t>
            </w:r>
            <w:r>
              <w:rPr>
                <w:szCs w:val="20"/>
              </w:rPr>
              <w:t>,</w:t>
            </w:r>
            <w:r w:rsidR="00E4507B" w:rsidRPr="00626D25">
              <w:rPr>
                <w:szCs w:val="20"/>
              </w:rPr>
              <w:t xml:space="preserve"> causing great concern for the loss of the atmospheric ozone layer</w:t>
            </w:r>
            <w:r>
              <w:rPr>
                <w:szCs w:val="20"/>
              </w:rPr>
              <w:t>,</w:t>
            </w:r>
            <w:r w:rsidR="00E4507B" w:rsidRPr="00626D25">
              <w:rPr>
                <w:szCs w:val="20"/>
              </w:rPr>
              <w:t xml:space="preserve"> which protects Earth from harmful radiation from the </w:t>
            </w:r>
            <w:r>
              <w:rPr>
                <w:szCs w:val="20"/>
              </w:rPr>
              <w:t>s</w:t>
            </w:r>
            <w:r w:rsidRPr="00626D25">
              <w:rPr>
                <w:szCs w:val="20"/>
              </w:rPr>
              <w:t>un</w:t>
            </w:r>
            <w:r w:rsidR="00E80265" w:rsidRPr="00626D25">
              <w:rPr>
                <w:szCs w:val="20"/>
              </w:rPr>
              <w:t xml:space="preserve">. Scientist Reid </w:t>
            </w:r>
            <w:r w:rsidR="00FD0F3D" w:rsidRPr="00626D25">
              <w:rPr>
                <w:szCs w:val="20"/>
              </w:rPr>
              <w:t>Bryson claim</w:t>
            </w:r>
            <w:r>
              <w:rPr>
                <w:szCs w:val="20"/>
              </w:rPr>
              <w:t>s</w:t>
            </w:r>
            <w:r w:rsidR="00FD0F3D" w:rsidRPr="00626D25">
              <w:rPr>
                <w:szCs w:val="20"/>
              </w:rPr>
              <w:t xml:space="preserve"> that</w:t>
            </w:r>
            <w:r w:rsidR="00E80265" w:rsidRPr="00626D25">
              <w:rPr>
                <w:szCs w:val="20"/>
              </w:rPr>
              <w:t xml:space="preserve"> </w:t>
            </w:r>
            <w:r w:rsidR="00E34F53" w:rsidRPr="00626D25">
              <w:rPr>
                <w:szCs w:val="20"/>
              </w:rPr>
              <w:t xml:space="preserve">aerosols </w:t>
            </w:r>
            <w:r>
              <w:rPr>
                <w:szCs w:val="20"/>
              </w:rPr>
              <w:t xml:space="preserve">are </w:t>
            </w:r>
            <w:r w:rsidR="00E80265" w:rsidRPr="00626D25">
              <w:rPr>
                <w:szCs w:val="20"/>
              </w:rPr>
              <w:t>counteract</w:t>
            </w:r>
            <w:r w:rsidR="00410E70">
              <w:rPr>
                <w:szCs w:val="20"/>
              </w:rPr>
              <w:t>ing</w:t>
            </w:r>
            <w:r w:rsidR="00E34F53" w:rsidRPr="00626D25">
              <w:rPr>
                <w:szCs w:val="20"/>
              </w:rPr>
              <w:t xml:space="preserve"> </w:t>
            </w:r>
            <w:r w:rsidR="00E80265" w:rsidRPr="00626D25">
              <w:rPr>
                <w:szCs w:val="20"/>
              </w:rPr>
              <w:t xml:space="preserve">global warming and </w:t>
            </w:r>
            <w:r w:rsidR="00410E70">
              <w:rPr>
                <w:szCs w:val="20"/>
              </w:rPr>
              <w:t xml:space="preserve">could </w:t>
            </w:r>
            <w:r w:rsidR="00E80265" w:rsidRPr="00626D25">
              <w:rPr>
                <w:szCs w:val="20"/>
              </w:rPr>
              <w:t xml:space="preserve">bring serious cooling. </w:t>
            </w:r>
            <w:r w:rsidR="00FD0F3D" w:rsidRPr="00626D25">
              <w:rPr>
                <w:szCs w:val="20"/>
              </w:rPr>
              <w:t xml:space="preserve">While </w:t>
            </w:r>
            <w:r w:rsidR="004E2622" w:rsidRPr="00626D25">
              <w:rPr>
                <w:szCs w:val="20"/>
              </w:rPr>
              <w:t xml:space="preserve">Bryson </w:t>
            </w:r>
            <w:r w:rsidR="00FD0F3D" w:rsidRPr="00626D25">
              <w:rPr>
                <w:szCs w:val="20"/>
              </w:rPr>
              <w:t>consent</w:t>
            </w:r>
            <w:r>
              <w:rPr>
                <w:szCs w:val="20"/>
              </w:rPr>
              <w:t>s</w:t>
            </w:r>
            <w:r w:rsidR="00FD0F3D" w:rsidRPr="00626D25">
              <w:rPr>
                <w:szCs w:val="20"/>
              </w:rPr>
              <w:t xml:space="preserve"> that </w:t>
            </w:r>
            <w:r w:rsidR="004E2622" w:rsidRPr="00626D25">
              <w:rPr>
                <w:szCs w:val="20"/>
              </w:rPr>
              <w:t xml:space="preserve">climate change and a global increase in temperature </w:t>
            </w:r>
            <w:r>
              <w:rPr>
                <w:szCs w:val="20"/>
              </w:rPr>
              <w:t>are</w:t>
            </w:r>
            <w:r w:rsidRPr="00626D25">
              <w:rPr>
                <w:szCs w:val="20"/>
              </w:rPr>
              <w:t xml:space="preserve"> </w:t>
            </w:r>
            <w:r w:rsidR="004E2622" w:rsidRPr="00626D25">
              <w:rPr>
                <w:szCs w:val="20"/>
              </w:rPr>
              <w:t xml:space="preserve">real, he </w:t>
            </w:r>
            <w:r>
              <w:rPr>
                <w:szCs w:val="20"/>
              </w:rPr>
              <w:t>does</w:t>
            </w:r>
            <w:r w:rsidRPr="00626D25">
              <w:rPr>
                <w:szCs w:val="20"/>
              </w:rPr>
              <w:t xml:space="preserve"> </w:t>
            </w:r>
            <w:r w:rsidR="004E2622" w:rsidRPr="00626D25">
              <w:rPr>
                <w:szCs w:val="20"/>
              </w:rPr>
              <w:t xml:space="preserve">not believe that they </w:t>
            </w:r>
            <w:r>
              <w:rPr>
                <w:szCs w:val="20"/>
              </w:rPr>
              <w:t>are</w:t>
            </w:r>
            <w:r w:rsidRPr="00626D25">
              <w:rPr>
                <w:szCs w:val="20"/>
              </w:rPr>
              <w:t xml:space="preserve"> </w:t>
            </w:r>
            <w:r w:rsidR="004E2622" w:rsidRPr="00626D25">
              <w:rPr>
                <w:szCs w:val="20"/>
              </w:rPr>
              <w:t>caused by human activity. Rather, he argue</w:t>
            </w:r>
            <w:r>
              <w:rPr>
                <w:szCs w:val="20"/>
              </w:rPr>
              <w:t>s</w:t>
            </w:r>
            <w:r w:rsidR="004E2622" w:rsidRPr="00626D25">
              <w:rPr>
                <w:szCs w:val="20"/>
              </w:rPr>
              <w:t xml:space="preserve"> that they </w:t>
            </w:r>
            <w:r w:rsidR="00FD0F3D" w:rsidRPr="00626D25">
              <w:rPr>
                <w:szCs w:val="20"/>
              </w:rPr>
              <w:t xml:space="preserve">were </w:t>
            </w:r>
            <w:r w:rsidR="004E2622" w:rsidRPr="00626D25">
              <w:rPr>
                <w:szCs w:val="20"/>
              </w:rPr>
              <w:t xml:space="preserve">part of natural global climate cycles, particularly the end of the </w:t>
            </w:r>
            <w:r w:rsidR="00FD0F3D" w:rsidRPr="00626D25">
              <w:rPr>
                <w:szCs w:val="20"/>
              </w:rPr>
              <w:t>“</w:t>
            </w:r>
            <w:r w:rsidR="004E2622" w:rsidRPr="00626D25">
              <w:rPr>
                <w:szCs w:val="20"/>
              </w:rPr>
              <w:t>Little Ice Age</w:t>
            </w:r>
            <w:r>
              <w:rPr>
                <w:szCs w:val="20"/>
              </w:rPr>
              <w:t>.</w:t>
            </w:r>
            <w:r w:rsidR="00FD0F3D" w:rsidRPr="00626D25">
              <w:rPr>
                <w:szCs w:val="20"/>
              </w:rPr>
              <w:t>”</w:t>
            </w:r>
          </w:p>
          <w:p w:rsidR="004E2622" w:rsidRPr="00626D25" w:rsidRDefault="004E2622" w:rsidP="004D45F0">
            <w:pPr>
              <w:jc w:val="both"/>
              <w:rPr>
                <w:szCs w:val="20"/>
              </w:rPr>
            </w:pPr>
          </w:p>
          <w:p w:rsidR="00E80265" w:rsidRPr="00626D25" w:rsidRDefault="001B431A" w:rsidP="00F62956">
            <w:pPr>
              <w:ind w:left="288"/>
              <w:jc w:val="both"/>
              <w:rPr>
                <w:szCs w:val="20"/>
              </w:rPr>
            </w:pPr>
            <w:r w:rsidRPr="006567FE">
              <w:rPr>
                <w:i/>
                <w:szCs w:val="20"/>
              </w:rPr>
              <w:t xml:space="preserve">"… all this argument [whether] the temperature [is] going up or not, it’s absurd," </w:t>
            </w:r>
            <w:r w:rsidR="004E2622" w:rsidRPr="001419AB">
              <w:rPr>
                <w:szCs w:val="20"/>
              </w:rPr>
              <w:t>Bryson continues.</w:t>
            </w:r>
            <w:r w:rsidRPr="006567FE">
              <w:rPr>
                <w:i/>
                <w:szCs w:val="20"/>
              </w:rPr>
              <w:t xml:space="preserve"> "Of course it’s going up. It has gone up since the early 1800s, </w:t>
            </w:r>
            <w:r w:rsidRPr="006567FE">
              <w:rPr>
                <w:i/>
                <w:szCs w:val="20"/>
              </w:rPr>
              <w:lastRenderedPageBreak/>
              <w:t>before the Industrial Revolution, because we’re coming out of the Little Ice Age, not because we’re putting more carbon dioxide into the air."</w:t>
            </w:r>
            <w:r w:rsidRPr="006567FE">
              <w:rPr>
                <w:rStyle w:val="FootnoteReference"/>
                <w:i/>
                <w:szCs w:val="20"/>
              </w:rPr>
              <w:footnoteReference w:id="26"/>
            </w:r>
            <w:r w:rsidR="00410E70">
              <w:rPr>
                <w:szCs w:val="20"/>
              </w:rPr>
              <w:t xml:space="preserve"> </w:t>
            </w:r>
            <w:r w:rsidR="001419AB">
              <w:rPr>
                <w:szCs w:val="20"/>
              </w:rPr>
              <w:t>—</w:t>
            </w:r>
            <w:r w:rsidR="00410E70" w:rsidRPr="00626D25">
              <w:rPr>
                <w:szCs w:val="20"/>
              </w:rPr>
              <w:t>Reid Bryson</w:t>
            </w:r>
          </w:p>
          <w:p w:rsidR="00E80265" w:rsidRPr="00626D25" w:rsidRDefault="00E80265" w:rsidP="004D45F0">
            <w:pPr>
              <w:jc w:val="both"/>
              <w:rPr>
                <w:szCs w:val="20"/>
              </w:rPr>
            </w:pPr>
          </w:p>
        </w:tc>
      </w:tr>
      <w:tr w:rsidR="00FC368A" w:rsidRPr="00626D25" w:rsidTr="009C09D7">
        <w:tc>
          <w:tcPr>
            <w:tcW w:w="828" w:type="dxa"/>
          </w:tcPr>
          <w:p w:rsidR="00FC368A" w:rsidRPr="00626D25" w:rsidRDefault="00FC368A" w:rsidP="00A7318C">
            <w:pPr>
              <w:jc w:val="center"/>
              <w:rPr>
                <w:szCs w:val="20"/>
              </w:rPr>
            </w:pPr>
            <w:r w:rsidRPr="00626D25">
              <w:rPr>
                <w:szCs w:val="20"/>
              </w:rPr>
              <w:lastRenderedPageBreak/>
              <w:t>1971</w:t>
            </w:r>
          </w:p>
        </w:tc>
        <w:tc>
          <w:tcPr>
            <w:tcW w:w="5148" w:type="dxa"/>
          </w:tcPr>
          <w:p w:rsidR="00FC368A" w:rsidRPr="00626D25" w:rsidRDefault="00E34F53" w:rsidP="004D45F0">
            <w:pPr>
              <w:jc w:val="both"/>
              <w:rPr>
                <w:szCs w:val="20"/>
              </w:rPr>
            </w:pPr>
            <w:r w:rsidRPr="00626D25">
              <w:rPr>
                <w:szCs w:val="20"/>
              </w:rPr>
              <w:t xml:space="preserve">The </w:t>
            </w:r>
            <w:r w:rsidR="00FC368A" w:rsidRPr="00626D25">
              <w:rPr>
                <w:szCs w:val="20"/>
              </w:rPr>
              <w:t>SMIC</w:t>
            </w:r>
            <w:r w:rsidR="00C1352C" w:rsidRPr="00626D25">
              <w:rPr>
                <w:szCs w:val="20"/>
              </w:rPr>
              <w:t xml:space="preserve"> (Study of Man’s Impact on Climate)</w:t>
            </w:r>
            <w:r w:rsidR="00FC368A" w:rsidRPr="00626D25">
              <w:rPr>
                <w:szCs w:val="20"/>
              </w:rPr>
              <w:t xml:space="preserve"> conference of global warming scientists reports a danger of rapid and serious global </w:t>
            </w:r>
            <w:r w:rsidR="00EB0E01">
              <w:rPr>
                <w:szCs w:val="20"/>
              </w:rPr>
              <w:t xml:space="preserve">temperature </w:t>
            </w:r>
            <w:r w:rsidR="00FC368A" w:rsidRPr="00626D25">
              <w:rPr>
                <w:szCs w:val="20"/>
              </w:rPr>
              <w:t>change caused by humans and call</w:t>
            </w:r>
            <w:r w:rsidRPr="00626D25">
              <w:rPr>
                <w:szCs w:val="20"/>
              </w:rPr>
              <w:t>s</w:t>
            </w:r>
            <w:r w:rsidR="00FC368A" w:rsidRPr="00626D25">
              <w:rPr>
                <w:szCs w:val="20"/>
              </w:rPr>
              <w:t xml:space="preserve"> for an organized research effort. </w:t>
            </w:r>
          </w:p>
          <w:p w:rsidR="00FC368A" w:rsidRPr="00626D25" w:rsidRDefault="00FC368A" w:rsidP="004D45F0">
            <w:pPr>
              <w:jc w:val="both"/>
              <w:rPr>
                <w:szCs w:val="20"/>
              </w:rPr>
            </w:pPr>
          </w:p>
          <w:p w:rsidR="00FC368A" w:rsidRDefault="00FC368A" w:rsidP="004D45F0">
            <w:pPr>
              <w:jc w:val="both"/>
              <w:rPr>
                <w:szCs w:val="20"/>
              </w:rPr>
            </w:pPr>
            <w:r w:rsidRPr="00626D25">
              <w:rPr>
                <w:szCs w:val="20"/>
              </w:rPr>
              <w:t xml:space="preserve">Environmentalists attribute droughts in Africa, Ukraine, </w:t>
            </w:r>
            <w:r w:rsidR="00E34F53" w:rsidRPr="00626D25">
              <w:rPr>
                <w:szCs w:val="20"/>
              </w:rPr>
              <w:t>and India to global warming</w:t>
            </w:r>
            <w:r w:rsidR="001419AB">
              <w:rPr>
                <w:szCs w:val="20"/>
              </w:rPr>
              <w:t>,</w:t>
            </w:r>
            <w:r w:rsidRPr="00626D25">
              <w:rPr>
                <w:szCs w:val="20"/>
              </w:rPr>
              <w:t xml:space="preserve"> spread</w:t>
            </w:r>
            <w:r w:rsidR="00430004" w:rsidRPr="00626D25">
              <w:rPr>
                <w:szCs w:val="20"/>
              </w:rPr>
              <w:t>ing fears about climate change</w:t>
            </w:r>
            <w:r w:rsidR="00E34F53" w:rsidRPr="00626D25">
              <w:rPr>
                <w:szCs w:val="20"/>
              </w:rPr>
              <w:t xml:space="preserve">. </w:t>
            </w:r>
            <w:r w:rsidR="00410E70">
              <w:rPr>
                <w:szCs w:val="20"/>
              </w:rPr>
              <w:t>S</w:t>
            </w:r>
            <w:r w:rsidR="00410E70" w:rsidRPr="00626D25">
              <w:rPr>
                <w:szCs w:val="20"/>
              </w:rPr>
              <w:t xml:space="preserve">ome scientists </w:t>
            </w:r>
            <w:r w:rsidR="00410E70">
              <w:rPr>
                <w:szCs w:val="20"/>
              </w:rPr>
              <w:t>continue to suspect that a c</w:t>
            </w:r>
            <w:r w:rsidR="00430004" w:rsidRPr="00626D25">
              <w:rPr>
                <w:szCs w:val="20"/>
              </w:rPr>
              <w:t xml:space="preserve">ooling </w:t>
            </w:r>
            <w:r w:rsidR="00410E70">
              <w:rPr>
                <w:szCs w:val="20"/>
              </w:rPr>
              <w:t xml:space="preserve">effect </w:t>
            </w:r>
            <w:r w:rsidR="00430004" w:rsidRPr="00626D25">
              <w:rPr>
                <w:szCs w:val="20"/>
              </w:rPr>
              <w:t xml:space="preserve">from aerosols </w:t>
            </w:r>
            <w:r w:rsidR="00410E70">
              <w:rPr>
                <w:szCs w:val="20"/>
              </w:rPr>
              <w:t xml:space="preserve">is as </w:t>
            </w:r>
            <w:r w:rsidR="00430004" w:rsidRPr="00626D25">
              <w:rPr>
                <w:szCs w:val="20"/>
              </w:rPr>
              <w:t xml:space="preserve">likely as </w:t>
            </w:r>
            <w:r w:rsidR="00410E70">
              <w:rPr>
                <w:szCs w:val="20"/>
              </w:rPr>
              <w:t xml:space="preserve">a </w:t>
            </w:r>
            <w:r w:rsidR="00430004" w:rsidRPr="00626D25">
              <w:rPr>
                <w:szCs w:val="20"/>
              </w:rPr>
              <w:t>warming</w:t>
            </w:r>
            <w:r w:rsidR="00410E70">
              <w:rPr>
                <w:szCs w:val="20"/>
              </w:rPr>
              <w:t xml:space="preserve"> effect</w:t>
            </w:r>
            <w:r w:rsidR="00430004" w:rsidRPr="00626D25">
              <w:rPr>
                <w:szCs w:val="20"/>
              </w:rPr>
              <w:t>.</w:t>
            </w:r>
          </w:p>
          <w:p w:rsidR="00C14392" w:rsidRPr="00626D25" w:rsidRDefault="00C14392" w:rsidP="004D45F0">
            <w:pPr>
              <w:jc w:val="both"/>
              <w:rPr>
                <w:szCs w:val="20"/>
              </w:rPr>
            </w:pPr>
          </w:p>
        </w:tc>
      </w:tr>
      <w:tr w:rsidR="00430004" w:rsidRPr="00626D25" w:rsidTr="009C09D7">
        <w:tc>
          <w:tcPr>
            <w:tcW w:w="828" w:type="dxa"/>
          </w:tcPr>
          <w:p w:rsidR="00430004" w:rsidRPr="00626D25" w:rsidRDefault="00430004" w:rsidP="00A7318C">
            <w:pPr>
              <w:jc w:val="center"/>
              <w:rPr>
                <w:szCs w:val="20"/>
              </w:rPr>
            </w:pPr>
            <w:r w:rsidRPr="00626D25">
              <w:rPr>
                <w:szCs w:val="20"/>
              </w:rPr>
              <w:t>1975</w:t>
            </w:r>
            <w:r w:rsidR="00396090">
              <w:rPr>
                <w:szCs w:val="20"/>
              </w:rPr>
              <w:t>–</w:t>
            </w:r>
            <w:r w:rsidRPr="00626D25">
              <w:rPr>
                <w:szCs w:val="20"/>
              </w:rPr>
              <w:t>1976</w:t>
            </w:r>
          </w:p>
          <w:p w:rsidR="00430004" w:rsidRPr="00626D25" w:rsidRDefault="00430004" w:rsidP="00A7318C">
            <w:pPr>
              <w:jc w:val="center"/>
              <w:rPr>
                <w:szCs w:val="20"/>
              </w:rPr>
            </w:pPr>
          </w:p>
        </w:tc>
        <w:tc>
          <w:tcPr>
            <w:tcW w:w="5148" w:type="dxa"/>
          </w:tcPr>
          <w:p w:rsidR="00430004" w:rsidRPr="00626D25" w:rsidRDefault="00430004" w:rsidP="004D45F0">
            <w:pPr>
              <w:jc w:val="both"/>
              <w:rPr>
                <w:szCs w:val="20"/>
              </w:rPr>
            </w:pPr>
            <w:proofErr w:type="spellStart"/>
            <w:r w:rsidRPr="00626D25">
              <w:rPr>
                <w:szCs w:val="20"/>
              </w:rPr>
              <w:t>Syukuro</w:t>
            </w:r>
            <w:proofErr w:type="spellEnd"/>
            <w:r w:rsidRPr="00626D25">
              <w:rPr>
                <w:szCs w:val="20"/>
              </w:rPr>
              <w:t xml:space="preserve"> </w:t>
            </w:r>
            <w:proofErr w:type="spellStart"/>
            <w:r w:rsidRPr="00626D25">
              <w:rPr>
                <w:szCs w:val="20"/>
              </w:rPr>
              <w:t>Manabe</w:t>
            </w:r>
            <w:proofErr w:type="spellEnd"/>
            <w:r w:rsidRPr="00626D25">
              <w:rPr>
                <w:szCs w:val="20"/>
              </w:rPr>
              <w:t xml:space="preserve"> and collaborators produce complex but plausible computer models </w:t>
            </w:r>
            <w:r w:rsidR="001419AB">
              <w:rPr>
                <w:szCs w:val="20"/>
              </w:rPr>
              <w:t>that</w:t>
            </w:r>
            <w:r w:rsidR="001419AB" w:rsidRPr="00626D25">
              <w:rPr>
                <w:szCs w:val="20"/>
              </w:rPr>
              <w:t xml:space="preserve"> </w:t>
            </w:r>
            <w:r w:rsidRPr="00626D25">
              <w:rPr>
                <w:szCs w:val="20"/>
              </w:rPr>
              <w:t xml:space="preserve">show a </w:t>
            </w:r>
            <w:r w:rsidR="00E34F53" w:rsidRPr="00626D25">
              <w:rPr>
                <w:szCs w:val="20"/>
              </w:rPr>
              <w:t xml:space="preserve">global </w:t>
            </w:r>
            <w:r w:rsidRPr="00626D25">
              <w:rPr>
                <w:szCs w:val="20"/>
              </w:rPr>
              <w:t xml:space="preserve">temperature rise of several degrees </w:t>
            </w:r>
            <w:r w:rsidR="00410E70">
              <w:rPr>
                <w:szCs w:val="20"/>
              </w:rPr>
              <w:t xml:space="preserve">if </w:t>
            </w:r>
            <w:r w:rsidRPr="00626D25">
              <w:rPr>
                <w:szCs w:val="20"/>
              </w:rPr>
              <w:t>CO</w:t>
            </w:r>
            <w:r w:rsidR="001B431A" w:rsidRPr="006567FE">
              <w:rPr>
                <w:szCs w:val="20"/>
                <w:vertAlign w:val="subscript"/>
              </w:rPr>
              <w:t>2</w:t>
            </w:r>
            <w:r w:rsidR="00E34F53" w:rsidRPr="00626D25">
              <w:rPr>
                <w:szCs w:val="20"/>
              </w:rPr>
              <w:t xml:space="preserve"> levels</w:t>
            </w:r>
            <w:r w:rsidR="00410E70">
              <w:rPr>
                <w:szCs w:val="20"/>
              </w:rPr>
              <w:t xml:space="preserve"> were to double.</w:t>
            </w:r>
          </w:p>
          <w:p w:rsidR="00430004" w:rsidRPr="00626D25" w:rsidRDefault="00430004" w:rsidP="004D45F0">
            <w:pPr>
              <w:jc w:val="both"/>
              <w:rPr>
                <w:szCs w:val="20"/>
              </w:rPr>
            </w:pPr>
          </w:p>
          <w:p w:rsidR="00430004" w:rsidRPr="00626D25" w:rsidRDefault="00430004" w:rsidP="004D45F0">
            <w:pPr>
              <w:jc w:val="both"/>
              <w:rPr>
                <w:szCs w:val="20"/>
              </w:rPr>
            </w:pPr>
            <w:r w:rsidRPr="00626D25">
              <w:rPr>
                <w:szCs w:val="20"/>
              </w:rPr>
              <w:t xml:space="preserve">Deforestation begins to be raised as </w:t>
            </w:r>
            <w:r w:rsidR="001419AB">
              <w:rPr>
                <w:szCs w:val="20"/>
              </w:rPr>
              <w:t xml:space="preserve">a </w:t>
            </w:r>
            <w:r w:rsidRPr="00626D25">
              <w:rPr>
                <w:szCs w:val="20"/>
              </w:rPr>
              <w:t>major factor toward global warming.</w:t>
            </w:r>
          </w:p>
          <w:p w:rsidR="00430004" w:rsidRPr="00626D25" w:rsidRDefault="00430004" w:rsidP="004D45F0">
            <w:pPr>
              <w:jc w:val="both"/>
              <w:rPr>
                <w:szCs w:val="20"/>
              </w:rPr>
            </w:pPr>
          </w:p>
          <w:p w:rsidR="00430004" w:rsidRDefault="00430004" w:rsidP="004D45F0">
            <w:pPr>
              <w:jc w:val="both"/>
              <w:rPr>
                <w:szCs w:val="20"/>
              </w:rPr>
            </w:pPr>
            <w:r w:rsidRPr="00626D25">
              <w:rPr>
                <w:szCs w:val="20"/>
              </w:rPr>
              <w:t>Solar Astronomer John Eddy’s work strengthens the link between sunspots and the earth’s temperature</w:t>
            </w:r>
            <w:r w:rsidR="00E34F53" w:rsidRPr="00626D25">
              <w:rPr>
                <w:szCs w:val="20"/>
              </w:rPr>
              <w:t xml:space="preserve"> (rather than fluorocarbon levels)</w:t>
            </w:r>
            <w:r w:rsidRPr="00626D25">
              <w:rPr>
                <w:szCs w:val="20"/>
              </w:rPr>
              <w:t>.</w:t>
            </w:r>
          </w:p>
          <w:p w:rsidR="00C14392" w:rsidRPr="00626D25" w:rsidRDefault="00C14392" w:rsidP="004D45F0">
            <w:pPr>
              <w:jc w:val="both"/>
              <w:rPr>
                <w:szCs w:val="20"/>
              </w:rPr>
            </w:pPr>
          </w:p>
        </w:tc>
      </w:tr>
      <w:tr w:rsidR="00430004" w:rsidRPr="00626D25" w:rsidTr="009C09D7">
        <w:tc>
          <w:tcPr>
            <w:tcW w:w="828" w:type="dxa"/>
          </w:tcPr>
          <w:p w:rsidR="00430004" w:rsidRPr="00626D25" w:rsidRDefault="00B63117" w:rsidP="00A7318C">
            <w:pPr>
              <w:jc w:val="center"/>
              <w:rPr>
                <w:szCs w:val="20"/>
              </w:rPr>
            </w:pPr>
            <w:r w:rsidRPr="00626D25">
              <w:rPr>
                <w:szCs w:val="20"/>
              </w:rPr>
              <w:t>1979</w:t>
            </w:r>
          </w:p>
        </w:tc>
        <w:tc>
          <w:tcPr>
            <w:tcW w:w="5148" w:type="dxa"/>
          </w:tcPr>
          <w:p w:rsidR="00430004" w:rsidRDefault="00E34F53" w:rsidP="004D45F0">
            <w:pPr>
              <w:jc w:val="both"/>
              <w:rPr>
                <w:szCs w:val="20"/>
              </w:rPr>
            </w:pPr>
            <w:r w:rsidRPr="00626D25">
              <w:rPr>
                <w:szCs w:val="20"/>
              </w:rPr>
              <w:t xml:space="preserve">A </w:t>
            </w:r>
            <w:r w:rsidR="001419AB">
              <w:rPr>
                <w:szCs w:val="20"/>
              </w:rPr>
              <w:t xml:space="preserve">report from the </w:t>
            </w:r>
            <w:r w:rsidR="00B63117" w:rsidRPr="00626D25">
              <w:rPr>
                <w:szCs w:val="20"/>
              </w:rPr>
              <w:t>U</w:t>
            </w:r>
            <w:r w:rsidR="001419AB">
              <w:rPr>
                <w:szCs w:val="20"/>
              </w:rPr>
              <w:t>.</w:t>
            </w:r>
            <w:r w:rsidR="00B63117" w:rsidRPr="00626D25">
              <w:rPr>
                <w:szCs w:val="20"/>
              </w:rPr>
              <w:t>S</w:t>
            </w:r>
            <w:r w:rsidR="001419AB">
              <w:rPr>
                <w:szCs w:val="20"/>
              </w:rPr>
              <w:t>.</w:t>
            </w:r>
            <w:r w:rsidR="00B63117" w:rsidRPr="00626D25">
              <w:rPr>
                <w:szCs w:val="20"/>
              </w:rPr>
              <w:t xml:space="preserve"> National Academy of Sciences finds it highly credible that doubling CO</w:t>
            </w:r>
            <w:r w:rsidR="001B431A" w:rsidRPr="006567FE">
              <w:rPr>
                <w:szCs w:val="20"/>
                <w:vertAlign w:val="subscript"/>
              </w:rPr>
              <w:t>2</w:t>
            </w:r>
            <w:r w:rsidR="00B63117" w:rsidRPr="00626D25">
              <w:rPr>
                <w:szCs w:val="20"/>
              </w:rPr>
              <w:t xml:space="preserve"> will bring </w:t>
            </w:r>
            <w:r w:rsidR="00410E70">
              <w:rPr>
                <w:szCs w:val="20"/>
              </w:rPr>
              <w:t xml:space="preserve">a </w:t>
            </w:r>
            <w:r w:rsidR="00B63117" w:rsidRPr="00626D25">
              <w:rPr>
                <w:szCs w:val="20"/>
              </w:rPr>
              <w:t>1.5</w:t>
            </w:r>
            <w:r w:rsidR="001419AB">
              <w:rPr>
                <w:szCs w:val="20"/>
              </w:rPr>
              <w:t>–</w:t>
            </w:r>
            <w:r w:rsidR="00B63117" w:rsidRPr="00626D25">
              <w:rPr>
                <w:szCs w:val="20"/>
              </w:rPr>
              <w:t>4.5°C global warming</w:t>
            </w:r>
            <w:r w:rsidR="00410E70">
              <w:rPr>
                <w:szCs w:val="20"/>
              </w:rPr>
              <w:t xml:space="preserve"> effect</w:t>
            </w:r>
            <w:r w:rsidR="00B63117" w:rsidRPr="00626D25">
              <w:rPr>
                <w:szCs w:val="20"/>
              </w:rPr>
              <w:t>.</w:t>
            </w:r>
          </w:p>
          <w:p w:rsidR="00C14392" w:rsidRPr="00626D25" w:rsidRDefault="00C14392" w:rsidP="004D45F0">
            <w:pPr>
              <w:jc w:val="both"/>
              <w:rPr>
                <w:szCs w:val="20"/>
              </w:rPr>
            </w:pPr>
          </w:p>
        </w:tc>
      </w:tr>
      <w:tr w:rsidR="00DE17B9" w:rsidRPr="00626D25" w:rsidTr="009C09D7">
        <w:tc>
          <w:tcPr>
            <w:tcW w:w="828" w:type="dxa"/>
          </w:tcPr>
          <w:p w:rsidR="00DE17B9" w:rsidRPr="00626D25" w:rsidRDefault="00DE17B9" w:rsidP="00A7318C">
            <w:pPr>
              <w:jc w:val="center"/>
              <w:rPr>
                <w:szCs w:val="20"/>
              </w:rPr>
            </w:pPr>
            <w:r w:rsidRPr="00626D25">
              <w:rPr>
                <w:szCs w:val="20"/>
              </w:rPr>
              <w:t>1981</w:t>
            </w:r>
          </w:p>
          <w:p w:rsidR="00DE17B9" w:rsidRPr="00626D25" w:rsidRDefault="00DE17B9" w:rsidP="00A7318C">
            <w:pPr>
              <w:jc w:val="center"/>
              <w:rPr>
                <w:szCs w:val="20"/>
              </w:rPr>
            </w:pPr>
          </w:p>
        </w:tc>
        <w:tc>
          <w:tcPr>
            <w:tcW w:w="5148" w:type="dxa"/>
          </w:tcPr>
          <w:p w:rsidR="00DE17B9" w:rsidRPr="00626D25" w:rsidRDefault="00E34F53" w:rsidP="004D45F0">
            <w:pPr>
              <w:jc w:val="both"/>
              <w:rPr>
                <w:szCs w:val="20"/>
              </w:rPr>
            </w:pPr>
            <w:r w:rsidRPr="00626D25">
              <w:rPr>
                <w:szCs w:val="20"/>
              </w:rPr>
              <w:t>The e</w:t>
            </w:r>
            <w:r w:rsidR="00DE17B9" w:rsidRPr="00626D25">
              <w:rPr>
                <w:szCs w:val="20"/>
              </w:rPr>
              <w:t xml:space="preserve">lection of </w:t>
            </w:r>
            <w:r w:rsidRPr="00626D25">
              <w:rPr>
                <w:szCs w:val="20"/>
              </w:rPr>
              <w:t xml:space="preserve">President </w:t>
            </w:r>
            <w:r w:rsidR="001419AB">
              <w:rPr>
                <w:szCs w:val="20"/>
              </w:rPr>
              <w:t xml:space="preserve">Ronald </w:t>
            </w:r>
            <w:r w:rsidR="00DE17B9" w:rsidRPr="00626D25">
              <w:rPr>
                <w:szCs w:val="20"/>
              </w:rPr>
              <w:t xml:space="preserve">Reagan brings </w:t>
            </w:r>
            <w:r w:rsidRPr="00626D25">
              <w:rPr>
                <w:szCs w:val="20"/>
              </w:rPr>
              <w:t xml:space="preserve">a </w:t>
            </w:r>
            <w:r w:rsidR="00DE17B9" w:rsidRPr="00626D25">
              <w:rPr>
                <w:szCs w:val="20"/>
              </w:rPr>
              <w:t xml:space="preserve">backlash against </w:t>
            </w:r>
            <w:r w:rsidRPr="00626D25">
              <w:rPr>
                <w:szCs w:val="20"/>
              </w:rPr>
              <w:t xml:space="preserve">the </w:t>
            </w:r>
            <w:r w:rsidR="00214171">
              <w:rPr>
                <w:szCs w:val="20"/>
              </w:rPr>
              <w:t xml:space="preserve">rise </w:t>
            </w:r>
            <w:r w:rsidR="00410E70">
              <w:rPr>
                <w:szCs w:val="20"/>
              </w:rPr>
              <w:t xml:space="preserve">of </w:t>
            </w:r>
            <w:r w:rsidR="00410E70" w:rsidRPr="00626D25">
              <w:rPr>
                <w:szCs w:val="20"/>
              </w:rPr>
              <w:t xml:space="preserve">environmental </w:t>
            </w:r>
            <w:r w:rsidR="00410E70">
              <w:rPr>
                <w:szCs w:val="20"/>
              </w:rPr>
              <w:t xml:space="preserve">groups </w:t>
            </w:r>
            <w:r w:rsidR="00DE17B9" w:rsidRPr="00626D25">
              <w:rPr>
                <w:szCs w:val="20"/>
              </w:rPr>
              <w:t>to power</w:t>
            </w:r>
            <w:r w:rsidR="00214171">
              <w:rPr>
                <w:szCs w:val="20"/>
              </w:rPr>
              <w:t>.</w:t>
            </w:r>
            <w:r w:rsidR="00DE17B9" w:rsidRPr="00626D25">
              <w:rPr>
                <w:szCs w:val="20"/>
              </w:rPr>
              <w:t xml:space="preserve"> Political conservatism is linked to skepticism about global warming.</w:t>
            </w:r>
          </w:p>
          <w:p w:rsidR="00DE17B9" w:rsidRPr="00626D25" w:rsidRDefault="00DE17B9" w:rsidP="004D45F0">
            <w:pPr>
              <w:jc w:val="both"/>
              <w:rPr>
                <w:szCs w:val="20"/>
              </w:rPr>
            </w:pPr>
          </w:p>
          <w:p w:rsidR="00DE17B9" w:rsidRDefault="00E34F53" w:rsidP="004D45F0">
            <w:pPr>
              <w:jc w:val="both"/>
              <w:rPr>
                <w:szCs w:val="20"/>
              </w:rPr>
            </w:pPr>
            <w:r w:rsidRPr="00626D25">
              <w:rPr>
                <w:szCs w:val="20"/>
              </w:rPr>
              <w:t xml:space="preserve">Reports of strong </w:t>
            </w:r>
            <w:r w:rsidR="00DE17B9" w:rsidRPr="00626D25">
              <w:rPr>
                <w:szCs w:val="20"/>
              </w:rPr>
              <w:t xml:space="preserve">global warming since </w:t>
            </w:r>
            <w:r w:rsidR="001419AB">
              <w:rPr>
                <w:szCs w:val="20"/>
              </w:rPr>
              <w:t xml:space="preserve">the </w:t>
            </w:r>
            <w:r w:rsidR="00DE17B9" w:rsidRPr="00626D25">
              <w:rPr>
                <w:szCs w:val="20"/>
              </w:rPr>
              <w:t xml:space="preserve">mid-1970s </w:t>
            </w:r>
            <w:r w:rsidRPr="00626D25">
              <w:rPr>
                <w:szCs w:val="20"/>
              </w:rPr>
              <w:t xml:space="preserve">are </w:t>
            </w:r>
            <w:r w:rsidRPr="00626D25">
              <w:rPr>
                <w:szCs w:val="20"/>
              </w:rPr>
              <w:lastRenderedPageBreak/>
              <w:t>circulated</w:t>
            </w:r>
            <w:r w:rsidR="00DE17B9" w:rsidRPr="00626D25">
              <w:rPr>
                <w:szCs w:val="20"/>
              </w:rPr>
              <w:t xml:space="preserve">, with 1981 </w:t>
            </w:r>
            <w:r w:rsidRPr="00626D25">
              <w:rPr>
                <w:szCs w:val="20"/>
              </w:rPr>
              <w:t xml:space="preserve">reported </w:t>
            </w:r>
            <w:r w:rsidR="001419AB">
              <w:rPr>
                <w:szCs w:val="20"/>
              </w:rPr>
              <w:t xml:space="preserve">to be </w:t>
            </w:r>
            <w:r w:rsidR="00DE17B9" w:rsidRPr="00626D25">
              <w:rPr>
                <w:szCs w:val="20"/>
              </w:rPr>
              <w:t>the warmest year on record</w:t>
            </w:r>
            <w:r w:rsidRPr="00626D25">
              <w:rPr>
                <w:szCs w:val="20"/>
              </w:rPr>
              <w:t>.</w:t>
            </w:r>
          </w:p>
          <w:p w:rsidR="00C14392" w:rsidRPr="00626D25" w:rsidRDefault="00C14392" w:rsidP="004D45F0">
            <w:pPr>
              <w:jc w:val="both"/>
              <w:rPr>
                <w:szCs w:val="20"/>
              </w:rPr>
            </w:pPr>
          </w:p>
        </w:tc>
      </w:tr>
      <w:tr w:rsidR="00DE17B9" w:rsidRPr="00626D25" w:rsidTr="009C09D7">
        <w:trPr>
          <w:cantSplit/>
        </w:trPr>
        <w:tc>
          <w:tcPr>
            <w:tcW w:w="828" w:type="dxa"/>
          </w:tcPr>
          <w:p w:rsidR="00DE17B9" w:rsidRPr="00626D25" w:rsidRDefault="00DE17B9" w:rsidP="00A7318C">
            <w:pPr>
              <w:jc w:val="center"/>
              <w:rPr>
                <w:szCs w:val="20"/>
              </w:rPr>
            </w:pPr>
            <w:r w:rsidRPr="00626D25">
              <w:rPr>
                <w:szCs w:val="20"/>
              </w:rPr>
              <w:lastRenderedPageBreak/>
              <w:t>1987</w:t>
            </w:r>
            <w:r w:rsidR="001419AB">
              <w:rPr>
                <w:szCs w:val="20"/>
              </w:rPr>
              <w:t>–</w:t>
            </w:r>
            <w:r w:rsidRPr="00626D25">
              <w:rPr>
                <w:szCs w:val="20"/>
              </w:rPr>
              <w:t>1988</w:t>
            </w:r>
          </w:p>
        </w:tc>
        <w:tc>
          <w:tcPr>
            <w:tcW w:w="5148" w:type="dxa"/>
          </w:tcPr>
          <w:p w:rsidR="00DE17B9" w:rsidRPr="00626D25" w:rsidRDefault="00E34F53" w:rsidP="004D45F0">
            <w:pPr>
              <w:jc w:val="both"/>
              <w:rPr>
                <w:szCs w:val="20"/>
              </w:rPr>
            </w:pPr>
            <w:r w:rsidRPr="00626D25">
              <w:rPr>
                <w:szCs w:val="20"/>
              </w:rPr>
              <w:t xml:space="preserve">The </w:t>
            </w:r>
            <w:r w:rsidR="00DE17B9" w:rsidRPr="00626D25">
              <w:rPr>
                <w:szCs w:val="20"/>
              </w:rPr>
              <w:t xml:space="preserve">Montreal Protocol of the Vienna Convention imposes international restrictions on emission of ozone-destroying gases. </w:t>
            </w:r>
          </w:p>
          <w:p w:rsidR="00DE17B9" w:rsidRPr="00626D25" w:rsidRDefault="00DE17B9" w:rsidP="004D45F0">
            <w:pPr>
              <w:jc w:val="both"/>
              <w:rPr>
                <w:szCs w:val="20"/>
              </w:rPr>
            </w:pPr>
          </w:p>
          <w:p w:rsidR="00DE17B9" w:rsidRPr="00626D25" w:rsidRDefault="006567FE" w:rsidP="004D45F0">
            <w:pPr>
              <w:jc w:val="both"/>
              <w:rPr>
                <w:szCs w:val="20"/>
              </w:rPr>
            </w:pPr>
            <w:r>
              <w:rPr>
                <w:szCs w:val="20"/>
              </w:rPr>
              <w:t xml:space="preserve">Delegates </w:t>
            </w:r>
            <w:r w:rsidR="001419AB">
              <w:rPr>
                <w:szCs w:val="20"/>
              </w:rPr>
              <w:t xml:space="preserve">at a </w:t>
            </w:r>
            <w:r w:rsidR="00DE17B9" w:rsidRPr="00626D25">
              <w:rPr>
                <w:szCs w:val="20"/>
              </w:rPr>
              <w:t xml:space="preserve">conference </w:t>
            </w:r>
            <w:r w:rsidR="001419AB">
              <w:rPr>
                <w:szCs w:val="20"/>
              </w:rPr>
              <w:t xml:space="preserve">in </w:t>
            </w:r>
            <w:r w:rsidR="001419AB" w:rsidRPr="00626D25">
              <w:rPr>
                <w:szCs w:val="20"/>
              </w:rPr>
              <w:t xml:space="preserve">Toronto </w:t>
            </w:r>
            <w:r w:rsidR="00DE17B9" w:rsidRPr="00626D25">
              <w:rPr>
                <w:szCs w:val="20"/>
              </w:rPr>
              <w:t xml:space="preserve">call for strict specific limits on greenhouse gas emissions; UK Prime Minister </w:t>
            </w:r>
            <w:r w:rsidR="001419AB">
              <w:rPr>
                <w:szCs w:val="20"/>
              </w:rPr>
              <w:t xml:space="preserve">Margaret </w:t>
            </w:r>
            <w:r w:rsidR="00DE17B9" w:rsidRPr="00626D25">
              <w:rPr>
                <w:szCs w:val="20"/>
              </w:rPr>
              <w:t>Thatcher is</w:t>
            </w:r>
            <w:r w:rsidR="00E34F53" w:rsidRPr="00626D25">
              <w:rPr>
                <w:szCs w:val="20"/>
              </w:rPr>
              <w:t xml:space="preserve"> the</w:t>
            </w:r>
            <w:r w:rsidR="00DE17B9" w:rsidRPr="00626D25">
              <w:rPr>
                <w:szCs w:val="20"/>
              </w:rPr>
              <w:t xml:space="preserve"> first </w:t>
            </w:r>
            <w:r w:rsidR="00E34F53" w:rsidRPr="00626D25">
              <w:rPr>
                <w:szCs w:val="20"/>
              </w:rPr>
              <w:t xml:space="preserve">significant global </w:t>
            </w:r>
            <w:r w:rsidR="00DE17B9" w:rsidRPr="00626D25">
              <w:rPr>
                <w:szCs w:val="20"/>
              </w:rPr>
              <w:t>leader to call for action.</w:t>
            </w:r>
          </w:p>
          <w:p w:rsidR="00DE17B9" w:rsidRPr="00626D25" w:rsidRDefault="00DE17B9" w:rsidP="004D45F0">
            <w:pPr>
              <w:jc w:val="both"/>
              <w:rPr>
                <w:szCs w:val="20"/>
              </w:rPr>
            </w:pPr>
          </w:p>
          <w:p w:rsidR="00DE17B9" w:rsidRDefault="00E34F53" w:rsidP="004D45F0">
            <w:pPr>
              <w:jc w:val="both"/>
              <w:rPr>
                <w:szCs w:val="20"/>
              </w:rPr>
            </w:pPr>
            <w:r w:rsidRPr="00626D25">
              <w:rPr>
                <w:szCs w:val="20"/>
              </w:rPr>
              <w:t xml:space="preserve">The </w:t>
            </w:r>
            <w:r w:rsidR="00DE17B9" w:rsidRPr="00626D25">
              <w:rPr>
                <w:szCs w:val="20"/>
              </w:rPr>
              <w:t xml:space="preserve">Intergovernmental Panel on Climate Change (IPCC) is set up by the United Nations on the request of member countries in order to assess the climate change </w:t>
            </w:r>
            <w:r w:rsidR="00214171" w:rsidRPr="00626D25">
              <w:rPr>
                <w:szCs w:val="20"/>
              </w:rPr>
              <w:t xml:space="preserve">situation </w:t>
            </w:r>
            <w:r w:rsidR="00DE17B9" w:rsidRPr="00626D25">
              <w:rPr>
                <w:szCs w:val="20"/>
              </w:rPr>
              <w:t xml:space="preserve">in a comprehensive manner. </w:t>
            </w:r>
            <w:r w:rsidR="00C877EC" w:rsidRPr="00626D25">
              <w:rPr>
                <w:szCs w:val="20"/>
              </w:rPr>
              <w:t>Its</w:t>
            </w:r>
            <w:r w:rsidR="00DE17B9" w:rsidRPr="00626D25">
              <w:rPr>
                <w:szCs w:val="20"/>
              </w:rPr>
              <w:t xml:space="preserve"> charter is to periodically prepare reports and provide comprehensive solutions to global warming and its many effects on the planet.</w:t>
            </w:r>
          </w:p>
          <w:p w:rsidR="00C14392" w:rsidRPr="00626D25" w:rsidRDefault="00C14392" w:rsidP="004D45F0">
            <w:pPr>
              <w:jc w:val="both"/>
              <w:rPr>
                <w:szCs w:val="20"/>
              </w:rPr>
            </w:pPr>
          </w:p>
        </w:tc>
      </w:tr>
      <w:tr w:rsidR="00DE17B9" w:rsidRPr="00626D25" w:rsidTr="009C09D7">
        <w:tc>
          <w:tcPr>
            <w:tcW w:w="828" w:type="dxa"/>
          </w:tcPr>
          <w:p w:rsidR="00DE17B9" w:rsidRPr="00626D25" w:rsidRDefault="00DE17B9" w:rsidP="00A7318C">
            <w:pPr>
              <w:jc w:val="center"/>
              <w:rPr>
                <w:szCs w:val="20"/>
              </w:rPr>
            </w:pPr>
            <w:r w:rsidRPr="00626D25">
              <w:rPr>
                <w:szCs w:val="20"/>
              </w:rPr>
              <w:t>1989</w:t>
            </w:r>
            <w:r w:rsidR="001419AB">
              <w:rPr>
                <w:szCs w:val="20"/>
              </w:rPr>
              <w:t>–</w:t>
            </w:r>
            <w:r w:rsidR="00120E39" w:rsidRPr="00626D25">
              <w:rPr>
                <w:szCs w:val="20"/>
              </w:rPr>
              <w:t>1990</w:t>
            </w:r>
          </w:p>
        </w:tc>
        <w:tc>
          <w:tcPr>
            <w:tcW w:w="5148" w:type="dxa"/>
          </w:tcPr>
          <w:p w:rsidR="00F62956" w:rsidRDefault="00DE17B9" w:rsidP="004D45F0">
            <w:pPr>
              <w:jc w:val="both"/>
              <w:rPr>
                <w:szCs w:val="20"/>
              </w:rPr>
            </w:pPr>
            <w:r w:rsidRPr="00626D25">
              <w:rPr>
                <w:szCs w:val="20"/>
              </w:rPr>
              <w:t xml:space="preserve">In response to increasing pressure and </w:t>
            </w:r>
            <w:r w:rsidR="0077190C" w:rsidRPr="00626D25">
              <w:rPr>
                <w:szCs w:val="20"/>
              </w:rPr>
              <w:t>the pro</w:t>
            </w:r>
            <w:r w:rsidR="00C877EC">
              <w:rPr>
                <w:szCs w:val="20"/>
              </w:rPr>
              <w:t>s</w:t>
            </w:r>
            <w:r w:rsidR="0077190C" w:rsidRPr="00626D25">
              <w:rPr>
                <w:szCs w:val="20"/>
              </w:rPr>
              <w:t xml:space="preserve">pect of </w:t>
            </w:r>
            <w:r w:rsidRPr="00626D25">
              <w:rPr>
                <w:szCs w:val="20"/>
              </w:rPr>
              <w:t xml:space="preserve">significant increases in </w:t>
            </w:r>
            <w:r w:rsidR="0077190C" w:rsidRPr="00626D25">
              <w:rPr>
                <w:szCs w:val="20"/>
              </w:rPr>
              <w:t>UN and EPA regulation, f</w:t>
            </w:r>
            <w:r w:rsidRPr="00626D25">
              <w:rPr>
                <w:szCs w:val="20"/>
              </w:rPr>
              <w:t>ossil</w:t>
            </w:r>
            <w:r w:rsidR="001419AB">
              <w:rPr>
                <w:szCs w:val="20"/>
              </w:rPr>
              <w:t xml:space="preserve"> </w:t>
            </w:r>
            <w:r w:rsidRPr="00626D25">
              <w:rPr>
                <w:szCs w:val="20"/>
              </w:rPr>
              <w:t xml:space="preserve">fuel and other U.S. industries form </w:t>
            </w:r>
            <w:r w:rsidR="00E34F53" w:rsidRPr="00626D25">
              <w:rPr>
                <w:szCs w:val="20"/>
              </w:rPr>
              <w:t xml:space="preserve">the </w:t>
            </w:r>
            <w:r w:rsidRPr="00626D25">
              <w:rPr>
                <w:szCs w:val="20"/>
              </w:rPr>
              <w:t>Global Climate Coalition</w:t>
            </w:r>
            <w:r w:rsidR="0077190C" w:rsidRPr="00626D25">
              <w:rPr>
                <w:szCs w:val="20"/>
              </w:rPr>
              <w:t xml:space="preserve"> </w:t>
            </w:r>
            <w:r w:rsidR="00E34F53" w:rsidRPr="00626D25">
              <w:rPr>
                <w:szCs w:val="20"/>
              </w:rPr>
              <w:t xml:space="preserve">(GCC) </w:t>
            </w:r>
            <w:r w:rsidR="0077190C" w:rsidRPr="00626D25">
              <w:rPr>
                <w:szCs w:val="20"/>
              </w:rPr>
              <w:t xml:space="preserve">to </w:t>
            </w:r>
            <w:r w:rsidR="00E34F53" w:rsidRPr="00626D25">
              <w:rPr>
                <w:szCs w:val="20"/>
              </w:rPr>
              <w:t>re</w:t>
            </w:r>
            <w:r w:rsidR="0077190C" w:rsidRPr="00626D25">
              <w:rPr>
                <w:szCs w:val="20"/>
              </w:rPr>
              <w:t xml:space="preserve">present the views of industry in the global warming debate. Their primary message </w:t>
            </w:r>
            <w:r w:rsidR="001419AB">
              <w:rPr>
                <w:szCs w:val="20"/>
              </w:rPr>
              <w:t>is</w:t>
            </w:r>
            <w:r w:rsidR="001419AB" w:rsidRPr="00626D25">
              <w:rPr>
                <w:szCs w:val="20"/>
              </w:rPr>
              <w:t xml:space="preserve"> </w:t>
            </w:r>
            <w:r w:rsidR="0077190C" w:rsidRPr="00626D25">
              <w:rPr>
                <w:szCs w:val="20"/>
              </w:rPr>
              <w:t xml:space="preserve">that climate science </w:t>
            </w:r>
            <w:r w:rsidR="001419AB">
              <w:rPr>
                <w:szCs w:val="20"/>
              </w:rPr>
              <w:t>is</w:t>
            </w:r>
            <w:r w:rsidR="001419AB" w:rsidRPr="00626D25">
              <w:rPr>
                <w:szCs w:val="20"/>
              </w:rPr>
              <w:t xml:space="preserve"> </w:t>
            </w:r>
            <w:r w:rsidRPr="00626D25">
              <w:rPr>
                <w:szCs w:val="20"/>
              </w:rPr>
              <w:t xml:space="preserve">too uncertain to justify </w:t>
            </w:r>
            <w:r w:rsidR="0077190C" w:rsidRPr="00626D25">
              <w:rPr>
                <w:szCs w:val="20"/>
              </w:rPr>
              <w:t xml:space="preserve">regulatory </w:t>
            </w:r>
            <w:r w:rsidR="00E34F53" w:rsidRPr="00626D25">
              <w:rPr>
                <w:szCs w:val="20"/>
              </w:rPr>
              <w:t>action.</w:t>
            </w:r>
          </w:p>
          <w:p w:rsidR="00120E39" w:rsidRDefault="00E34F53" w:rsidP="004D45F0">
            <w:pPr>
              <w:jc w:val="both"/>
              <w:rPr>
                <w:szCs w:val="20"/>
              </w:rPr>
            </w:pPr>
            <w:r w:rsidRPr="00626D25">
              <w:rPr>
                <w:szCs w:val="20"/>
              </w:rPr>
              <w:br/>
            </w:r>
            <w:r w:rsidR="00120E39" w:rsidRPr="00626D25">
              <w:rPr>
                <w:szCs w:val="20"/>
              </w:rPr>
              <w:t>The first IPCC report (1990) is released saying that world has been warming and future warming seems likely.</w:t>
            </w:r>
          </w:p>
          <w:p w:rsidR="00C14392" w:rsidRPr="00626D25" w:rsidRDefault="00C14392" w:rsidP="004D45F0">
            <w:pPr>
              <w:jc w:val="both"/>
              <w:rPr>
                <w:szCs w:val="20"/>
              </w:rPr>
            </w:pPr>
          </w:p>
        </w:tc>
      </w:tr>
      <w:tr w:rsidR="00120E39" w:rsidRPr="00626D25" w:rsidTr="009C09D7">
        <w:tc>
          <w:tcPr>
            <w:tcW w:w="828" w:type="dxa"/>
          </w:tcPr>
          <w:p w:rsidR="00120E39" w:rsidRPr="00626D25" w:rsidRDefault="00120E39" w:rsidP="00A7318C">
            <w:pPr>
              <w:jc w:val="center"/>
              <w:rPr>
                <w:szCs w:val="20"/>
              </w:rPr>
            </w:pPr>
            <w:r w:rsidRPr="00626D25">
              <w:rPr>
                <w:szCs w:val="20"/>
              </w:rPr>
              <w:t>1992</w:t>
            </w:r>
          </w:p>
          <w:p w:rsidR="00120E39" w:rsidRPr="00626D25" w:rsidRDefault="00120E39" w:rsidP="00A7318C">
            <w:pPr>
              <w:jc w:val="center"/>
              <w:rPr>
                <w:szCs w:val="20"/>
              </w:rPr>
            </w:pPr>
          </w:p>
        </w:tc>
        <w:tc>
          <w:tcPr>
            <w:tcW w:w="5148" w:type="dxa"/>
          </w:tcPr>
          <w:p w:rsidR="00120E39" w:rsidRDefault="00E34F53" w:rsidP="004D45F0">
            <w:pPr>
              <w:jc w:val="both"/>
              <w:rPr>
                <w:szCs w:val="20"/>
              </w:rPr>
            </w:pPr>
            <w:r w:rsidRPr="00626D25">
              <w:rPr>
                <w:szCs w:val="20"/>
              </w:rPr>
              <w:t xml:space="preserve">The </w:t>
            </w:r>
            <w:r w:rsidR="00120E39" w:rsidRPr="00626D25">
              <w:rPr>
                <w:szCs w:val="20"/>
              </w:rPr>
              <w:t xml:space="preserve">International Global Warming conference in Rio de Janeiro produces </w:t>
            </w:r>
            <w:r w:rsidRPr="00626D25">
              <w:rPr>
                <w:szCs w:val="20"/>
              </w:rPr>
              <w:t>the “</w:t>
            </w:r>
            <w:r w:rsidR="00120E39" w:rsidRPr="00626D25">
              <w:rPr>
                <w:szCs w:val="20"/>
              </w:rPr>
              <w:t>UN Framework Convention on Climate Change</w:t>
            </w:r>
            <w:r w:rsidR="001419AB" w:rsidRPr="00626D25">
              <w:rPr>
                <w:szCs w:val="20"/>
              </w:rPr>
              <w:t>,</w:t>
            </w:r>
            <w:r w:rsidRPr="00626D25">
              <w:rPr>
                <w:szCs w:val="20"/>
              </w:rPr>
              <w:t>”</w:t>
            </w:r>
            <w:r w:rsidR="00120E39" w:rsidRPr="00626D25">
              <w:rPr>
                <w:szCs w:val="20"/>
              </w:rPr>
              <w:t xml:space="preserve"> but </w:t>
            </w:r>
            <w:r w:rsidRPr="00626D25">
              <w:rPr>
                <w:szCs w:val="20"/>
              </w:rPr>
              <w:t xml:space="preserve">the </w:t>
            </w:r>
            <w:r w:rsidR="00120E39" w:rsidRPr="00626D25">
              <w:rPr>
                <w:szCs w:val="20"/>
              </w:rPr>
              <w:t>U</w:t>
            </w:r>
            <w:r w:rsidRPr="00626D25">
              <w:rPr>
                <w:szCs w:val="20"/>
              </w:rPr>
              <w:t>.</w:t>
            </w:r>
            <w:r w:rsidR="00120E39" w:rsidRPr="00626D25">
              <w:rPr>
                <w:szCs w:val="20"/>
              </w:rPr>
              <w:t>S</w:t>
            </w:r>
            <w:r w:rsidRPr="00626D25">
              <w:rPr>
                <w:szCs w:val="20"/>
              </w:rPr>
              <w:t>.</w:t>
            </w:r>
            <w:r w:rsidR="00120E39" w:rsidRPr="00626D25">
              <w:rPr>
                <w:szCs w:val="20"/>
              </w:rPr>
              <w:t xml:space="preserve"> blocks calls for </w:t>
            </w:r>
            <w:r w:rsidR="00006736" w:rsidRPr="00626D25">
              <w:rPr>
                <w:szCs w:val="20"/>
              </w:rPr>
              <w:t>multilateral regulation</w:t>
            </w:r>
            <w:r w:rsidR="00120E39" w:rsidRPr="00626D25">
              <w:rPr>
                <w:szCs w:val="20"/>
              </w:rPr>
              <w:t xml:space="preserve"> on the basis that climate science</w:t>
            </w:r>
            <w:r w:rsidR="00006736" w:rsidRPr="00626D25">
              <w:rPr>
                <w:szCs w:val="20"/>
              </w:rPr>
              <w:t xml:space="preserve">s are not conclusive enough to warrant </w:t>
            </w:r>
            <w:r w:rsidR="00C877EC">
              <w:rPr>
                <w:szCs w:val="20"/>
              </w:rPr>
              <w:t xml:space="preserve">the </w:t>
            </w:r>
            <w:r w:rsidR="00006736" w:rsidRPr="00626D25">
              <w:rPr>
                <w:szCs w:val="20"/>
              </w:rPr>
              <w:t>serious impact on economic stability and growth</w:t>
            </w:r>
            <w:r w:rsidR="00C877EC">
              <w:rPr>
                <w:szCs w:val="20"/>
              </w:rPr>
              <w:t xml:space="preserve"> that overregulation would cause.</w:t>
            </w:r>
          </w:p>
          <w:p w:rsidR="00C14392" w:rsidRPr="00626D25" w:rsidRDefault="00C14392" w:rsidP="004D45F0">
            <w:pPr>
              <w:jc w:val="both"/>
              <w:rPr>
                <w:szCs w:val="20"/>
              </w:rPr>
            </w:pPr>
          </w:p>
        </w:tc>
      </w:tr>
      <w:tr w:rsidR="00006736" w:rsidRPr="00626D25" w:rsidTr="009C09D7">
        <w:tc>
          <w:tcPr>
            <w:tcW w:w="828" w:type="dxa"/>
          </w:tcPr>
          <w:p w:rsidR="00006736" w:rsidRPr="00626D25" w:rsidRDefault="00006736" w:rsidP="00A7318C">
            <w:pPr>
              <w:jc w:val="center"/>
              <w:rPr>
                <w:szCs w:val="20"/>
              </w:rPr>
            </w:pPr>
            <w:r w:rsidRPr="00626D25">
              <w:rPr>
                <w:szCs w:val="20"/>
              </w:rPr>
              <w:lastRenderedPageBreak/>
              <w:t>1995</w:t>
            </w:r>
          </w:p>
          <w:p w:rsidR="00006736" w:rsidRPr="00626D25" w:rsidRDefault="00006736" w:rsidP="00A7318C">
            <w:pPr>
              <w:jc w:val="center"/>
              <w:rPr>
                <w:szCs w:val="20"/>
              </w:rPr>
            </w:pPr>
          </w:p>
        </w:tc>
        <w:tc>
          <w:tcPr>
            <w:tcW w:w="5148" w:type="dxa"/>
          </w:tcPr>
          <w:p w:rsidR="00006736" w:rsidRDefault="00671A41" w:rsidP="004D45F0">
            <w:pPr>
              <w:jc w:val="both"/>
              <w:rPr>
                <w:szCs w:val="20"/>
              </w:rPr>
            </w:pPr>
            <w:r w:rsidRPr="00626D25">
              <w:rPr>
                <w:szCs w:val="20"/>
              </w:rPr>
              <w:t>The s</w:t>
            </w:r>
            <w:r w:rsidR="00006736" w:rsidRPr="00626D25">
              <w:rPr>
                <w:szCs w:val="20"/>
              </w:rPr>
              <w:t xml:space="preserve">econd IPCC report detects </w:t>
            </w:r>
            <w:r w:rsidRPr="00626D25">
              <w:rPr>
                <w:szCs w:val="20"/>
              </w:rPr>
              <w:t xml:space="preserve">a </w:t>
            </w:r>
            <w:r w:rsidR="00006736" w:rsidRPr="00626D25">
              <w:rPr>
                <w:szCs w:val="20"/>
              </w:rPr>
              <w:t>"signature" of human-ca</w:t>
            </w:r>
            <w:r w:rsidRPr="00626D25">
              <w:rPr>
                <w:szCs w:val="20"/>
              </w:rPr>
              <w:t xml:space="preserve">used greenhouse effect warming and </w:t>
            </w:r>
            <w:r w:rsidR="00006736" w:rsidRPr="00626D25">
              <w:rPr>
                <w:szCs w:val="20"/>
              </w:rPr>
              <w:t>declares that serious warming is likely in the coming century. Exaggerated reports of the breaking up of Antarctic ice shelves</w:t>
            </w:r>
            <w:r w:rsidR="00AE706E">
              <w:rPr>
                <w:szCs w:val="20"/>
              </w:rPr>
              <w:t xml:space="preserve">, </w:t>
            </w:r>
            <w:r w:rsidR="00AE706E" w:rsidRPr="00626D25">
              <w:rPr>
                <w:szCs w:val="20"/>
              </w:rPr>
              <w:t>threats to wildlife habitats</w:t>
            </w:r>
            <w:r w:rsidR="00006736" w:rsidRPr="00626D25">
              <w:rPr>
                <w:szCs w:val="20"/>
              </w:rPr>
              <w:t xml:space="preserve"> and other signs of warming in polar regions begin to sway public opinion. </w:t>
            </w:r>
          </w:p>
          <w:p w:rsidR="00C14392" w:rsidRPr="00626D25" w:rsidRDefault="00C14392" w:rsidP="004D45F0">
            <w:pPr>
              <w:jc w:val="both"/>
              <w:rPr>
                <w:szCs w:val="20"/>
              </w:rPr>
            </w:pPr>
          </w:p>
        </w:tc>
      </w:tr>
      <w:tr w:rsidR="00006736" w:rsidRPr="00626D25" w:rsidTr="009C09D7">
        <w:tc>
          <w:tcPr>
            <w:tcW w:w="828" w:type="dxa"/>
          </w:tcPr>
          <w:p w:rsidR="00006736" w:rsidRPr="00626D25" w:rsidRDefault="00006736" w:rsidP="00A7318C">
            <w:pPr>
              <w:jc w:val="center"/>
              <w:rPr>
                <w:szCs w:val="20"/>
              </w:rPr>
            </w:pPr>
            <w:r w:rsidRPr="00626D25">
              <w:rPr>
                <w:szCs w:val="20"/>
              </w:rPr>
              <w:t>1997</w:t>
            </w:r>
            <w:r w:rsidR="00396090">
              <w:rPr>
                <w:szCs w:val="20"/>
              </w:rPr>
              <w:t>–</w:t>
            </w:r>
            <w:r w:rsidRPr="00626D25">
              <w:rPr>
                <w:szCs w:val="20"/>
              </w:rPr>
              <w:t>1998</w:t>
            </w:r>
          </w:p>
          <w:p w:rsidR="00006736" w:rsidRPr="00626D25" w:rsidRDefault="00006736" w:rsidP="00A7318C">
            <w:pPr>
              <w:jc w:val="center"/>
              <w:rPr>
                <w:szCs w:val="20"/>
              </w:rPr>
            </w:pPr>
          </w:p>
        </w:tc>
        <w:tc>
          <w:tcPr>
            <w:tcW w:w="5148" w:type="dxa"/>
          </w:tcPr>
          <w:p w:rsidR="00006736" w:rsidRPr="00626D25" w:rsidRDefault="00671A41" w:rsidP="004D45F0">
            <w:pPr>
              <w:jc w:val="both"/>
              <w:rPr>
                <w:color w:val="000000"/>
                <w:spacing w:val="-2"/>
                <w:szCs w:val="20"/>
              </w:rPr>
            </w:pPr>
            <w:r w:rsidRPr="00626D25">
              <w:rPr>
                <w:szCs w:val="20"/>
              </w:rPr>
              <w:t xml:space="preserve">A </w:t>
            </w:r>
            <w:r w:rsidR="004C38BA" w:rsidRPr="00626D25">
              <w:rPr>
                <w:szCs w:val="20"/>
              </w:rPr>
              <w:t>UN i</w:t>
            </w:r>
            <w:r w:rsidR="00006736" w:rsidRPr="00626D25">
              <w:rPr>
                <w:szCs w:val="20"/>
              </w:rPr>
              <w:t xml:space="preserve">nternational </w:t>
            </w:r>
            <w:r w:rsidRPr="00626D25">
              <w:rPr>
                <w:szCs w:val="20"/>
              </w:rPr>
              <w:t xml:space="preserve">climate </w:t>
            </w:r>
            <w:r w:rsidR="00006736" w:rsidRPr="00626D25">
              <w:rPr>
                <w:szCs w:val="20"/>
              </w:rPr>
              <w:t xml:space="preserve">conference produces </w:t>
            </w:r>
            <w:r w:rsidRPr="00626D25">
              <w:rPr>
                <w:szCs w:val="20"/>
              </w:rPr>
              <w:t>the “</w:t>
            </w:r>
            <w:r w:rsidR="00006736" w:rsidRPr="00626D25">
              <w:rPr>
                <w:szCs w:val="20"/>
              </w:rPr>
              <w:t>Kyoto Protocol</w:t>
            </w:r>
            <w:r w:rsidR="006A1445" w:rsidRPr="00626D25">
              <w:rPr>
                <w:szCs w:val="20"/>
              </w:rPr>
              <w:t>,</w:t>
            </w:r>
            <w:r w:rsidRPr="00626D25">
              <w:rPr>
                <w:szCs w:val="20"/>
              </w:rPr>
              <w:t>”</w:t>
            </w:r>
            <w:r w:rsidR="00006736" w:rsidRPr="00626D25">
              <w:rPr>
                <w:szCs w:val="20"/>
              </w:rPr>
              <w:t xml:space="preserve"> </w:t>
            </w:r>
            <w:r w:rsidRPr="00626D25">
              <w:rPr>
                <w:szCs w:val="20"/>
              </w:rPr>
              <w:t xml:space="preserve">which sets specific </w:t>
            </w:r>
            <w:r w:rsidR="00006736" w:rsidRPr="00626D25">
              <w:rPr>
                <w:szCs w:val="20"/>
              </w:rPr>
              <w:t xml:space="preserve">targets for industrialized nations to reduce greenhouse gas emissions. </w:t>
            </w:r>
            <w:r w:rsidRPr="00626D25">
              <w:rPr>
                <w:szCs w:val="20"/>
              </w:rPr>
              <w:t xml:space="preserve">The </w:t>
            </w:r>
            <w:r w:rsidR="00006736" w:rsidRPr="00626D25">
              <w:rPr>
                <w:szCs w:val="20"/>
              </w:rPr>
              <w:t>U</w:t>
            </w:r>
            <w:r w:rsidRPr="00626D25">
              <w:rPr>
                <w:szCs w:val="20"/>
              </w:rPr>
              <w:t>.</w:t>
            </w:r>
            <w:r w:rsidR="00006736" w:rsidRPr="00626D25">
              <w:rPr>
                <w:szCs w:val="20"/>
              </w:rPr>
              <w:t>S</w:t>
            </w:r>
            <w:r w:rsidRPr="00626D25">
              <w:rPr>
                <w:szCs w:val="20"/>
              </w:rPr>
              <w:t>.</w:t>
            </w:r>
            <w:r w:rsidR="00006736" w:rsidRPr="00626D25">
              <w:rPr>
                <w:szCs w:val="20"/>
              </w:rPr>
              <w:t xml:space="preserve"> Senate refuses agreement to the Kyoto treaty citing that it </w:t>
            </w:r>
            <w:r w:rsidR="00006736" w:rsidRPr="00626D25">
              <w:rPr>
                <w:color w:val="000000"/>
                <w:spacing w:val="-2"/>
                <w:szCs w:val="20"/>
              </w:rPr>
              <w:t>would</w:t>
            </w:r>
            <w:r w:rsidR="00006736" w:rsidRPr="00626D25">
              <w:rPr>
                <w:szCs w:val="20"/>
              </w:rPr>
              <w:t> </w:t>
            </w:r>
            <w:r w:rsidR="00006736" w:rsidRPr="00626D25">
              <w:rPr>
                <w:color w:val="000000"/>
                <w:spacing w:val="-2"/>
                <w:szCs w:val="20"/>
              </w:rPr>
              <w:t>result in serious harm to the economy of the United States.</w:t>
            </w:r>
            <w:r w:rsidRPr="00626D25">
              <w:rPr>
                <w:color w:val="000000"/>
                <w:spacing w:val="-2"/>
                <w:szCs w:val="20"/>
              </w:rPr>
              <w:br/>
            </w:r>
          </w:p>
          <w:p w:rsidR="00006736" w:rsidRPr="00F62956" w:rsidRDefault="00006736" w:rsidP="00F62956">
            <w:pPr>
              <w:ind w:left="288"/>
              <w:jc w:val="both"/>
              <w:rPr>
                <w:i/>
                <w:szCs w:val="20"/>
              </w:rPr>
            </w:pPr>
            <w:r w:rsidRPr="00F62956">
              <w:rPr>
                <w:i/>
                <w:iCs/>
                <w:color w:val="000000"/>
                <w:szCs w:val="20"/>
              </w:rPr>
              <w:t>"</w:t>
            </w:r>
            <w:r w:rsidRPr="00F62956">
              <w:rPr>
                <w:i/>
                <w:color w:val="000000"/>
                <w:spacing w:val="-2"/>
                <w:szCs w:val="20"/>
              </w:rPr>
              <w:t>The Kyoto Protocol would have legally bound the United States to reduce our greenhouse gas emissions to seven percent below 1990 levels by the years 2008 to 2012…</w:t>
            </w:r>
            <w:r w:rsidR="006A1445" w:rsidRPr="00F62956">
              <w:rPr>
                <w:i/>
                <w:color w:val="000000"/>
                <w:spacing w:val="-2"/>
                <w:szCs w:val="20"/>
              </w:rPr>
              <w:t>.</w:t>
            </w:r>
            <w:r w:rsidRPr="00F62956">
              <w:rPr>
                <w:i/>
                <w:color w:val="000000"/>
                <w:spacing w:val="-2"/>
                <w:szCs w:val="20"/>
              </w:rPr>
              <w:t xml:space="preserve"> </w:t>
            </w:r>
            <w:r w:rsidR="006A1445" w:rsidRPr="00F62956">
              <w:rPr>
                <w:i/>
                <w:color w:val="000000"/>
                <w:spacing w:val="-2"/>
                <w:szCs w:val="20"/>
              </w:rPr>
              <w:t xml:space="preserve">This </w:t>
            </w:r>
            <w:r w:rsidRPr="00F62956">
              <w:rPr>
                <w:i/>
                <w:color w:val="000000"/>
                <w:spacing w:val="-2"/>
                <w:szCs w:val="20"/>
              </w:rPr>
              <w:t>would have cost the U.S. economy $400 billion and resulted in the loss of 4.9 million jobs.”</w:t>
            </w:r>
            <w:r w:rsidR="00242C88" w:rsidRPr="00F62956">
              <w:rPr>
                <w:rStyle w:val="FootnoteReference"/>
                <w:i/>
                <w:color w:val="000000"/>
                <w:spacing w:val="-2"/>
                <w:szCs w:val="20"/>
              </w:rPr>
              <w:footnoteReference w:id="27"/>
            </w:r>
          </w:p>
          <w:p w:rsidR="00006736" w:rsidRPr="00626D25" w:rsidRDefault="00006736" w:rsidP="004D45F0">
            <w:pPr>
              <w:jc w:val="both"/>
              <w:rPr>
                <w:szCs w:val="20"/>
              </w:rPr>
            </w:pPr>
          </w:p>
          <w:p w:rsidR="00006736" w:rsidRDefault="00242C88" w:rsidP="004D45F0">
            <w:pPr>
              <w:jc w:val="both"/>
              <w:rPr>
                <w:szCs w:val="20"/>
              </w:rPr>
            </w:pPr>
            <w:r w:rsidRPr="00626D25">
              <w:rPr>
                <w:szCs w:val="20"/>
              </w:rPr>
              <w:t>The controversy over the a</w:t>
            </w:r>
            <w:r w:rsidR="00AE706E">
              <w:rPr>
                <w:szCs w:val="20"/>
              </w:rPr>
              <w:t>rbitrary assumptions</w:t>
            </w:r>
            <w:r w:rsidR="00006736" w:rsidRPr="00626D25">
              <w:rPr>
                <w:szCs w:val="20"/>
              </w:rPr>
              <w:t xml:space="preserve"> </w:t>
            </w:r>
            <w:r w:rsidR="00671A41" w:rsidRPr="00626D25">
              <w:rPr>
                <w:szCs w:val="20"/>
              </w:rPr>
              <w:t xml:space="preserve">built into the </w:t>
            </w:r>
            <w:r w:rsidRPr="00626D25">
              <w:rPr>
                <w:szCs w:val="20"/>
              </w:rPr>
              <w:t xml:space="preserve">IPCC </w:t>
            </w:r>
            <w:r w:rsidR="00006736" w:rsidRPr="00626D25">
              <w:rPr>
                <w:szCs w:val="20"/>
              </w:rPr>
              <w:t xml:space="preserve">computer models </w:t>
            </w:r>
            <w:r w:rsidRPr="00626D25">
              <w:rPr>
                <w:szCs w:val="20"/>
              </w:rPr>
              <w:t xml:space="preserve">continues </w:t>
            </w:r>
            <w:r w:rsidR="00006736" w:rsidRPr="00626D25">
              <w:rPr>
                <w:szCs w:val="20"/>
              </w:rPr>
              <w:t xml:space="preserve">as </w:t>
            </w:r>
            <w:r w:rsidRPr="00626D25">
              <w:rPr>
                <w:szCs w:val="20"/>
              </w:rPr>
              <w:t xml:space="preserve">modeling </w:t>
            </w:r>
            <w:r w:rsidR="00006736" w:rsidRPr="00626D25">
              <w:rPr>
                <w:szCs w:val="20"/>
              </w:rPr>
              <w:t xml:space="preserve">teams dispense with </w:t>
            </w:r>
            <w:r w:rsidR="00AA0183" w:rsidRPr="00626D25">
              <w:rPr>
                <w:szCs w:val="20"/>
              </w:rPr>
              <w:t>“</w:t>
            </w:r>
            <w:r w:rsidR="00006736" w:rsidRPr="00626D25">
              <w:rPr>
                <w:szCs w:val="20"/>
              </w:rPr>
              <w:t>special adjustments</w:t>
            </w:r>
            <w:r w:rsidR="00AA0183" w:rsidRPr="00626D25">
              <w:rPr>
                <w:szCs w:val="20"/>
              </w:rPr>
              <w:t>”</w:t>
            </w:r>
            <w:r w:rsidR="00006736" w:rsidRPr="00626D25">
              <w:rPr>
                <w:szCs w:val="20"/>
              </w:rPr>
              <w:t xml:space="preserve"> </w:t>
            </w:r>
            <w:r w:rsidR="00AE706E">
              <w:rPr>
                <w:szCs w:val="20"/>
              </w:rPr>
              <w:t xml:space="preserve">that had been often introduced </w:t>
            </w:r>
            <w:r w:rsidR="00006736" w:rsidRPr="00626D25">
              <w:rPr>
                <w:szCs w:val="20"/>
              </w:rPr>
              <w:t>to</w:t>
            </w:r>
            <w:r w:rsidR="00AA0183" w:rsidRPr="00626D25">
              <w:rPr>
                <w:szCs w:val="20"/>
              </w:rPr>
              <w:t xml:space="preserve"> bring </w:t>
            </w:r>
            <w:r w:rsidR="00AE706E">
              <w:rPr>
                <w:szCs w:val="20"/>
              </w:rPr>
              <w:t xml:space="preserve">overstated warming in the </w:t>
            </w:r>
            <w:r w:rsidR="00AA0183" w:rsidRPr="00626D25">
              <w:rPr>
                <w:szCs w:val="20"/>
              </w:rPr>
              <w:t xml:space="preserve">predictions </w:t>
            </w:r>
            <w:r w:rsidR="00AE706E">
              <w:rPr>
                <w:szCs w:val="20"/>
              </w:rPr>
              <w:t xml:space="preserve">back </w:t>
            </w:r>
            <w:r w:rsidR="00AA0183" w:rsidRPr="00626D25">
              <w:rPr>
                <w:szCs w:val="20"/>
              </w:rPr>
              <w:t xml:space="preserve">in sync with </w:t>
            </w:r>
            <w:r w:rsidR="00AE706E">
              <w:rPr>
                <w:szCs w:val="20"/>
              </w:rPr>
              <w:t xml:space="preserve">the </w:t>
            </w:r>
            <w:r w:rsidR="00AA0183" w:rsidRPr="00626D25">
              <w:rPr>
                <w:szCs w:val="20"/>
              </w:rPr>
              <w:t xml:space="preserve">observed </w:t>
            </w:r>
            <w:r w:rsidR="00006736" w:rsidRPr="00626D25">
              <w:rPr>
                <w:szCs w:val="20"/>
              </w:rPr>
              <w:t>climate</w:t>
            </w:r>
            <w:r w:rsidR="00AA0183" w:rsidRPr="00626D25">
              <w:rPr>
                <w:szCs w:val="20"/>
              </w:rPr>
              <w:t xml:space="preserve"> data</w:t>
            </w:r>
            <w:r w:rsidR="00006736" w:rsidRPr="00626D25">
              <w:rPr>
                <w:szCs w:val="20"/>
              </w:rPr>
              <w:t>.</w:t>
            </w:r>
          </w:p>
          <w:p w:rsidR="00C14392" w:rsidRPr="00626D25" w:rsidRDefault="00C14392" w:rsidP="004D45F0">
            <w:pPr>
              <w:jc w:val="both"/>
              <w:rPr>
                <w:szCs w:val="20"/>
              </w:rPr>
            </w:pPr>
          </w:p>
        </w:tc>
      </w:tr>
      <w:tr w:rsidR="00D207FB" w:rsidRPr="00626D25" w:rsidTr="009C09D7">
        <w:tc>
          <w:tcPr>
            <w:tcW w:w="828" w:type="dxa"/>
          </w:tcPr>
          <w:p w:rsidR="00D207FB" w:rsidRPr="00626D25" w:rsidRDefault="00D207FB" w:rsidP="00A7318C">
            <w:pPr>
              <w:jc w:val="center"/>
              <w:rPr>
                <w:szCs w:val="20"/>
              </w:rPr>
            </w:pPr>
            <w:r w:rsidRPr="00626D25">
              <w:rPr>
                <w:szCs w:val="20"/>
              </w:rPr>
              <w:t>2000</w:t>
            </w:r>
          </w:p>
        </w:tc>
        <w:tc>
          <w:tcPr>
            <w:tcW w:w="5148" w:type="dxa"/>
          </w:tcPr>
          <w:p w:rsidR="00D207FB" w:rsidRDefault="00D207FB" w:rsidP="004D45F0">
            <w:pPr>
              <w:jc w:val="both"/>
              <w:rPr>
                <w:szCs w:val="20"/>
              </w:rPr>
            </w:pPr>
            <w:r w:rsidRPr="00626D25">
              <w:rPr>
                <w:szCs w:val="20"/>
              </w:rPr>
              <w:t xml:space="preserve">The Global Climate Coalition dissolves as some corporations cave in to the “green” message that </w:t>
            </w:r>
            <w:r w:rsidR="00AE706E">
              <w:rPr>
                <w:szCs w:val="20"/>
              </w:rPr>
              <w:t xml:space="preserve">had </w:t>
            </w:r>
            <w:r w:rsidR="00671A41" w:rsidRPr="00626D25">
              <w:rPr>
                <w:szCs w:val="20"/>
              </w:rPr>
              <w:t>gain</w:t>
            </w:r>
            <w:r w:rsidR="00AE706E">
              <w:rPr>
                <w:szCs w:val="20"/>
              </w:rPr>
              <w:t xml:space="preserve">ed </w:t>
            </w:r>
            <w:r w:rsidR="00671A41" w:rsidRPr="00626D25">
              <w:rPr>
                <w:szCs w:val="20"/>
              </w:rPr>
              <w:t xml:space="preserve">popularity in </w:t>
            </w:r>
            <w:r w:rsidRPr="00626D25">
              <w:rPr>
                <w:szCs w:val="20"/>
              </w:rPr>
              <w:t xml:space="preserve">the U.S. culture. </w:t>
            </w:r>
          </w:p>
          <w:p w:rsidR="00C14392" w:rsidRPr="00626D25" w:rsidRDefault="00C14392" w:rsidP="004D45F0">
            <w:pPr>
              <w:jc w:val="both"/>
              <w:rPr>
                <w:szCs w:val="20"/>
              </w:rPr>
            </w:pPr>
          </w:p>
        </w:tc>
      </w:tr>
      <w:tr w:rsidR="00CD7E2E" w:rsidRPr="00626D25" w:rsidTr="009C09D7">
        <w:tc>
          <w:tcPr>
            <w:tcW w:w="828" w:type="dxa"/>
          </w:tcPr>
          <w:p w:rsidR="00CD7E2E" w:rsidRPr="00626D25" w:rsidRDefault="00CD7E2E" w:rsidP="00A7318C">
            <w:pPr>
              <w:jc w:val="center"/>
              <w:rPr>
                <w:szCs w:val="20"/>
              </w:rPr>
            </w:pPr>
            <w:r w:rsidRPr="00626D25">
              <w:rPr>
                <w:szCs w:val="20"/>
              </w:rPr>
              <w:t>2001</w:t>
            </w:r>
          </w:p>
        </w:tc>
        <w:tc>
          <w:tcPr>
            <w:tcW w:w="5148" w:type="dxa"/>
          </w:tcPr>
          <w:p w:rsidR="00CD7E2E" w:rsidRPr="00626D25" w:rsidRDefault="00CD7E2E" w:rsidP="004D45F0">
            <w:pPr>
              <w:jc w:val="both"/>
              <w:rPr>
                <w:szCs w:val="20"/>
              </w:rPr>
            </w:pPr>
            <w:r w:rsidRPr="00626D25">
              <w:rPr>
                <w:szCs w:val="20"/>
              </w:rPr>
              <w:t>T</w:t>
            </w:r>
            <w:r w:rsidR="00671A41" w:rsidRPr="00626D25">
              <w:rPr>
                <w:szCs w:val="20"/>
              </w:rPr>
              <w:t>he t</w:t>
            </w:r>
            <w:r w:rsidRPr="00626D25">
              <w:rPr>
                <w:szCs w:val="20"/>
              </w:rPr>
              <w:t xml:space="preserve">hird IPCC report states that global warming, unprecedented since </w:t>
            </w:r>
            <w:r w:rsidR="00AE706E">
              <w:rPr>
                <w:szCs w:val="20"/>
              </w:rPr>
              <w:t xml:space="preserve">the </w:t>
            </w:r>
            <w:r w:rsidRPr="00626D25">
              <w:rPr>
                <w:szCs w:val="20"/>
              </w:rPr>
              <w:t xml:space="preserve">end of last ice age, is "very likely," </w:t>
            </w:r>
            <w:r w:rsidRPr="00626D25">
              <w:rPr>
                <w:szCs w:val="20"/>
              </w:rPr>
              <w:lastRenderedPageBreak/>
              <w:t xml:space="preserve">with possible severe </w:t>
            </w:r>
            <w:r w:rsidR="00AE706E">
              <w:rPr>
                <w:szCs w:val="20"/>
              </w:rPr>
              <w:t>impact on the planet</w:t>
            </w:r>
            <w:r w:rsidRPr="00626D25">
              <w:rPr>
                <w:szCs w:val="20"/>
              </w:rPr>
              <w:t xml:space="preserve">. </w:t>
            </w:r>
          </w:p>
          <w:p w:rsidR="00CD7E2E" w:rsidRPr="00626D25" w:rsidRDefault="00CD7E2E" w:rsidP="004D45F0">
            <w:pPr>
              <w:jc w:val="both"/>
              <w:rPr>
                <w:szCs w:val="20"/>
              </w:rPr>
            </w:pPr>
          </w:p>
          <w:p w:rsidR="00CD7E2E" w:rsidRPr="00626D25" w:rsidRDefault="00671A41" w:rsidP="004D45F0">
            <w:pPr>
              <w:jc w:val="both"/>
              <w:rPr>
                <w:szCs w:val="20"/>
              </w:rPr>
            </w:pPr>
            <w:r w:rsidRPr="00626D25">
              <w:rPr>
                <w:szCs w:val="20"/>
              </w:rPr>
              <w:t xml:space="preserve">The </w:t>
            </w:r>
            <w:r w:rsidR="00CD7E2E" w:rsidRPr="00626D25">
              <w:rPr>
                <w:szCs w:val="20"/>
              </w:rPr>
              <w:t>U</w:t>
            </w:r>
            <w:r w:rsidRPr="00626D25">
              <w:rPr>
                <w:szCs w:val="20"/>
              </w:rPr>
              <w:t>.</w:t>
            </w:r>
            <w:r w:rsidR="00CD7E2E" w:rsidRPr="00626D25">
              <w:rPr>
                <w:szCs w:val="20"/>
              </w:rPr>
              <w:t>S</w:t>
            </w:r>
            <w:r w:rsidRPr="00626D25">
              <w:rPr>
                <w:szCs w:val="20"/>
              </w:rPr>
              <w:t>.</w:t>
            </w:r>
            <w:r w:rsidR="00CD7E2E" w:rsidRPr="00626D25">
              <w:rPr>
                <w:szCs w:val="20"/>
              </w:rPr>
              <w:t xml:space="preserve"> abstains from </w:t>
            </w:r>
            <w:r w:rsidRPr="00626D25">
              <w:rPr>
                <w:szCs w:val="20"/>
              </w:rPr>
              <w:t xml:space="preserve">a </w:t>
            </w:r>
            <w:r w:rsidR="00CD7E2E" w:rsidRPr="00626D25">
              <w:rPr>
                <w:szCs w:val="20"/>
              </w:rPr>
              <w:t>Bonn</w:t>
            </w:r>
            <w:r w:rsidR="00B74942" w:rsidRPr="00626D25">
              <w:rPr>
                <w:szCs w:val="20"/>
              </w:rPr>
              <w:t>, Germany</w:t>
            </w:r>
            <w:r w:rsidR="00CD7E2E" w:rsidRPr="00626D25">
              <w:rPr>
                <w:szCs w:val="20"/>
              </w:rPr>
              <w:t xml:space="preserve"> conference</w:t>
            </w:r>
            <w:r w:rsidR="006A1445">
              <w:rPr>
                <w:szCs w:val="20"/>
              </w:rPr>
              <w:t>,</w:t>
            </w:r>
            <w:r w:rsidR="00CD7E2E" w:rsidRPr="00626D25">
              <w:rPr>
                <w:szCs w:val="20"/>
              </w:rPr>
              <w:t xml:space="preserve"> </w:t>
            </w:r>
            <w:r w:rsidR="00B74942" w:rsidRPr="00626D25">
              <w:rPr>
                <w:szCs w:val="20"/>
              </w:rPr>
              <w:t>which</w:t>
            </w:r>
            <w:r w:rsidR="00CD7E2E" w:rsidRPr="00626D25">
              <w:rPr>
                <w:szCs w:val="20"/>
              </w:rPr>
              <w:t xml:space="preserve"> develops mechanisms for working towards </w:t>
            </w:r>
            <w:r w:rsidRPr="00626D25">
              <w:rPr>
                <w:szCs w:val="20"/>
              </w:rPr>
              <w:t xml:space="preserve">the </w:t>
            </w:r>
            <w:r w:rsidR="00CD7E2E" w:rsidRPr="00626D25">
              <w:rPr>
                <w:szCs w:val="20"/>
              </w:rPr>
              <w:t xml:space="preserve">Kyoto </w:t>
            </w:r>
            <w:r w:rsidR="00B74942" w:rsidRPr="00626D25">
              <w:rPr>
                <w:szCs w:val="20"/>
              </w:rPr>
              <w:t xml:space="preserve">Protocol </w:t>
            </w:r>
            <w:r w:rsidR="00CD7E2E" w:rsidRPr="00626D25">
              <w:rPr>
                <w:szCs w:val="20"/>
              </w:rPr>
              <w:t xml:space="preserve">targets. </w:t>
            </w:r>
          </w:p>
          <w:p w:rsidR="00CD7E2E" w:rsidRPr="00626D25" w:rsidRDefault="00CD7E2E" w:rsidP="004D45F0">
            <w:pPr>
              <w:jc w:val="both"/>
              <w:rPr>
                <w:szCs w:val="20"/>
              </w:rPr>
            </w:pPr>
          </w:p>
          <w:p w:rsidR="00CD7E2E" w:rsidRDefault="00B74942" w:rsidP="004D45F0">
            <w:pPr>
              <w:jc w:val="both"/>
              <w:rPr>
                <w:szCs w:val="20"/>
              </w:rPr>
            </w:pPr>
            <w:r w:rsidRPr="00626D25">
              <w:rPr>
                <w:szCs w:val="20"/>
              </w:rPr>
              <w:t>While UN computer models continue to significantly overshoot global warming predictions, w</w:t>
            </w:r>
            <w:r w:rsidR="00CD7E2E" w:rsidRPr="00626D25">
              <w:rPr>
                <w:szCs w:val="20"/>
              </w:rPr>
              <w:t xml:space="preserve">arming observed in </w:t>
            </w:r>
            <w:r w:rsidR="00AE706E">
              <w:rPr>
                <w:szCs w:val="20"/>
              </w:rPr>
              <w:t xml:space="preserve">the deep water of </w:t>
            </w:r>
            <w:r w:rsidR="00CD7E2E" w:rsidRPr="00626D25">
              <w:rPr>
                <w:szCs w:val="20"/>
              </w:rPr>
              <w:t>ocean basins</w:t>
            </w:r>
            <w:r w:rsidRPr="00626D25">
              <w:rPr>
                <w:szCs w:val="20"/>
              </w:rPr>
              <w:t xml:space="preserve"> is said to indicate “</w:t>
            </w:r>
            <w:r w:rsidR="00CD7E2E" w:rsidRPr="00626D25">
              <w:rPr>
                <w:szCs w:val="20"/>
              </w:rPr>
              <w:t>a clear signature of greenhouse effect warming</w:t>
            </w:r>
            <w:r w:rsidRPr="00626D25">
              <w:rPr>
                <w:szCs w:val="20"/>
              </w:rPr>
              <w:t xml:space="preserve">.” </w:t>
            </w:r>
          </w:p>
          <w:p w:rsidR="00C14392" w:rsidRPr="00626D25" w:rsidRDefault="00C14392" w:rsidP="004D45F0">
            <w:pPr>
              <w:jc w:val="both"/>
              <w:rPr>
                <w:szCs w:val="20"/>
              </w:rPr>
            </w:pPr>
          </w:p>
        </w:tc>
      </w:tr>
      <w:tr w:rsidR="00B74942" w:rsidRPr="00626D25" w:rsidTr="009C09D7">
        <w:tc>
          <w:tcPr>
            <w:tcW w:w="828" w:type="dxa"/>
          </w:tcPr>
          <w:p w:rsidR="00B74942" w:rsidRPr="00626D25" w:rsidRDefault="00B74942" w:rsidP="00A7318C">
            <w:pPr>
              <w:jc w:val="center"/>
              <w:rPr>
                <w:szCs w:val="20"/>
              </w:rPr>
            </w:pPr>
            <w:r w:rsidRPr="00626D25">
              <w:rPr>
                <w:szCs w:val="20"/>
              </w:rPr>
              <w:lastRenderedPageBreak/>
              <w:t>2002</w:t>
            </w:r>
          </w:p>
          <w:p w:rsidR="00B74942" w:rsidRPr="00626D25" w:rsidRDefault="00B74942" w:rsidP="00A7318C">
            <w:pPr>
              <w:jc w:val="center"/>
              <w:rPr>
                <w:szCs w:val="20"/>
              </w:rPr>
            </w:pPr>
          </w:p>
        </w:tc>
        <w:tc>
          <w:tcPr>
            <w:tcW w:w="5148" w:type="dxa"/>
          </w:tcPr>
          <w:p w:rsidR="00C14392" w:rsidRDefault="00B74942" w:rsidP="004D45F0">
            <w:pPr>
              <w:jc w:val="both"/>
              <w:rPr>
                <w:szCs w:val="20"/>
              </w:rPr>
            </w:pPr>
            <w:r w:rsidRPr="00626D25">
              <w:rPr>
                <w:szCs w:val="20"/>
              </w:rPr>
              <w:t>Environme</w:t>
            </w:r>
            <w:r w:rsidR="00671A41" w:rsidRPr="00626D25">
              <w:rPr>
                <w:szCs w:val="20"/>
              </w:rPr>
              <w:t>ntal studies</w:t>
            </w:r>
            <w:r w:rsidRPr="00626D25">
              <w:rPr>
                <w:szCs w:val="20"/>
              </w:rPr>
              <w:t xml:space="preserve"> </w:t>
            </w:r>
            <w:r w:rsidR="00671A41" w:rsidRPr="00626D25">
              <w:rPr>
                <w:szCs w:val="20"/>
              </w:rPr>
              <w:t xml:space="preserve">refer to the </w:t>
            </w:r>
            <w:r w:rsidRPr="00626D25">
              <w:rPr>
                <w:szCs w:val="20"/>
              </w:rPr>
              <w:t xml:space="preserve">lack of predicted catastrophic global warming as </w:t>
            </w:r>
            <w:r w:rsidR="006A1445">
              <w:rPr>
                <w:szCs w:val="20"/>
              </w:rPr>
              <w:t>“</w:t>
            </w:r>
            <w:r w:rsidRPr="00626D25">
              <w:rPr>
                <w:szCs w:val="20"/>
              </w:rPr>
              <w:t>global dimming,</w:t>
            </w:r>
            <w:r w:rsidR="006A1445">
              <w:rPr>
                <w:szCs w:val="20"/>
              </w:rPr>
              <w:t>”</w:t>
            </w:r>
            <w:r w:rsidRPr="00626D25">
              <w:rPr>
                <w:szCs w:val="20"/>
              </w:rPr>
              <w:t xml:space="preserve"> and </w:t>
            </w:r>
            <w:r w:rsidR="00AE706E">
              <w:rPr>
                <w:szCs w:val="20"/>
              </w:rPr>
              <w:t xml:space="preserve">a </w:t>
            </w:r>
            <w:r w:rsidRPr="00626D25">
              <w:rPr>
                <w:szCs w:val="20"/>
              </w:rPr>
              <w:t>“retarded arr</w:t>
            </w:r>
            <w:r w:rsidR="00671A41" w:rsidRPr="00626D25">
              <w:rPr>
                <w:szCs w:val="20"/>
              </w:rPr>
              <w:t>ival of greenhouse warming</w:t>
            </w:r>
            <w:r w:rsidR="006A1445">
              <w:rPr>
                <w:szCs w:val="20"/>
              </w:rPr>
              <w:t>.</w:t>
            </w:r>
            <w:r w:rsidR="00671A41" w:rsidRPr="00626D25">
              <w:rPr>
                <w:szCs w:val="20"/>
              </w:rPr>
              <w:t>”</w:t>
            </w:r>
          </w:p>
          <w:p w:rsidR="00B74942" w:rsidRPr="00626D25" w:rsidRDefault="00671A41" w:rsidP="004D45F0">
            <w:pPr>
              <w:jc w:val="both"/>
              <w:rPr>
                <w:szCs w:val="20"/>
              </w:rPr>
            </w:pPr>
            <w:r w:rsidRPr="00626D25">
              <w:rPr>
                <w:szCs w:val="20"/>
              </w:rPr>
              <w:t xml:space="preserve"> </w:t>
            </w:r>
          </w:p>
        </w:tc>
      </w:tr>
      <w:tr w:rsidR="00B74942" w:rsidRPr="00626D25" w:rsidTr="009C09D7">
        <w:tc>
          <w:tcPr>
            <w:tcW w:w="828" w:type="dxa"/>
          </w:tcPr>
          <w:p w:rsidR="00B74942" w:rsidRPr="00626D25" w:rsidRDefault="00B74942" w:rsidP="00A7318C">
            <w:pPr>
              <w:jc w:val="center"/>
              <w:rPr>
                <w:szCs w:val="20"/>
              </w:rPr>
            </w:pPr>
            <w:r w:rsidRPr="00626D25">
              <w:rPr>
                <w:szCs w:val="20"/>
              </w:rPr>
              <w:t>2005</w:t>
            </w:r>
          </w:p>
          <w:p w:rsidR="00B74942" w:rsidRPr="00626D25" w:rsidRDefault="00B74942" w:rsidP="00A7318C">
            <w:pPr>
              <w:jc w:val="center"/>
              <w:rPr>
                <w:szCs w:val="20"/>
              </w:rPr>
            </w:pPr>
          </w:p>
        </w:tc>
        <w:tc>
          <w:tcPr>
            <w:tcW w:w="5148" w:type="dxa"/>
          </w:tcPr>
          <w:p w:rsidR="00671A41" w:rsidRPr="00626D25" w:rsidRDefault="00671A41" w:rsidP="004D45F0">
            <w:pPr>
              <w:jc w:val="both"/>
              <w:rPr>
                <w:szCs w:val="20"/>
              </w:rPr>
            </w:pPr>
            <w:r w:rsidRPr="00626D25">
              <w:rPr>
                <w:szCs w:val="20"/>
              </w:rPr>
              <w:t xml:space="preserve">Hurricane Katrina and other </w:t>
            </w:r>
            <w:r w:rsidR="00AE706E">
              <w:rPr>
                <w:szCs w:val="20"/>
              </w:rPr>
              <w:t xml:space="preserve">fierce </w:t>
            </w:r>
            <w:r w:rsidRPr="00626D25">
              <w:rPr>
                <w:szCs w:val="20"/>
              </w:rPr>
              <w:t xml:space="preserve">tropical storms spur additional debate over the impact of global warming on storm intensity. </w:t>
            </w:r>
          </w:p>
          <w:p w:rsidR="00671A41" w:rsidRPr="00626D25" w:rsidRDefault="00671A41" w:rsidP="004D45F0">
            <w:pPr>
              <w:jc w:val="both"/>
              <w:rPr>
                <w:szCs w:val="20"/>
              </w:rPr>
            </w:pPr>
          </w:p>
          <w:p w:rsidR="00060CC6" w:rsidRDefault="00671A41" w:rsidP="004D45F0">
            <w:pPr>
              <w:jc w:val="both"/>
              <w:rPr>
                <w:szCs w:val="20"/>
              </w:rPr>
            </w:pPr>
            <w:r w:rsidRPr="00626D25">
              <w:rPr>
                <w:szCs w:val="20"/>
              </w:rPr>
              <w:t xml:space="preserve">The </w:t>
            </w:r>
            <w:r w:rsidR="00B74942" w:rsidRPr="00626D25">
              <w:rPr>
                <w:szCs w:val="20"/>
              </w:rPr>
              <w:t xml:space="preserve">Kyoto treaty goes into effect but without </w:t>
            </w:r>
            <w:r w:rsidR="00CD573F" w:rsidRPr="00626D25">
              <w:rPr>
                <w:szCs w:val="20"/>
              </w:rPr>
              <w:t>ratification by the U.S</w:t>
            </w:r>
            <w:r w:rsidR="006A1445">
              <w:rPr>
                <w:szCs w:val="20"/>
              </w:rPr>
              <w:t>.</w:t>
            </w:r>
            <w:r w:rsidR="00CD573F" w:rsidRPr="00626D25">
              <w:rPr>
                <w:szCs w:val="20"/>
              </w:rPr>
              <w:t>, China or India.</w:t>
            </w:r>
            <w:r w:rsidR="00883476" w:rsidRPr="00626D25">
              <w:rPr>
                <w:szCs w:val="20"/>
              </w:rPr>
              <w:t xml:space="preserve"> Kyoto </w:t>
            </w:r>
            <w:r w:rsidR="006A1445">
              <w:rPr>
                <w:szCs w:val="20"/>
              </w:rPr>
              <w:t>is</w:t>
            </w:r>
            <w:r w:rsidR="006A1445" w:rsidRPr="00626D25">
              <w:rPr>
                <w:szCs w:val="20"/>
              </w:rPr>
              <w:t xml:space="preserve"> </w:t>
            </w:r>
            <w:r w:rsidRPr="00626D25">
              <w:rPr>
                <w:szCs w:val="20"/>
              </w:rPr>
              <w:t xml:space="preserve">later considered a failure when </w:t>
            </w:r>
            <w:r w:rsidR="00883476" w:rsidRPr="00626D25">
              <w:rPr>
                <w:szCs w:val="20"/>
              </w:rPr>
              <w:t>Russia, Japan and Canada abstain from a “second round” of carbon cuts</w:t>
            </w:r>
            <w:r w:rsidR="006A1445">
              <w:rPr>
                <w:szCs w:val="20"/>
              </w:rPr>
              <w:t>,</w:t>
            </w:r>
            <w:r w:rsidR="00883476" w:rsidRPr="00626D25">
              <w:rPr>
                <w:szCs w:val="20"/>
              </w:rPr>
              <w:t xml:space="preserve"> citing that the Kyoto format did n</w:t>
            </w:r>
            <w:r w:rsidRPr="00626D25">
              <w:rPr>
                <w:szCs w:val="20"/>
              </w:rPr>
              <w:t xml:space="preserve">ot require developing countries </w:t>
            </w:r>
            <w:r w:rsidR="00AE706E">
              <w:rPr>
                <w:szCs w:val="20"/>
              </w:rPr>
              <w:t xml:space="preserve">(including China, </w:t>
            </w:r>
            <w:r w:rsidR="00883476" w:rsidRPr="00626D25">
              <w:rPr>
                <w:szCs w:val="20"/>
              </w:rPr>
              <w:t>the world’s No. 1 carb</w:t>
            </w:r>
            <w:r w:rsidRPr="00626D25">
              <w:rPr>
                <w:szCs w:val="20"/>
              </w:rPr>
              <w:t>on emitter)</w:t>
            </w:r>
            <w:r w:rsidR="00883476" w:rsidRPr="00626D25">
              <w:rPr>
                <w:szCs w:val="20"/>
              </w:rPr>
              <w:t xml:space="preserve"> to make targeted emission cuts. </w:t>
            </w:r>
            <w:r w:rsidRPr="00626D25">
              <w:rPr>
                <w:szCs w:val="20"/>
              </w:rPr>
              <w:t>China notes that they will consent to Kyoto targets once they receive adequate funding from Western countries to do so.</w:t>
            </w:r>
          </w:p>
          <w:p w:rsidR="00C14392" w:rsidRPr="00626D25" w:rsidRDefault="00C14392" w:rsidP="004D45F0">
            <w:pPr>
              <w:jc w:val="both"/>
              <w:rPr>
                <w:szCs w:val="20"/>
              </w:rPr>
            </w:pPr>
          </w:p>
        </w:tc>
      </w:tr>
      <w:tr w:rsidR="00060CC6" w:rsidRPr="00626D25" w:rsidTr="009C09D7">
        <w:tc>
          <w:tcPr>
            <w:tcW w:w="828" w:type="dxa"/>
          </w:tcPr>
          <w:p w:rsidR="00060CC6" w:rsidRPr="00626D25" w:rsidRDefault="00060CC6" w:rsidP="00A7318C">
            <w:pPr>
              <w:jc w:val="center"/>
              <w:rPr>
                <w:szCs w:val="20"/>
              </w:rPr>
            </w:pPr>
            <w:r w:rsidRPr="00626D25">
              <w:rPr>
                <w:szCs w:val="20"/>
              </w:rPr>
              <w:t>2006</w:t>
            </w:r>
          </w:p>
        </w:tc>
        <w:tc>
          <w:tcPr>
            <w:tcW w:w="5148" w:type="dxa"/>
          </w:tcPr>
          <w:p w:rsidR="00060CC6" w:rsidRDefault="00060CC6" w:rsidP="004D45F0">
            <w:pPr>
              <w:jc w:val="both"/>
              <w:rPr>
                <w:szCs w:val="20"/>
              </w:rPr>
            </w:pPr>
            <w:r w:rsidRPr="00626D25">
              <w:rPr>
                <w:szCs w:val="20"/>
              </w:rPr>
              <w:t>Al Gore's documentary "An Inconvenient Truth" is release</w:t>
            </w:r>
            <w:r w:rsidR="006A1445">
              <w:rPr>
                <w:szCs w:val="20"/>
              </w:rPr>
              <w:t>d</w:t>
            </w:r>
            <w:r w:rsidRPr="00626D25">
              <w:rPr>
                <w:szCs w:val="20"/>
              </w:rPr>
              <w:t xml:space="preserve"> in theatres and persuades</w:t>
            </w:r>
            <w:r w:rsidR="00671A41" w:rsidRPr="00626D25">
              <w:rPr>
                <w:szCs w:val="20"/>
              </w:rPr>
              <w:t xml:space="preserve"> many</w:t>
            </w:r>
            <w:r w:rsidRPr="00626D25">
              <w:rPr>
                <w:szCs w:val="20"/>
              </w:rPr>
              <w:t xml:space="preserve"> but </w:t>
            </w:r>
            <w:r w:rsidR="00671A41" w:rsidRPr="00626D25">
              <w:rPr>
                <w:szCs w:val="20"/>
              </w:rPr>
              <w:t xml:space="preserve">also </w:t>
            </w:r>
            <w:r w:rsidRPr="00626D25">
              <w:rPr>
                <w:szCs w:val="20"/>
              </w:rPr>
              <w:t xml:space="preserve">sharpens political polarization. </w:t>
            </w:r>
            <w:r w:rsidR="00671A41" w:rsidRPr="00626D25">
              <w:rPr>
                <w:szCs w:val="20"/>
              </w:rPr>
              <w:t>Gore’s documentary includes a simulation of a polar bear’s demise because of the effect of global warming on his arctic habitat.</w:t>
            </w:r>
          </w:p>
          <w:p w:rsidR="00C14392" w:rsidRPr="00626D25" w:rsidRDefault="00C14392" w:rsidP="004D45F0">
            <w:pPr>
              <w:jc w:val="both"/>
              <w:rPr>
                <w:szCs w:val="20"/>
              </w:rPr>
            </w:pPr>
          </w:p>
        </w:tc>
      </w:tr>
      <w:tr w:rsidR="00060CC6" w:rsidRPr="00626D25" w:rsidTr="009C09D7">
        <w:tc>
          <w:tcPr>
            <w:tcW w:w="828" w:type="dxa"/>
          </w:tcPr>
          <w:p w:rsidR="00060CC6" w:rsidRPr="00626D25" w:rsidRDefault="00060CC6" w:rsidP="00E812CE">
            <w:pPr>
              <w:jc w:val="center"/>
              <w:rPr>
                <w:szCs w:val="20"/>
              </w:rPr>
            </w:pPr>
            <w:r w:rsidRPr="00626D25">
              <w:rPr>
                <w:szCs w:val="20"/>
              </w:rPr>
              <w:t>2007</w:t>
            </w:r>
          </w:p>
        </w:tc>
        <w:tc>
          <w:tcPr>
            <w:tcW w:w="5148" w:type="dxa"/>
          </w:tcPr>
          <w:p w:rsidR="00DC110E" w:rsidRPr="00626D25" w:rsidRDefault="00DC110E" w:rsidP="00392092">
            <w:pPr>
              <w:widowControl w:val="0"/>
              <w:jc w:val="both"/>
              <w:rPr>
                <w:szCs w:val="20"/>
              </w:rPr>
            </w:pPr>
            <w:r w:rsidRPr="00626D25">
              <w:rPr>
                <w:szCs w:val="20"/>
              </w:rPr>
              <w:t xml:space="preserve">The fourth IPCC report warns that serious effects of warming have become evident; and </w:t>
            </w:r>
            <w:r w:rsidR="00244180">
              <w:rPr>
                <w:szCs w:val="20"/>
              </w:rPr>
              <w:t xml:space="preserve">it </w:t>
            </w:r>
            <w:r w:rsidRPr="00626D25">
              <w:rPr>
                <w:szCs w:val="20"/>
              </w:rPr>
              <w:t xml:space="preserve">states that the cost of reducing emissions would be far less than the damage they </w:t>
            </w:r>
            <w:r w:rsidRPr="00626D25">
              <w:rPr>
                <w:szCs w:val="20"/>
              </w:rPr>
              <w:lastRenderedPageBreak/>
              <w:t>will cause.</w:t>
            </w:r>
          </w:p>
          <w:p w:rsidR="00DC110E" w:rsidRPr="00626D25" w:rsidRDefault="00DC110E" w:rsidP="00392092">
            <w:pPr>
              <w:widowControl w:val="0"/>
              <w:jc w:val="both"/>
              <w:rPr>
                <w:szCs w:val="20"/>
              </w:rPr>
            </w:pPr>
          </w:p>
          <w:p w:rsidR="00CF3C34" w:rsidRDefault="00671A41" w:rsidP="00392092">
            <w:pPr>
              <w:widowControl w:val="0"/>
              <w:jc w:val="both"/>
              <w:rPr>
                <w:szCs w:val="20"/>
              </w:rPr>
            </w:pPr>
            <w:r w:rsidRPr="00626D25">
              <w:rPr>
                <w:szCs w:val="20"/>
              </w:rPr>
              <w:t xml:space="preserve">Al </w:t>
            </w:r>
            <w:r w:rsidR="00060CC6" w:rsidRPr="00626D25">
              <w:rPr>
                <w:szCs w:val="20"/>
              </w:rPr>
              <w:t xml:space="preserve">Gore </w:t>
            </w:r>
            <w:r w:rsidRPr="00626D25">
              <w:rPr>
                <w:szCs w:val="20"/>
              </w:rPr>
              <w:t xml:space="preserve">is </w:t>
            </w:r>
            <w:r w:rsidR="00060CC6" w:rsidRPr="00626D25">
              <w:rPr>
                <w:szCs w:val="20"/>
              </w:rPr>
              <w:t xml:space="preserve">awarded the 2007 Nobel Peace Prize for his work on global warming. In his acceptance speech he </w:t>
            </w:r>
            <w:r w:rsidRPr="00626D25">
              <w:rPr>
                <w:szCs w:val="20"/>
              </w:rPr>
              <w:t>reiterates</w:t>
            </w:r>
            <w:r w:rsidR="00060CC6" w:rsidRPr="00626D25">
              <w:rPr>
                <w:szCs w:val="20"/>
              </w:rPr>
              <w:t xml:space="preserve"> a prediction </w:t>
            </w:r>
            <w:r w:rsidRPr="00626D25">
              <w:rPr>
                <w:szCs w:val="20"/>
              </w:rPr>
              <w:t xml:space="preserve">from environmental scientists </w:t>
            </w:r>
            <w:r w:rsidR="00060CC6" w:rsidRPr="00626D25">
              <w:rPr>
                <w:szCs w:val="20"/>
              </w:rPr>
              <w:t>that the Nort</w:t>
            </w:r>
            <w:r w:rsidR="006C4B5B">
              <w:rPr>
                <w:szCs w:val="20"/>
              </w:rPr>
              <w:t>h Pole would be ice free by 2014</w:t>
            </w:r>
            <w:r w:rsidR="00060CC6" w:rsidRPr="00626D25">
              <w:rPr>
                <w:szCs w:val="20"/>
              </w:rPr>
              <w:t>.</w:t>
            </w:r>
          </w:p>
          <w:p w:rsidR="00060CC6" w:rsidRPr="00626D25" w:rsidRDefault="00060CC6" w:rsidP="00392092">
            <w:pPr>
              <w:widowControl w:val="0"/>
              <w:jc w:val="both"/>
              <w:rPr>
                <w:szCs w:val="20"/>
              </w:rPr>
            </w:pPr>
          </w:p>
          <w:p w:rsidR="00CF3C34" w:rsidRDefault="001B431A" w:rsidP="00392092">
            <w:pPr>
              <w:widowControl w:val="0"/>
              <w:ind w:left="323"/>
              <w:jc w:val="both"/>
              <w:rPr>
                <w:szCs w:val="20"/>
              </w:rPr>
            </w:pPr>
            <w:r w:rsidRPr="006567FE">
              <w:rPr>
                <w:i/>
                <w:szCs w:val="20"/>
              </w:rPr>
              <w:t>“The [Arctic] ice cap is falling off a cliff. It could be completely gone in summer in as little as 7 years from now.</w:t>
            </w:r>
            <w:r w:rsidR="00244180">
              <w:rPr>
                <w:i/>
                <w:szCs w:val="20"/>
              </w:rPr>
              <w:t>”</w:t>
            </w:r>
            <w:r w:rsidR="00671A41" w:rsidRPr="00626D25">
              <w:rPr>
                <w:szCs w:val="20"/>
              </w:rPr>
              <w:t xml:space="preserve"> </w:t>
            </w:r>
            <w:r w:rsidR="00244180">
              <w:rPr>
                <w:szCs w:val="20"/>
              </w:rPr>
              <w:t>—</w:t>
            </w:r>
            <w:r w:rsidR="00671A41" w:rsidRPr="00626D25">
              <w:rPr>
                <w:szCs w:val="20"/>
              </w:rPr>
              <w:t>Al Gore</w:t>
            </w:r>
            <w:r w:rsidR="00DC110E" w:rsidRPr="00626D25">
              <w:rPr>
                <w:szCs w:val="20"/>
              </w:rPr>
              <w:t>, 2007</w:t>
            </w:r>
          </w:p>
          <w:p w:rsidR="00060CC6" w:rsidRPr="00626D25" w:rsidRDefault="00060CC6" w:rsidP="00392092">
            <w:pPr>
              <w:widowControl w:val="0"/>
              <w:ind w:left="720"/>
              <w:jc w:val="both"/>
              <w:rPr>
                <w:szCs w:val="20"/>
              </w:rPr>
            </w:pPr>
          </w:p>
        </w:tc>
      </w:tr>
      <w:tr w:rsidR="009C09D7" w:rsidRPr="00626D25" w:rsidTr="009C09D7">
        <w:tc>
          <w:tcPr>
            <w:tcW w:w="828" w:type="dxa"/>
          </w:tcPr>
          <w:p w:rsidR="009C09D7" w:rsidRPr="00626D25" w:rsidRDefault="009C09D7" w:rsidP="00814605">
            <w:pPr>
              <w:widowControl w:val="0"/>
              <w:jc w:val="center"/>
              <w:rPr>
                <w:szCs w:val="20"/>
              </w:rPr>
            </w:pPr>
            <w:r w:rsidRPr="00626D25">
              <w:rPr>
                <w:szCs w:val="20"/>
              </w:rPr>
              <w:lastRenderedPageBreak/>
              <w:t>2009</w:t>
            </w:r>
          </w:p>
        </w:tc>
        <w:tc>
          <w:tcPr>
            <w:tcW w:w="5148" w:type="dxa"/>
          </w:tcPr>
          <w:p w:rsidR="009C09D7" w:rsidRPr="00626D25" w:rsidRDefault="009C09D7" w:rsidP="00814605">
            <w:pPr>
              <w:widowControl w:val="0"/>
              <w:jc w:val="both"/>
              <w:rPr>
                <w:szCs w:val="20"/>
              </w:rPr>
            </w:pPr>
            <w:r w:rsidRPr="00626D25">
              <w:rPr>
                <w:szCs w:val="20"/>
              </w:rPr>
              <w:t>The 2009 Copenhagen conference fails to negotiate legally binding agreements</w:t>
            </w:r>
            <w:r>
              <w:rPr>
                <w:szCs w:val="20"/>
              </w:rPr>
              <w:t>,</w:t>
            </w:r>
            <w:r w:rsidRPr="00626D25">
              <w:rPr>
                <w:szCs w:val="20"/>
              </w:rPr>
              <w:t xml:space="preserve"> further dampening hopes of forcing countries to reduce emissions.</w:t>
            </w:r>
          </w:p>
          <w:p w:rsidR="009C09D7" w:rsidRPr="00626D25" w:rsidRDefault="009C09D7" w:rsidP="00814605">
            <w:pPr>
              <w:widowControl w:val="0"/>
              <w:jc w:val="both"/>
              <w:rPr>
                <w:szCs w:val="20"/>
              </w:rPr>
            </w:pPr>
          </w:p>
          <w:p w:rsidR="009C09D7" w:rsidRPr="00626D25" w:rsidRDefault="009C09D7" w:rsidP="00814605">
            <w:pPr>
              <w:widowControl w:val="0"/>
              <w:jc w:val="both"/>
              <w:rPr>
                <w:szCs w:val="20"/>
              </w:rPr>
            </w:pPr>
            <w:r w:rsidRPr="00626D25">
              <w:rPr>
                <w:szCs w:val="20"/>
              </w:rPr>
              <w:t>Despite environmental experts</w:t>
            </w:r>
            <w:r>
              <w:rPr>
                <w:szCs w:val="20"/>
              </w:rPr>
              <w:t>’</w:t>
            </w:r>
            <w:r w:rsidRPr="00626D25">
              <w:rPr>
                <w:szCs w:val="20"/>
              </w:rPr>
              <w:t xml:space="preserve"> warning that the effects of global warming are arriving at a faster and more dangerous pace, global warming credibility is significantly damaged when excerpts from hacked e-mails of climate scientists fuel public skepticism. The emails reveal that the scientists have been</w:t>
            </w:r>
            <w:r>
              <w:rPr>
                <w:szCs w:val="20"/>
              </w:rPr>
              <w:t>:</w:t>
            </w:r>
            <w:r w:rsidRPr="00626D25">
              <w:rPr>
                <w:szCs w:val="20"/>
              </w:rPr>
              <w:t xml:space="preserve"> </w:t>
            </w:r>
          </w:p>
          <w:p w:rsidR="009C09D7" w:rsidRPr="00626D25" w:rsidRDefault="009C09D7" w:rsidP="00814605">
            <w:pPr>
              <w:pStyle w:val="ListParagraph"/>
              <w:widowControl w:val="0"/>
              <w:numPr>
                <w:ilvl w:val="0"/>
                <w:numId w:val="8"/>
              </w:numPr>
              <w:jc w:val="both"/>
              <w:rPr>
                <w:szCs w:val="20"/>
              </w:rPr>
            </w:pPr>
            <w:r>
              <w:rPr>
                <w:szCs w:val="20"/>
              </w:rPr>
              <w:t>D</w:t>
            </w:r>
            <w:r w:rsidRPr="00626D25">
              <w:rPr>
                <w:szCs w:val="20"/>
              </w:rPr>
              <w:t xml:space="preserve">octoring or withholding data that show global cooling trends </w:t>
            </w:r>
          </w:p>
          <w:p w:rsidR="009C09D7" w:rsidRPr="00626D25" w:rsidRDefault="009C09D7" w:rsidP="00814605">
            <w:pPr>
              <w:pStyle w:val="ListParagraph"/>
              <w:widowControl w:val="0"/>
              <w:numPr>
                <w:ilvl w:val="0"/>
                <w:numId w:val="8"/>
              </w:numPr>
              <w:jc w:val="both"/>
              <w:rPr>
                <w:szCs w:val="20"/>
              </w:rPr>
            </w:pPr>
            <w:r>
              <w:rPr>
                <w:szCs w:val="20"/>
              </w:rPr>
              <w:t>C</w:t>
            </w:r>
            <w:r w:rsidRPr="00626D25">
              <w:rPr>
                <w:szCs w:val="20"/>
              </w:rPr>
              <w:t>hanging data and dates in order to prevent skepticism</w:t>
            </w:r>
          </w:p>
          <w:p w:rsidR="009C09D7" w:rsidRPr="00626D25" w:rsidRDefault="009C09D7" w:rsidP="00814605">
            <w:pPr>
              <w:pStyle w:val="ListParagraph"/>
              <w:widowControl w:val="0"/>
              <w:numPr>
                <w:ilvl w:val="0"/>
                <w:numId w:val="8"/>
              </w:numPr>
              <w:jc w:val="both"/>
              <w:rPr>
                <w:szCs w:val="20"/>
              </w:rPr>
            </w:pPr>
            <w:r>
              <w:rPr>
                <w:szCs w:val="20"/>
              </w:rPr>
              <w:t>R</w:t>
            </w:r>
            <w:r w:rsidRPr="00626D25">
              <w:rPr>
                <w:szCs w:val="20"/>
              </w:rPr>
              <w:t>efusing to reveal the basis for their climate change predictions to the public</w:t>
            </w:r>
          </w:p>
          <w:p w:rsidR="009C09D7" w:rsidRPr="00626D25" w:rsidRDefault="009C09D7" w:rsidP="00814605">
            <w:pPr>
              <w:pStyle w:val="ListParagraph"/>
              <w:widowControl w:val="0"/>
              <w:numPr>
                <w:ilvl w:val="0"/>
                <w:numId w:val="8"/>
              </w:numPr>
              <w:jc w:val="both"/>
              <w:rPr>
                <w:szCs w:val="20"/>
              </w:rPr>
            </w:pPr>
            <w:r>
              <w:rPr>
                <w:szCs w:val="20"/>
              </w:rPr>
              <w:t>S</w:t>
            </w:r>
            <w:r w:rsidRPr="00626D25">
              <w:rPr>
                <w:szCs w:val="20"/>
              </w:rPr>
              <w:t>pinning data to support foregone conclusions rather than deducing conclusions based on the data</w:t>
            </w:r>
          </w:p>
          <w:p w:rsidR="009C09D7" w:rsidRPr="00626D25" w:rsidRDefault="009C09D7" w:rsidP="00814605">
            <w:pPr>
              <w:pStyle w:val="ListParagraph"/>
              <w:widowControl w:val="0"/>
              <w:numPr>
                <w:ilvl w:val="0"/>
                <w:numId w:val="8"/>
              </w:numPr>
              <w:jc w:val="both"/>
              <w:rPr>
                <w:szCs w:val="20"/>
              </w:rPr>
            </w:pPr>
            <w:r>
              <w:rPr>
                <w:szCs w:val="20"/>
              </w:rPr>
              <w:t>O</w:t>
            </w:r>
            <w:r w:rsidRPr="00626D25">
              <w:rPr>
                <w:szCs w:val="20"/>
              </w:rPr>
              <w:t>rganizing efforts to blacklist climate change dissidents</w:t>
            </w:r>
          </w:p>
          <w:p w:rsidR="009C09D7" w:rsidRPr="00626D25" w:rsidRDefault="009C09D7" w:rsidP="00814605">
            <w:pPr>
              <w:widowControl w:val="0"/>
              <w:jc w:val="both"/>
              <w:rPr>
                <w:szCs w:val="20"/>
              </w:rPr>
            </w:pPr>
          </w:p>
          <w:p w:rsidR="009C09D7" w:rsidRPr="00626D25" w:rsidRDefault="009C09D7" w:rsidP="00814605">
            <w:pPr>
              <w:widowControl w:val="0"/>
              <w:ind w:left="360"/>
              <w:jc w:val="both"/>
              <w:rPr>
                <w:szCs w:val="20"/>
              </w:rPr>
            </w:pPr>
            <w:r w:rsidRPr="00626D25">
              <w:rPr>
                <w:szCs w:val="20"/>
              </w:rPr>
              <w:t>“</w:t>
            </w:r>
            <w:r w:rsidRPr="00AE706E">
              <w:rPr>
                <w:i/>
                <w:szCs w:val="20"/>
              </w:rPr>
              <w:t xml:space="preserve">We do now have hundreds of emails that give every appearance of testifying to concerted and coordinated efforts by leading climatologists to fit the data to their conclusions while attempting to silence and discredit </w:t>
            </w:r>
            <w:r w:rsidRPr="00AE706E">
              <w:rPr>
                <w:i/>
                <w:szCs w:val="20"/>
              </w:rPr>
              <w:lastRenderedPageBreak/>
              <w:t>their critics.</w:t>
            </w:r>
            <w:r w:rsidRPr="00626D25">
              <w:rPr>
                <w:szCs w:val="20"/>
              </w:rPr>
              <w:t>”</w:t>
            </w:r>
            <w:r>
              <w:rPr>
                <w:rStyle w:val="FootnoteReference"/>
                <w:szCs w:val="20"/>
              </w:rPr>
              <w:footnoteReference w:id="28"/>
            </w:r>
          </w:p>
          <w:p w:rsidR="009C09D7" w:rsidRPr="00626D25" w:rsidRDefault="009C09D7" w:rsidP="00814605">
            <w:pPr>
              <w:widowControl w:val="0"/>
              <w:jc w:val="both"/>
              <w:rPr>
                <w:szCs w:val="20"/>
              </w:rPr>
            </w:pPr>
          </w:p>
        </w:tc>
      </w:tr>
      <w:tr w:rsidR="009C09D7" w:rsidRPr="00626D25" w:rsidTr="009C09D7">
        <w:tc>
          <w:tcPr>
            <w:tcW w:w="828" w:type="dxa"/>
          </w:tcPr>
          <w:p w:rsidR="009C09D7" w:rsidRPr="00626D25" w:rsidRDefault="009C09D7" w:rsidP="00A7318C">
            <w:pPr>
              <w:jc w:val="center"/>
              <w:rPr>
                <w:szCs w:val="20"/>
              </w:rPr>
            </w:pPr>
            <w:r w:rsidRPr="00626D25">
              <w:rPr>
                <w:szCs w:val="20"/>
              </w:rPr>
              <w:lastRenderedPageBreak/>
              <w:t>2012</w:t>
            </w:r>
          </w:p>
        </w:tc>
        <w:tc>
          <w:tcPr>
            <w:tcW w:w="5148" w:type="dxa"/>
          </w:tcPr>
          <w:p w:rsidR="009C09D7" w:rsidRDefault="009C09D7" w:rsidP="00392092">
            <w:pPr>
              <w:widowControl w:val="0"/>
              <w:jc w:val="both"/>
              <w:rPr>
                <w:szCs w:val="20"/>
              </w:rPr>
            </w:pPr>
            <w:r w:rsidRPr="00626D25">
              <w:rPr>
                <w:szCs w:val="20"/>
              </w:rPr>
              <w:t>Super</w:t>
            </w:r>
            <w:r>
              <w:rPr>
                <w:szCs w:val="20"/>
              </w:rPr>
              <w:t>s</w:t>
            </w:r>
            <w:r w:rsidRPr="00626D25">
              <w:rPr>
                <w:szCs w:val="20"/>
              </w:rPr>
              <w:t xml:space="preserve">torm Sandy floods parts of the New Jersey coast, </w:t>
            </w:r>
            <w:r>
              <w:rPr>
                <w:szCs w:val="20"/>
              </w:rPr>
              <w:t>l</w:t>
            </w:r>
            <w:r w:rsidRPr="00626D25">
              <w:rPr>
                <w:szCs w:val="20"/>
              </w:rPr>
              <w:t>ower Manhattan, and other areas in New York. Environmentalists once again claim that the intensity of such storms</w:t>
            </w:r>
            <w:r>
              <w:rPr>
                <w:szCs w:val="20"/>
              </w:rPr>
              <w:t xml:space="preserve"> is</w:t>
            </w:r>
            <w:r w:rsidRPr="00626D25">
              <w:rPr>
                <w:szCs w:val="20"/>
              </w:rPr>
              <w:t xml:space="preserve"> </w:t>
            </w:r>
            <w:r>
              <w:rPr>
                <w:szCs w:val="20"/>
              </w:rPr>
              <w:t xml:space="preserve">attributable to an </w:t>
            </w:r>
            <w:r w:rsidRPr="00626D25">
              <w:rPr>
                <w:szCs w:val="20"/>
              </w:rPr>
              <w:t>increasing global warming</w:t>
            </w:r>
            <w:r>
              <w:rPr>
                <w:szCs w:val="20"/>
              </w:rPr>
              <w:t xml:space="preserve"> trend</w:t>
            </w:r>
            <w:r w:rsidRPr="00626D25">
              <w:rPr>
                <w:szCs w:val="20"/>
              </w:rPr>
              <w:t>.</w:t>
            </w:r>
          </w:p>
          <w:p w:rsidR="009C09D7" w:rsidRPr="00626D25" w:rsidRDefault="009C09D7" w:rsidP="00392092">
            <w:pPr>
              <w:widowControl w:val="0"/>
              <w:jc w:val="both"/>
              <w:rPr>
                <w:szCs w:val="20"/>
              </w:rPr>
            </w:pPr>
          </w:p>
        </w:tc>
      </w:tr>
      <w:tr w:rsidR="009C09D7" w:rsidRPr="00626D25" w:rsidTr="009C09D7">
        <w:tc>
          <w:tcPr>
            <w:tcW w:w="828" w:type="dxa"/>
          </w:tcPr>
          <w:p w:rsidR="009C09D7" w:rsidRPr="00626D25" w:rsidRDefault="009C09D7" w:rsidP="00A7318C">
            <w:pPr>
              <w:jc w:val="center"/>
              <w:rPr>
                <w:szCs w:val="20"/>
              </w:rPr>
            </w:pPr>
            <w:r w:rsidRPr="00626D25">
              <w:rPr>
                <w:szCs w:val="20"/>
              </w:rPr>
              <w:t>2013</w:t>
            </w:r>
          </w:p>
        </w:tc>
        <w:tc>
          <w:tcPr>
            <w:tcW w:w="5148" w:type="dxa"/>
          </w:tcPr>
          <w:p w:rsidR="009C09D7" w:rsidRPr="00626D25" w:rsidRDefault="009C09D7" w:rsidP="00392092">
            <w:pPr>
              <w:widowControl w:val="0"/>
              <w:jc w:val="both"/>
              <w:rPr>
                <w:szCs w:val="20"/>
              </w:rPr>
            </w:pPr>
            <w:r w:rsidRPr="00626D25">
              <w:rPr>
                <w:szCs w:val="20"/>
              </w:rPr>
              <w:t>Global warming scientists continue to disregard and explain away t</w:t>
            </w:r>
            <w:r>
              <w:rPr>
                <w:szCs w:val="20"/>
              </w:rPr>
              <w:t>he global cooling trend that had</w:t>
            </w:r>
            <w:r w:rsidRPr="00626D25">
              <w:rPr>
                <w:szCs w:val="20"/>
              </w:rPr>
              <w:t xml:space="preserve"> </w:t>
            </w:r>
            <w:r>
              <w:rPr>
                <w:szCs w:val="20"/>
              </w:rPr>
              <w:t>then</w:t>
            </w:r>
            <w:r w:rsidRPr="00626D25">
              <w:rPr>
                <w:szCs w:val="20"/>
              </w:rPr>
              <w:t xml:space="preserve"> been in effect </w:t>
            </w:r>
            <w:r>
              <w:rPr>
                <w:szCs w:val="20"/>
              </w:rPr>
              <w:t xml:space="preserve">over the previous </w:t>
            </w:r>
            <w:r w:rsidRPr="00626D25">
              <w:rPr>
                <w:szCs w:val="20"/>
              </w:rPr>
              <w:t>15 years</w:t>
            </w:r>
            <w:r>
              <w:rPr>
                <w:szCs w:val="20"/>
              </w:rPr>
              <w:t>,</w:t>
            </w:r>
            <w:r w:rsidRPr="00626D25">
              <w:rPr>
                <w:szCs w:val="20"/>
              </w:rPr>
              <w:t xml:space="preserve"> citing that the warming has been concentrating in deep</w:t>
            </w:r>
            <w:r>
              <w:rPr>
                <w:szCs w:val="20"/>
              </w:rPr>
              <w:t>-</w:t>
            </w:r>
            <w:r w:rsidRPr="00626D25">
              <w:rPr>
                <w:szCs w:val="20"/>
              </w:rPr>
              <w:t xml:space="preserve">ocean waters </w:t>
            </w:r>
            <w:r>
              <w:rPr>
                <w:szCs w:val="20"/>
              </w:rPr>
              <w:t>which were continuing</w:t>
            </w:r>
            <w:r w:rsidRPr="00626D25">
              <w:rPr>
                <w:szCs w:val="20"/>
              </w:rPr>
              <w:t xml:space="preserve"> to get warmer.</w:t>
            </w:r>
          </w:p>
          <w:p w:rsidR="009C09D7" w:rsidRPr="00626D25" w:rsidRDefault="009C09D7" w:rsidP="00392092">
            <w:pPr>
              <w:widowControl w:val="0"/>
              <w:jc w:val="both"/>
              <w:rPr>
                <w:szCs w:val="20"/>
              </w:rPr>
            </w:pPr>
          </w:p>
          <w:p w:rsidR="009C09D7" w:rsidRDefault="009C09D7" w:rsidP="00392092">
            <w:pPr>
              <w:widowControl w:val="0"/>
              <w:jc w:val="both"/>
              <w:rPr>
                <w:szCs w:val="20"/>
              </w:rPr>
            </w:pPr>
            <w:r w:rsidRPr="00626D25">
              <w:rPr>
                <w:szCs w:val="20"/>
              </w:rPr>
              <w:t>Though CO</w:t>
            </w:r>
            <w:r w:rsidRPr="006567FE">
              <w:rPr>
                <w:szCs w:val="20"/>
                <w:vertAlign w:val="subscript"/>
              </w:rPr>
              <w:t>2</w:t>
            </w:r>
            <w:r w:rsidRPr="00626D25">
              <w:rPr>
                <w:szCs w:val="20"/>
              </w:rPr>
              <w:t xml:space="preserve"> in the atmosphere reaches </w:t>
            </w:r>
            <w:r>
              <w:rPr>
                <w:szCs w:val="20"/>
              </w:rPr>
              <w:t xml:space="preserve">its </w:t>
            </w:r>
            <w:r w:rsidRPr="00626D25">
              <w:rPr>
                <w:szCs w:val="20"/>
              </w:rPr>
              <w:t>highest level in modern history (397 ppm)</w:t>
            </w:r>
            <w:r>
              <w:rPr>
                <w:szCs w:val="20"/>
              </w:rPr>
              <w:t>,</w:t>
            </w:r>
            <w:r w:rsidRPr="00626D25">
              <w:rPr>
                <w:szCs w:val="20"/>
              </w:rPr>
              <w:t xml:space="preserve"> the corresponding rapid global temperature rise predicted by IPCC models does not materialize. </w:t>
            </w:r>
          </w:p>
          <w:p w:rsidR="009C09D7" w:rsidRPr="00626D25" w:rsidRDefault="009C09D7" w:rsidP="00392092">
            <w:pPr>
              <w:widowControl w:val="0"/>
              <w:jc w:val="both"/>
              <w:rPr>
                <w:szCs w:val="20"/>
              </w:rPr>
            </w:pPr>
          </w:p>
        </w:tc>
      </w:tr>
      <w:tr w:rsidR="009C09D7" w:rsidRPr="00626D25" w:rsidTr="009C09D7">
        <w:tc>
          <w:tcPr>
            <w:tcW w:w="828" w:type="dxa"/>
          </w:tcPr>
          <w:p w:rsidR="009C09D7" w:rsidRPr="00626D25" w:rsidRDefault="009C09D7" w:rsidP="00A7318C">
            <w:pPr>
              <w:jc w:val="center"/>
              <w:rPr>
                <w:szCs w:val="20"/>
              </w:rPr>
            </w:pPr>
            <w:r w:rsidRPr="00626D25">
              <w:rPr>
                <w:szCs w:val="20"/>
              </w:rPr>
              <w:t>2014</w:t>
            </w:r>
          </w:p>
        </w:tc>
        <w:tc>
          <w:tcPr>
            <w:tcW w:w="5148" w:type="dxa"/>
          </w:tcPr>
          <w:p w:rsidR="009C09D7" w:rsidRPr="00626D25" w:rsidRDefault="009C09D7" w:rsidP="004D45F0">
            <w:pPr>
              <w:jc w:val="both"/>
              <w:rPr>
                <w:szCs w:val="20"/>
              </w:rPr>
            </w:pPr>
            <w:r w:rsidRPr="00626D25">
              <w:rPr>
                <w:szCs w:val="20"/>
              </w:rPr>
              <w:t xml:space="preserve">Al Gore's prediction that there would no longer be summer ice at the North </w:t>
            </w:r>
            <w:r>
              <w:rPr>
                <w:szCs w:val="20"/>
              </w:rPr>
              <w:t>P</w:t>
            </w:r>
            <w:r w:rsidRPr="00626D25">
              <w:rPr>
                <w:szCs w:val="20"/>
              </w:rPr>
              <w:t>ole proves t</w:t>
            </w:r>
            <w:r>
              <w:rPr>
                <w:szCs w:val="20"/>
              </w:rPr>
              <w:t>o be significantly off base. D</w:t>
            </w:r>
            <w:r w:rsidRPr="00626D25">
              <w:rPr>
                <w:szCs w:val="20"/>
              </w:rPr>
              <w:t>ata emerges showing the ice cap 60% thicker than in 2006.</w:t>
            </w:r>
          </w:p>
          <w:p w:rsidR="009C09D7" w:rsidRPr="00626D25" w:rsidRDefault="009C09D7" w:rsidP="004D45F0">
            <w:pPr>
              <w:jc w:val="both"/>
              <w:rPr>
                <w:szCs w:val="20"/>
              </w:rPr>
            </w:pPr>
          </w:p>
          <w:p w:rsidR="009C09D7" w:rsidRDefault="009C09D7" w:rsidP="00CF3C34">
            <w:pPr>
              <w:ind w:left="233"/>
              <w:jc w:val="both"/>
              <w:rPr>
                <w:szCs w:val="20"/>
              </w:rPr>
            </w:pPr>
            <w:r w:rsidRPr="00626D25">
              <w:rPr>
                <w:szCs w:val="20"/>
              </w:rPr>
              <w:t>“</w:t>
            </w:r>
            <w:r w:rsidRPr="00C14392">
              <w:rPr>
                <w:i/>
                <w:szCs w:val="20"/>
              </w:rPr>
              <w:t xml:space="preserve">Despite Al Gore’s 2007 apocalyptic predictions that in just 7 more years the Arctic ice cap [would] be </w:t>
            </w:r>
            <w:r>
              <w:rPr>
                <w:i/>
                <w:szCs w:val="20"/>
              </w:rPr>
              <w:t>‘</w:t>
            </w:r>
            <w:r w:rsidRPr="00C14392">
              <w:rPr>
                <w:i/>
                <w:szCs w:val="20"/>
              </w:rPr>
              <w:t>completely gone,</w:t>
            </w:r>
            <w:r>
              <w:rPr>
                <w:i/>
                <w:szCs w:val="20"/>
              </w:rPr>
              <w:t>’</w:t>
            </w:r>
            <w:r w:rsidRPr="00C14392">
              <w:rPr>
                <w:i/>
                <w:szCs w:val="20"/>
              </w:rPr>
              <w:t xml:space="preserve"> it has instead dramatically increased by 43% in size since 2012. The North Pole ice cap grew by 1.715 million square kilometers, an area the size of Alaska, in the last two years. In solidarity, the South Pole ice cap has also reached record-breaking levels, and [now] stands at 20 million square kilometers, the highest level since records began.</w:t>
            </w:r>
            <w:r w:rsidRPr="00626D25">
              <w:rPr>
                <w:szCs w:val="20"/>
              </w:rPr>
              <w:t>”</w:t>
            </w:r>
            <w:r w:rsidRPr="00626D25">
              <w:rPr>
                <w:rStyle w:val="FootnoteReference"/>
                <w:szCs w:val="20"/>
              </w:rPr>
              <w:footnoteReference w:id="29"/>
            </w:r>
          </w:p>
          <w:p w:rsidR="009C09D7" w:rsidRPr="00626D25" w:rsidRDefault="009C09D7" w:rsidP="00CF3C34">
            <w:pPr>
              <w:ind w:left="233"/>
              <w:jc w:val="both"/>
              <w:rPr>
                <w:szCs w:val="20"/>
              </w:rPr>
            </w:pPr>
          </w:p>
          <w:p w:rsidR="009C09D7" w:rsidRPr="00626D25" w:rsidRDefault="009C09D7" w:rsidP="00CF3C34">
            <w:pPr>
              <w:ind w:left="233"/>
              <w:jc w:val="both"/>
              <w:rPr>
                <w:szCs w:val="20"/>
              </w:rPr>
            </w:pPr>
            <w:r w:rsidRPr="00626D25">
              <w:rPr>
                <w:szCs w:val="20"/>
              </w:rPr>
              <w:t>“</w:t>
            </w:r>
            <w:r w:rsidRPr="00C14392">
              <w:rPr>
                <w:i/>
                <w:szCs w:val="20"/>
              </w:rPr>
              <w:t xml:space="preserve">Ralph Cicerone, head of the National Academy (of Sciences), said there are lots of things wrong in his movie, and Al Gore asked him to come and explain this to him, and he did come. And </w:t>
            </w:r>
            <w:r>
              <w:rPr>
                <w:i/>
                <w:szCs w:val="20"/>
              </w:rPr>
              <w:t xml:space="preserve">[Al Gore] </w:t>
            </w:r>
            <w:r w:rsidRPr="00C14392">
              <w:rPr>
                <w:i/>
                <w:szCs w:val="20"/>
              </w:rPr>
              <w:t>said, ‘Well, what’s wrong with my movie?’ [Ciceron</w:t>
            </w:r>
            <w:r>
              <w:rPr>
                <w:i/>
                <w:szCs w:val="20"/>
              </w:rPr>
              <w:t>e</w:t>
            </w:r>
            <w:r w:rsidRPr="00C14392">
              <w:rPr>
                <w:i/>
                <w:szCs w:val="20"/>
              </w:rPr>
              <w:t xml:space="preserve"> replied] ‘Well, lots of </w:t>
            </w:r>
            <w:proofErr w:type="gramStart"/>
            <w:r w:rsidRPr="00C14392">
              <w:rPr>
                <w:i/>
                <w:szCs w:val="20"/>
              </w:rPr>
              <w:t>things,</w:t>
            </w:r>
            <w:proofErr w:type="gramEnd"/>
            <w:r w:rsidRPr="00C14392">
              <w:rPr>
                <w:i/>
                <w:szCs w:val="20"/>
              </w:rPr>
              <w:t xml:space="preserve"> like the polar bears. We track polar bears. Not a single polar bear has died because of retreating ice.’</w:t>
            </w:r>
            <w:r w:rsidRPr="00626D25">
              <w:rPr>
                <w:szCs w:val="20"/>
              </w:rPr>
              <w:t>”</w:t>
            </w:r>
            <w:r w:rsidRPr="00626D25">
              <w:rPr>
                <w:rStyle w:val="FootnoteReference"/>
                <w:szCs w:val="20"/>
              </w:rPr>
              <w:footnoteReference w:id="30"/>
            </w:r>
          </w:p>
          <w:p w:rsidR="009C09D7" w:rsidRPr="00626D25" w:rsidRDefault="009C09D7" w:rsidP="00CF3C34">
            <w:pPr>
              <w:ind w:left="233"/>
              <w:jc w:val="both"/>
              <w:rPr>
                <w:szCs w:val="20"/>
              </w:rPr>
            </w:pPr>
            <w:r w:rsidRPr="00626D25">
              <w:rPr>
                <w:szCs w:val="20"/>
              </w:rPr>
              <w:br/>
              <w:t>“</w:t>
            </w:r>
            <w:r w:rsidRPr="00C14392">
              <w:rPr>
                <w:i/>
                <w:szCs w:val="20"/>
              </w:rPr>
              <w:t>Even as climate alarmists amplify their call for a worldwide tax on carbon dioxide emissions… penguins, polar bears, Himalayan glaciers and Arctic sea ice are all thriving. With dire proclamations of ice-free Arctic summers vehemently debunked… forecasts that Canada’s polar bear population would significantly decline due to global warming have been proven completely inaccurate.</w:t>
            </w:r>
            <w:r w:rsidRPr="00626D25">
              <w:rPr>
                <w:szCs w:val="20"/>
              </w:rPr>
              <w:t>”</w:t>
            </w:r>
            <w:r w:rsidRPr="00626D25">
              <w:rPr>
                <w:rStyle w:val="FootnoteReference"/>
                <w:szCs w:val="20"/>
              </w:rPr>
              <w:footnoteReference w:id="31"/>
            </w:r>
            <w:r w:rsidRPr="00626D25">
              <w:rPr>
                <w:szCs w:val="20"/>
              </w:rPr>
              <w:br/>
            </w:r>
          </w:p>
          <w:p w:rsidR="006F3D40" w:rsidRDefault="009C09D7" w:rsidP="009C09D7">
            <w:pPr>
              <w:ind w:left="233"/>
              <w:jc w:val="both"/>
              <w:rPr>
                <w:szCs w:val="20"/>
              </w:rPr>
            </w:pPr>
            <w:r w:rsidRPr="00626D25">
              <w:rPr>
                <w:szCs w:val="20"/>
              </w:rPr>
              <w:t>“</w:t>
            </w:r>
            <w:r w:rsidRPr="00C14392">
              <w:rPr>
                <w:i/>
                <w:szCs w:val="20"/>
              </w:rPr>
              <w:t>The amount of floating ice in the Arctic's Bering Sea</w:t>
            </w:r>
            <w:r>
              <w:rPr>
                <w:i/>
                <w:szCs w:val="20"/>
              </w:rPr>
              <w:t>—</w:t>
            </w:r>
            <w:r w:rsidRPr="00C14392">
              <w:rPr>
                <w:i/>
                <w:szCs w:val="20"/>
              </w:rPr>
              <w:t>which had long been expected to retreat disastrously by climate-Cassandra organizations such as Greenpeace</w:t>
            </w:r>
            <w:r>
              <w:rPr>
                <w:i/>
                <w:szCs w:val="20"/>
              </w:rPr>
              <w:t>—</w:t>
            </w:r>
            <w:r w:rsidRPr="00C14392">
              <w:rPr>
                <w:i/>
                <w:szCs w:val="20"/>
              </w:rPr>
              <w:t>reached all-time record high levels last month, according to U</w:t>
            </w:r>
            <w:r>
              <w:rPr>
                <w:i/>
                <w:szCs w:val="20"/>
              </w:rPr>
              <w:t>.</w:t>
            </w:r>
            <w:r w:rsidRPr="00C14392">
              <w:rPr>
                <w:i/>
                <w:szCs w:val="20"/>
              </w:rPr>
              <w:t>S</w:t>
            </w:r>
            <w:r>
              <w:rPr>
                <w:i/>
                <w:szCs w:val="20"/>
              </w:rPr>
              <w:t>.</w:t>
            </w:r>
            <w:r w:rsidRPr="00C14392">
              <w:rPr>
                <w:i/>
                <w:szCs w:val="20"/>
              </w:rPr>
              <w:t xml:space="preserve"> researchers monitoring the area using satellites. The U</w:t>
            </w:r>
            <w:r>
              <w:rPr>
                <w:i/>
                <w:szCs w:val="20"/>
              </w:rPr>
              <w:t>.</w:t>
            </w:r>
            <w:r w:rsidRPr="00C14392">
              <w:rPr>
                <w:i/>
                <w:szCs w:val="20"/>
              </w:rPr>
              <w:t>S</w:t>
            </w:r>
            <w:r>
              <w:rPr>
                <w:i/>
                <w:szCs w:val="20"/>
              </w:rPr>
              <w:t>.</w:t>
            </w:r>
            <w:r w:rsidRPr="00C14392">
              <w:rPr>
                <w:i/>
                <w:szCs w:val="20"/>
              </w:rPr>
              <w:t xml:space="preserve"> National Snow and Ice Data Center announced last week that ice extent in the Bering for the month of March has now been collated and compared, and is the highest seen since records began.</w:t>
            </w:r>
            <w:r w:rsidRPr="00626D25">
              <w:rPr>
                <w:szCs w:val="20"/>
              </w:rPr>
              <w:t>”</w:t>
            </w:r>
            <w:r w:rsidRPr="00626D25">
              <w:rPr>
                <w:rStyle w:val="FootnoteReference"/>
                <w:szCs w:val="20"/>
              </w:rPr>
              <w:footnoteReference w:id="32"/>
            </w:r>
          </w:p>
          <w:p w:rsidR="009C09D7" w:rsidRPr="00626D25" w:rsidRDefault="009C09D7" w:rsidP="009C09D7">
            <w:pPr>
              <w:ind w:left="233"/>
              <w:jc w:val="both"/>
              <w:rPr>
                <w:szCs w:val="20"/>
              </w:rPr>
            </w:pPr>
          </w:p>
        </w:tc>
      </w:tr>
    </w:tbl>
    <w:p w:rsidR="00021156" w:rsidRDefault="00021156" w:rsidP="004D45F0">
      <w:pPr>
        <w:jc w:val="both"/>
      </w:pPr>
      <w:r>
        <w:lastRenderedPageBreak/>
        <w:t>In light of th</w:t>
      </w:r>
      <w:r w:rsidR="00C14392">
        <w:t>is history</w:t>
      </w:r>
      <w:r>
        <w:t>, let’s do some question and answer about the science behind the global warming scare.</w:t>
      </w:r>
    </w:p>
    <w:p w:rsidR="003521E3" w:rsidRDefault="003521E3" w:rsidP="004D45F0">
      <w:pPr>
        <w:jc w:val="both"/>
      </w:pPr>
    </w:p>
    <w:p w:rsidR="003521E3" w:rsidRDefault="003521E3" w:rsidP="004D45F0">
      <w:pPr>
        <w:pStyle w:val="Heading2"/>
        <w:jc w:val="both"/>
      </w:pPr>
      <w:bookmarkStart w:id="39" w:name="_Toc441083983"/>
      <w:r>
        <w:lastRenderedPageBreak/>
        <w:t>Are We Melting Down?</w:t>
      </w:r>
      <w:bookmarkEnd w:id="39"/>
    </w:p>
    <w:p w:rsidR="00021156" w:rsidRDefault="00021156" w:rsidP="004D45F0">
      <w:pPr>
        <w:jc w:val="both"/>
      </w:pPr>
    </w:p>
    <w:p w:rsidR="00021156" w:rsidRPr="003521E3" w:rsidRDefault="00021156" w:rsidP="004D45F0">
      <w:pPr>
        <w:jc w:val="both"/>
      </w:pPr>
      <w:r w:rsidRPr="003521E3">
        <w:t>Q. Is the globe warming and if so, is this warming directly attributable to human causes?</w:t>
      </w:r>
    </w:p>
    <w:p w:rsidR="00021156" w:rsidRDefault="00021156" w:rsidP="004D45F0">
      <w:pPr>
        <w:jc w:val="both"/>
      </w:pPr>
    </w:p>
    <w:p w:rsidR="005F1CE1" w:rsidRDefault="00021156" w:rsidP="004D45F0">
      <w:pPr>
        <w:jc w:val="both"/>
      </w:pPr>
      <w:r>
        <w:t xml:space="preserve">A. </w:t>
      </w:r>
      <w:r w:rsidR="005F1CE1">
        <w:t xml:space="preserve">Recent global warming and cooling trends are not directly attributable to human causes. </w:t>
      </w:r>
    </w:p>
    <w:p w:rsidR="005F1CE1" w:rsidRDefault="005F1CE1" w:rsidP="004D45F0">
      <w:pPr>
        <w:ind w:left="720"/>
        <w:jc w:val="both"/>
      </w:pPr>
    </w:p>
    <w:p w:rsidR="00021156" w:rsidRDefault="00021156" w:rsidP="004D45F0">
      <w:pPr>
        <w:jc w:val="both"/>
      </w:pPr>
      <w:r>
        <w:t xml:space="preserve">The temperature of the </w:t>
      </w:r>
      <w:r w:rsidR="00787D4E">
        <w:t xml:space="preserve">earth </w:t>
      </w:r>
      <w:r>
        <w:t xml:space="preserve">goes through unpredictable warming and cooling cycles.  </w:t>
      </w:r>
      <w:r w:rsidR="005F1CE1">
        <w:t xml:space="preserve">When </w:t>
      </w:r>
      <w:r>
        <w:t>significant warming occurred between 1900 and 1940</w:t>
      </w:r>
      <w:r w:rsidR="00787D4E">
        <w:t>,</w:t>
      </w:r>
      <w:r>
        <w:t xml:space="preserve"> no one knew if the warming trend would continue. </w:t>
      </w:r>
      <w:r w:rsidR="005F1CE1">
        <w:t>A</w:t>
      </w:r>
      <w:r>
        <w:t xml:space="preserve"> </w:t>
      </w:r>
      <w:r w:rsidR="005F1CE1">
        <w:t xml:space="preserve">global </w:t>
      </w:r>
      <w:r>
        <w:t>cooling tr</w:t>
      </w:r>
      <w:r w:rsidR="005F1CE1">
        <w:t>end followed</w:t>
      </w:r>
      <w:r w:rsidR="00787D4E">
        <w:t>,</w:t>
      </w:r>
      <w:r w:rsidR="005F1CE1">
        <w:t xml:space="preserve"> lasting from the mid-</w:t>
      </w:r>
      <w:r>
        <w:t xml:space="preserve">1940s through </w:t>
      </w:r>
      <w:r w:rsidR="000A4E55">
        <w:t>about 1975</w:t>
      </w:r>
      <w:r w:rsidR="006473F4">
        <w:t>. During this time</w:t>
      </w:r>
      <w:r w:rsidR="005F1CE1">
        <w:t>,</w:t>
      </w:r>
      <w:r w:rsidR="006473F4">
        <w:t xml:space="preserve"> concerns over global warming abated</w:t>
      </w:r>
      <w:r w:rsidR="00787D4E">
        <w:t>,</w:t>
      </w:r>
      <w:r w:rsidR="006473F4">
        <w:t xml:space="preserve"> and speculation about a coming ice age took their place. </w:t>
      </w:r>
      <w:r w:rsidR="005F1CE1">
        <w:t>T</w:t>
      </w:r>
      <w:r w:rsidR="00943BFB">
        <w:t>he</w:t>
      </w:r>
      <w:r w:rsidR="006473F4">
        <w:t xml:space="preserve"> </w:t>
      </w:r>
      <w:r w:rsidR="005F1CE1">
        <w:t xml:space="preserve">climate </w:t>
      </w:r>
      <w:r w:rsidR="00C14392">
        <w:t xml:space="preserve">temperature </w:t>
      </w:r>
      <w:r w:rsidR="006473F4">
        <w:t>trend reversed again</w:t>
      </w:r>
      <w:r w:rsidR="00787D4E">
        <w:t>,</w:t>
      </w:r>
      <w:r w:rsidR="006473F4">
        <w:t xml:space="preserve"> and wa</w:t>
      </w:r>
      <w:r w:rsidR="005F1CE1">
        <w:t>rming was observed from the mid-</w:t>
      </w:r>
      <w:r w:rsidR="006473F4">
        <w:t xml:space="preserve">1970s through the </w:t>
      </w:r>
      <w:r w:rsidR="000A4E55">
        <w:t>late 1990s</w:t>
      </w:r>
      <w:r w:rsidR="00787D4E">
        <w:t>;</w:t>
      </w:r>
      <w:r w:rsidR="000A4E55">
        <w:t xml:space="preserve"> </w:t>
      </w:r>
      <w:r w:rsidR="005F1CE1">
        <w:t xml:space="preserve">and </w:t>
      </w:r>
      <w:r w:rsidR="006473F4">
        <w:t xml:space="preserve">it </w:t>
      </w:r>
      <w:r w:rsidR="005F1CE1">
        <w:t xml:space="preserve">then </w:t>
      </w:r>
      <w:r w:rsidR="006473F4">
        <w:t xml:space="preserve">began to once again taper off. During this </w:t>
      </w:r>
      <w:r w:rsidR="005F1CE1">
        <w:t xml:space="preserve">uptrend </w:t>
      </w:r>
      <w:r w:rsidR="006473F4">
        <w:t>period</w:t>
      </w:r>
      <w:r w:rsidR="00787D4E">
        <w:t>,</w:t>
      </w:r>
      <w:r w:rsidR="006473F4">
        <w:t xml:space="preserve"> international attention to global warming was at its peak. </w:t>
      </w:r>
      <w:r w:rsidR="000A4E55">
        <w:t xml:space="preserve">Since 2002 the earth has </w:t>
      </w:r>
      <w:r w:rsidR="006473F4">
        <w:t>seen another downtrend in global temperature</w:t>
      </w:r>
      <w:r w:rsidR="005F1CE1">
        <w:t>s</w:t>
      </w:r>
      <w:r w:rsidR="006473F4">
        <w:t xml:space="preserve">. </w:t>
      </w:r>
      <w:r w:rsidR="00802D41">
        <w:t>Since t</w:t>
      </w:r>
      <w:r w:rsidR="000A4E55">
        <w:t xml:space="preserve">he human factors that are reportedly responsible for global warming </w:t>
      </w:r>
      <w:r w:rsidR="00802D41">
        <w:t xml:space="preserve">(carbon emissions, industrialization, etc.) </w:t>
      </w:r>
      <w:r w:rsidR="000A4E55">
        <w:t xml:space="preserve">have </w:t>
      </w:r>
      <w:r w:rsidR="00802D41">
        <w:t xml:space="preserve">increased steadily through these </w:t>
      </w:r>
      <w:r w:rsidR="000A4E55">
        <w:t>period</w:t>
      </w:r>
      <w:r w:rsidR="00802D41">
        <w:t>s</w:t>
      </w:r>
      <w:r w:rsidR="000A4E55">
        <w:t xml:space="preserve">, </w:t>
      </w:r>
      <w:r w:rsidR="00802D41">
        <w:t xml:space="preserve">no direct </w:t>
      </w:r>
      <w:r w:rsidR="000A4E55">
        <w:t xml:space="preserve">correlation between global </w:t>
      </w:r>
      <w:r w:rsidR="00802D41">
        <w:t xml:space="preserve">temperatures and human factors should be drawn, nor should it be expected that reversals </w:t>
      </w:r>
      <w:r w:rsidR="00EB6C4E">
        <w:t xml:space="preserve">in the increase </w:t>
      </w:r>
      <w:r w:rsidR="00802D41">
        <w:t>of CO</w:t>
      </w:r>
      <w:r w:rsidR="001B431A" w:rsidRPr="006D7BE5">
        <w:rPr>
          <w:vertAlign w:val="subscript"/>
        </w:rPr>
        <w:t>2</w:t>
      </w:r>
      <w:r w:rsidR="00802D41">
        <w:t xml:space="preserve"> emission</w:t>
      </w:r>
      <w:r w:rsidR="00EB6C4E">
        <w:t xml:space="preserve"> level</w:t>
      </w:r>
      <w:r w:rsidR="00802D41">
        <w:t xml:space="preserve">s would </w:t>
      </w:r>
      <w:r w:rsidR="00943BFB">
        <w:t xml:space="preserve">have </w:t>
      </w:r>
      <w:r w:rsidR="00EB6C4E">
        <w:t xml:space="preserve">a </w:t>
      </w:r>
      <w:r w:rsidR="00943BFB">
        <w:t xml:space="preserve">defining </w:t>
      </w:r>
      <w:r w:rsidR="00802D41">
        <w:t xml:space="preserve">impact </w:t>
      </w:r>
      <w:r w:rsidR="00C14392">
        <w:t xml:space="preserve">on </w:t>
      </w:r>
      <w:r w:rsidR="00802D41">
        <w:t>global temperatures.</w:t>
      </w:r>
    </w:p>
    <w:p w:rsidR="00943BFB" w:rsidRDefault="00943BFB" w:rsidP="004D45F0">
      <w:pPr>
        <w:ind w:left="720"/>
        <w:jc w:val="both"/>
      </w:pPr>
    </w:p>
    <w:p w:rsidR="00943BFB" w:rsidRDefault="00EB6C4E" w:rsidP="004D45F0">
      <w:pPr>
        <w:jc w:val="both"/>
      </w:pPr>
      <w:r>
        <w:t xml:space="preserve">A </w:t>
      </w:r>
      <w:r w:rsidR="00943BFB">
        <w:t>common misunderstanding is that atmospheric CO</w:t>
      </w:r>
      <w:r w:rsidR="001B431A" w:rsidRPr="006D7BE5">
        <w:rPr>
          <w:vertAlign w:val="subscript"/>
        </w:rPr>
        <w:t>2</w:t>
      </w:r>
      <w:r w:rsidR="00943BFB">
        <w:t xml:space="preserve"> levels are </w:t>
      </w:r>
      <w:r>
        <w:t xml:space="preserve">the only </w:t>
      </w:r>
      <w:r w:rsidR="00943BFB">
        <w:t xml:space="preserve">contributor to the earth’s greenhouse effect. </w:t>
      </w:r>
      <w:r>
        <w:t>CO</w:t>
      </w:r>
      <w:r w:rsidR="002D5CEA" w:rsidRPr="002D5CEA">
        <w:rPr>
          <w:vertAlign w:val="subscript"/>
        </w:rPr>
        <w:t>2</w:t>
      </w:r>
      <w:r>
        <w:t xml:space="preserve"> is just one of several ga</w:t>
      </w:r>
      <w:r w:rsidR="00943BFB">
        <w:t xml:space="preserve">ses </w:t>
      </w:r>
      <w:r>
        <w:t xml:space="preserve">(including methane </w:t>
      </w:r>
      <w:r w:rsidR="002D5CEA">
        <w:t>[</w:t>
      </w:r>
      <w:r>
        <w:t>CH</w:t>
      </w:r>
      <w:r w:rsidR="001B431A" w:rsidRPr="006D7BE5">
        <w:rPr>
          <w:vertAlign w:val="subscript"/>
        </w:rPr>
        <w:t>4</w:t>
      </w:r>
      <w:r w:rsidR="002D5CEA">
        <w:t>]</w:t>
      </w:r>
      <w:r>
        <w:t xml:space="preserve"> and nitrous oxide</w:t>
      </w:r>
      <w:r w:rsidR="00C14392">
        <w:t xml:space="preserve"> </w:t>
      </w:r>
      <w:r w:rsidR="002D5CEA">
        <w:t>[</w:t>
      </w:r>
      <w:r>
        <w:t>N</w:t>
      </w:r>
      <w:r w:rsidR="002D5CEA" w:rsidRPr="002D5CEA">
        <w:rPr>
          <w:vertAlign w:val="subscript"/>
        </w:rPr>
        <w:t>2</w:t>
      </w:r>
      <w:r w:rsidR="002D5CEA">
        <w:t>O]</w:t>
      </w:r>
      <w:r>
        <w:t xml:space="preserve">) </w:t>
      </w:r>
      <w:r w:rsidR="00943BFB">
        <w:t xml:space="preserve">that work together to </w:t>
      </w:r>
      <w:r>
        <w:t xml:space="preserve">trap </w:t>
      </w:r>
      <w:r w:rsidR="00943BFB">
        <w:t xml:space="preserve">heat from the sun </w:t>
      </w:r>
      <w:r>
        <w:t>in the earth’s atmosphere. Increased levels of CO</w:t>
      </w:r>
      <w:r w:rsidR="002D5CEA" w:rsidRPr="002D5CEA">
        <w:rPr>
          <w:vertAlign w:val="subscript"/>
        </w:rPr>
        <w:t>2</w:t>
      </w:r>
      <w:r>
        <w:t xml:space="preserve"> may play a minor factor in atmospheric temperatures</w:t>
      </w:r>
      <w:r w:rsidR="002D5CEA">
        <w:t>,</w:t>
      </w:r>
      <w:r>
        <w:t xml:space="preserve"> but increased levels of CO</w:t>
      </w:r>
      <w:r w:rsidR="002D5CEA" w:rsidRPr="002D5CEA">
        <w:rPr>
          <w:vertAlign w:val="subscript"/>
        </w:rPr>
        <w:t>2</w:t>
      </w:r>
      <w:r>
        <w:t xml:space="preserve"> since the industrial revolution </w:t>
      </w:r>
      <w:r w:rsidR="00E40AED">
        <w:t>have</w:t>
      </w:r>
      <w:r>
        <w:t xml:space="preserve"> not been a</w:t>
      </w:r>
      <w:r w:rsidR="00C14392">
        <w:t xml:space="preserve"> major causal </w:t>
      </w:r>
      <w:r>
        <w:t xml:space="preserve">factor affecting global temperature cycles. </w:t>
      </w:r>
    </w:p>
    <w:p w:rsidR="000E2B3F" w:rsidRDefault="000E2B3F">
      <w:pPr>
        <w:rPr>
          <w:rFonts w:asciiTheme="majorHAnsi" w:eastAsiaTheme="majorEastAsia" w:hAnsiTheme="majorHAnsi"/>
          <w:b/>
          <w:bCs/>
          <w:i/>
          <w:iCs/>
          <w:sz w:val="28"/>
          <w:szCs w:val="28"/>
        </w:rPr>
      </w:pPr>
      <w:bookmarkStart w:id="40" w:name="_Toc441083984"/>
      <w:r>
        <w:br w:type="page"/>
      </w:r>
    </w:p>
    <w:p w:rsidR="003521E3" w:rsidRDefault="003521E3" w:rsidP="004D45F0">
      <w:pPr>
        <w:pStyle w:val="Heading2"/>
        <w:jc w:val="both"/>
      </w:pPr>
      <w:r>
        <w:lastRenderedPageBreak/>
        <w:t>What about the GCM Predictions?</w:t>
      </w:r>
      <w:bookmarkEnd w:id="40"/>
    </w:p>
    <w:p w:rsidR="003521E3" w:rsidRDefault="003521E3" w:rsidP="004D45F0">
      <w:pPr>
        <w:ind w:left="720"/>
        <w:jc w:val="both"/>
      </w:pPr>
    </w:p>
    <w:p w:rsidR="00021156" w:rsidRPr="003521E3" w:rsidRDefault="00021156" w:rsidP="004D45F0">
      <w:pPr>
        <w:jc w:val="both"/>
      </w:pPr>
      <w:r w:rsidRPr="003521E3">
        <w:t xml:space="preserve">Q. Can computer models accurately predict future global warming based on </w:t>
      </w:r>
      <w:r w:rsidR="00D61487" w:rsidRPr="00BF036F">
        <w:t>CO</w:t>
      </w:r>
      <w:r w:rsidR="00D61487" w:rsidRPr="00D61487">
        <w:rPr>
          <w:vertAlign w:val="subscript"/>
        </w:rPr>
        <w:t>2</w:t>
      </w:r>
      <w:r w:rsidR="00D61487">
        <w:rPr>
          <w:vertAlign w:val="subscript"/>
        </w:rPr>
        <w:t xml:space="preserve"> </w:t>
      </w:r>
      <w:r w:rsidRPr="003521E3">
        <w:t>emissions?</w:t>
      </w:r>
    </w:p>
    <w:p w:rsidR="000A4E55" w:rsidRDefault="000A4E55" w:rsidP="004D45F0">
      <w:pPr>
        <w:jc w:val="both"/>
      </w:pPr>
    </w:p>
    <w:p w:rsidR="000A4E55" w:rsidRDefault="000A4E55" w:rsidP="004D45F0">
      <w:pPr>
        <w:jc w:val="both"/>
      </w:pPr>
      <w:r>
        <w:t>A.</w:t>
      </w:r>
      <w:r w:rsidR="00802D41">
        <w:t xml:space="preserve"> No. Global temperature trends and large</w:t>
      </w:r>
      <w:r w:rsidR="002D5CEA">
        <w:t>-</w:t>
      </w:r>
      <w:r w:rsidR="00802D41">
        <w:t>scale weather patterns are very unstable</w:t>
      </w:r>
      <w:r w:rsidR="00E04543">
        <w:t xml:space="preserve"> and unpredictable</w:t>
      </w:r>
      <w:r w:rsidR="00802D41">
        <w:t>.</w:t>
      </w:r>
      <w:r w:rsidR="00E04543">
        <w:t xml:space="preserve"> </w:t>
      </w:r>
      <w:r w:rsidR="00E40AED">
        <w:t xml:space="preserve">While science continues to provide an increasing knowledge base </w:t>
      </w:r>
      <w:r w:rsidR="00C14392">
        <w:t>regarding</w:t>
      </w:r>
      <w:r w:rsidR="00E40AED">
        <w:t xml:space="preserve"> the factors that affect atmospheric conditions</w:t>
      </w:r>
      <w:r w:rsidR="00C14392">
        <w:t>,</w:t>
      </w:r>
      <w:r w:rsidR="00E40AED">
        <w:t xml:space="preserve"> </w:t>
      </w:r>
      <w:r w:rsidR="00C14392">
        <w:t>large</w:t>
      </w:r>
      <w:r w:rsidR="002D5CEA">
        <w:t>-</w:t>
      </w:r>
      <w:r w:rsidR="00C14392">
        <w:t xml:space="preserve">scale weather patterns </w:t>
      </w:r>
      <w:r w:rsidR="00F54CF4">
        <w:t xml:space="preserve">represent a </w:t>
      </w:r>
      <w:r w:rsidR="00E40AED">
        <w:t xml:space="preserve">very complex </w:t>
      </w:r>
      <w:r w:rsidR="00F54CF4">
        <w:t xml:space="preserve">system </w:t>
      </w:r>
      <w:r w:rsidR="00E40AED">
        <w:t xml:space="preserve">that we do not yet understand adequately enough to </w:t>
      </w:r>
      <w:r w:rsidR="00F54CF4">
        <w:t xml:space="preserve">model accurately. </w:t>
      </w:r>
      <w:r w:rsidR="00E40AED">
        <w:t>A</w:t>
      </w:r>
      <w:r w:rsidR="00802D41">
        <w:t xml:space="preserve">ttempts to predict these trends further than a few weeks </w:t>
      </w:r>
      <w:r w:rsidR="00F54CF4">
        <w:t xml:space="preserve">out </w:t>
      </w:r>
      <w:r w:rsidR="00802D41">
        <w:t xml:space="preserve">have never demonstrated reliable results. The </w:t>
      </w:r>
      <w:r w:rsidR="00E04543">
        <w:t xml:space="preserve">GCM (Global Climate Model) </w:t>
      </w:r>
      <w:r w:rsidR="00802D41">
        <w:t xml:space="preserve">computer models developed by the IPCC required regular “special adjustments” in order to sync their forecasts with real, observed weather patterns </w:t>
      </w:r>
      <w:r w:rsidR="00E04543">
        <w:t xml:space="preserve">thus </w:t>
      </w:r>
      <w:r w:rsidR="00E40AED">
        <w:t>betraying errors in the underlying assumptions and calculations</w:t>
      </w:r>
      <w:r w:rsidR="00802D41">
        <w:t xml:space="preserve">. As </w:t>
      </w:r>
      <w:r w:rsidR="00E04543">
        <w:t>measured CO</w:t>
      </w:r>
      <w:r w:rsidR="002D5CEA" w:rsidRPr="002D5CEA">
        <w:rPr>
          <w:vertAlign w:val="subscript"/>
        </w:rPr>
        <w:t>2</w:t>
      </w:r>
      <w:r w:rsidR="00E04543">
        <w:t xml:space="preserve"> levels have</w:t>
      </w:r>
      <w:r w:rsidR="00802D41">
        <w:t xml:space="preserve"> incr</w:t>
      </w:r>
      <w:r w:rsidR="00F54CF4">
        <w:t>eased</w:t>
      </w:r>
      <w:r w:rsidR="00802D41">
        <w:t xml:space="preserve">, the corresponding increases in global temperatures have not materialized. </w:t>
      </w:r>
      <w:r w:rsidR="00E40AED" w:rsidRPr="00FC5F8A">
        <w:rPr>
          <w:i/>
        </w:rPr>
        <w:t>T</w:t>
      </w:r>
      <w:r w:rsidR="00802D41" w:rsidRPr="00FC5F8A">
        <w:rPr>
          <w:i/>
        </w:rPr>
        <w:t>he model</w:t>
      </w:r>
      <w:r w:rsidR="00E04543" w:rsidRPr="00FC5F8A">
        <w:rPr>
          <w:i/>
        </w:rPr>
        <w:t>s are</w:t>
      </w:r>
      <w:r w:rsidR="00802D41" w:rsidRPr="00FC5F8A">
        <w:rPr>
          <w:i/>
        </w:rPr>
        <w:t xml:space="preserve"> </w:t>
      </w:r>
      <w:r w:rsidR="00E04543" w:rsidRPr="00FC5F8A">
        <w:rPr>
          <w:i/>
        </w:rPr>
        <w:t xml:space="preserve">built </w:t>
      </w:r>
      <w:r w:rsidR="00702271" w:rsidRPr="00FC5F8A">
        <w:rPr>
          <w:i/>
        </w:rPr>
        <w:t>on inaccurate assumptions</w:t>
      </w:r>
      <w:r w:rsidR="002D5CEA" w:rsidRPr="00FC5F8A">
        <w:rPr>
          <w:i/>
        </w:rPr>
        <w:t>,</w:t>
      </w:r>
      <w:r w:rsidR="00702271" w:rsidRPr="00FC5F8A">
        <w:rPr>
          <w:i/>
        </w:rPr>
        <w:t xml:space="preserve"> and </w:t>
      </w:r>
      <w:r w:rsidR="00E04543" w:rsidRPr="00FC5F8A">
        <w:rPr>
          <w:i/>
        </w:rPr>
        <w:t xml:space="preserve">they have </w:t>
      </w:r>
      <w:r w:rsidR="00E40AED" w:rsidRPr="00FC5F8A">
        <w:rPr>
          <w:i/>
        </w:rPr>
        <w:t xml:space="preserve">consistently </w:t>
      </w:r>
      <w:r w:rsidR="00E04543" w:rsidRPr="00FC5F8A">
        <w:rPr>
          <w:i/>
        </w:rPr>
        <w:t>overstate</w:t>
      </w:r>
      <w:r w:rsidR="00F54CF4" w:rsidRPr="00FC5F8A">
        <w:rPr>
          <w:i/>
        </w:rPr>
        <w:t>d</w:t>
      </w:r>
      <w:r w:rsidR="00702271" w:rsidRPr="00FC5F8A">
        <w:rPr>
          <w:i/>
        </w:rPr>
        <w:t xml:space="preserve"> the warming eff</w:t>
      </w:r>
      <w:r w:rsidR="00E04543" w:rsidRPr="00FC5F8A">
        <w:rPr>
          <w:i/>
        </w:rPr>
        <w:t>ects of carbon emissions.</w:t>
      </w:r>
      <w:r w:rsidR="00E04543">
        <w:t xml:space="preserve"> Had they</w:t>
      </w:r>
      <w:r w:rsidR="00702271">
        <w:t xml:space="preserve"> been based on solid proven science</w:t>
      </w:r>
      <w:r w:rsidR="002D5CEA">
        <w:t>,</w:t>
      </w:r>
      <w:r w:rsidR="00702271">
        <w:t xml:space="preserve"> th</w:t>
      </w:r>
      <w:r w:rsidR="002F2291">
        <w:t xml:space="preserve">is would not have been the case.  </w:t>
      </w:r>
    </w:p>
    <w:p w:rsidR="002F2291" w:rsidRDefault="002F2291" w:rsidP="004D45F0">
      <w:pPr>
        <w:jc w:val="both"/>
        <w:rPr>
          <w:b/>
        </w:rPr>
      </w:pPr>
    </w:p>
    <w:p w:rsidR="005C7DE4" w:rsidRDefault="005C7DE4" w:rsidP="004D45F0">
      <w:pPr>
        <w:pStyle w:val="Heading2"/>
        <w:jc w:val="both"/>
      </w:pPr>
      <w:bookmarkStart w:id="41" w:name="_Toc441083985"/>
      <w:proofErr w:type="gramStart"/>
      <w:r>
        <w:t>Ulterior Motives Perhaps?</w:t>
      </w:r>
      <w:bookmarkEnd w:id="41"/>
      <w:proofErr w:type="gramEnd"/>
    </w:p>
    <w:p w:rsidR="005C7DE4" w:rsidRPr="005C7DE4" w:rsidRDefault="005C7DE4" w:rsidP="004D45F0">
      <w:pPr>
        <w:jc w:val="both"/>
      </w:pPr>
    </w:p>
    <w:p w:rsidR="000A4E55" w:rsidRPr="005C7DE4" w:rsidRDefault="000A4E55" w:rsidP="004D45F0">
      <w:pPr>
        <w:jc w:val="both"/>
      </w:pPr>
      <w:r w:rsidRPr="005C7DE4">
        <w:t xml:space="preserve">Q. What would motivate environmental scientists to exaggerate global warming data or attempt to suppress critics of their </w:t>
      </w:r>
      <w:r w:rsidR="00270A04">
        <w:t>conclusions</w:t>
      </w:r>
      <w:r w:rsidRPr="005C7DE4">
        <w:t>?</w:t>
      </w:r>
    </w:p>
    <w:p w:rsidR="00DD0C6B" w:rsidRDefault="00DD0C6B" w:rsidP="004D45F0">
      <w:pPr>
        <w:jc w:val="both"/>
      </w:pPr>
    </w:p>
    <w:p w:rsidR="00CF3C34" w:rsidRDefault="000A4E55" w:rsidP="004D45F0">
      <w:pPr>
        <w:jc w:val="both"/>
      </w:pPr>
      <w:r>
        <w:t>A.</w:t>
      </w:r>
      <w:r w:rsidR="002F2291">
        <w:t xml:space="preserve"> Had the global scare been </w:t>
      </w:r>
      <w:r w:rsidR="001526D8">
        <w:t xml:space="preserve">based on </w:t>
      </w:r>
      <w:r w:rsidR="002F2291">
        <w:t xml:space="preserve">solid </w:t>
      </w:r>
      <w:r w:rsidR="00DB6188">
        <w:t xml:space="preserve">objective </w:t>
      </w:r>
      <w:r w:rsidR="002F2291">
        <w:t>science, forecasts of increasing global temperature changes and melting ice caps would have been accurate</w:t>
      </w:r>
      <w:r w:rsidR="004A171D">
        <w:t>.</w:t>
      </w:r>
      <w:r w:rsidR="002F2291">
        <w:t xml:space="preserve"> </w:t>
      </w:r>
      <w:r w:rsidR="004A171D">
        <w:t xml:space="preserve">Also, </w:t>
      </w:r>
      <w:r w:rsidR="002F2291">
        <w:t>there would have been no need for the environmental scientists to make “special adjustments”</w:t>
      </w:r>
      <w:r w:rsidR="007E3804">
        <w:t xml:space="preserve"> to computer models</w:t>
      </w:r>
      <w:r w:rsidR="002F2291">
        <w:t>, change dates</w:t>
      </w:r>
      <w:r w:rsidR="007E3804">
        <w:t xml:space="preserve"> on data</w:t>
      </w:r>
      <w:r w:rsidR="002F2291">
        <w:t xml:space="preserve">, exaggerate </w:t>
      </w:r>
      <w:r w:rsidR="007E3804">
        <w:t xml:space="preserve">findings </w:t>
      </w:r>
      <w:r w:rsidR="002F2291">
        <w:t>or suppress the findings of dissenting scientists.</w:t>
      </w:r>
    </w:p>
    <w:p w:rsidR="00B90108" w:rsidRDefault="002F2291" w:rsidP="004D45F0">
      <w:pPr>
        <w:jc w:val="both"/>
      </w:pPr>
      <w:r>
        <w:t xml:space="preserve"> </w:t>
      </w:r>
      <w:r w:rsidR="001526D8">
        <w:br/>
        <w:t>W</w:t>
      </w:r>
      <w:r>
        <w:t xml:space="preserve">hat might motivate them to stretch or distort their findings? </w:t>
      </w:r>
    </w:p>
    <w:p w:rsidR="00B90108" w:rsidRDefault="00B90108" w:rsidP="004D45F0">
      <w:pPr>
        <w:jc w:val="both"/>
      </w:pPr>
    </w:p>
    <w:p w:rsidR="001D7B5D" w:rsidRDefault="00B90108" w:rsidP="004D45F0">
      <w:pPr>
        <w:jc w:val="both"/>
      </w:pPr>
      <w:r>
        <w:lastRenderedPageBreak/>
        <w:t xml:space="preserve">It is important to realize that there is a great deal of money and political power riding on global warming alarmism. </w:t>
      </w:r>
      <w:r w:rsidR="002F2291">
        <w:t>Unfortunately</w:t>
      </w:r>
      <w:r w:rsidR="00270A04">
        <w:t>,</w:t>
      </w:r>
      <w:r w:rsidR="002F2291">
        <w:t xml:space="preserve"> this sort of research is driven primarily by funding from sources such as the United Nations and the governments of the United States and other countries.</w:t>
      </w:r>
      <w:r>
        <w:t xml:space="preserve"> The ranks of environmental scientists have swelled as their gloomy predictions of the planet’s future have taken root in </w:t>
      </w:r>
      <w:r w:rsidR="001526D8">
        <w:t xml:space="preserve">our </w:t>
      </w:r>
      <w:r>
        <w:t>political and cul</w:t>
      </w:r>
      <w:r w:rsidR="001526D8">
        <w:t>tural arenas. Through the scare</w:t>
      </w:r>
      <w:r w:rsidR="00C35159">
        <w:t>,</w:t>
      </w:r>
      <w:r>
        <w:t xml:space="preserve"> politicians and scientists have positioned themselves to be the heroes of the </w:t>
      </w:r>
      <w:r w:rsidR="001526D8">
        <w:t xml:space="preserve">modern </w:t>
      </w:r>
      <w:r>
        <w:t>world</w:t>
      </w:r>
      <w:r w:rsidR="004A171D">
        <w:t>—</w:t>
      </w:r>
      <w:r>
        <w:t xml:space="preserve">the </w:t>
      </w:r>
      <w:r w:rsidR="001526D8">
        <w:t xml:space="preserve">progressive thinkers </w:t>
      </w:r>
      <w:r w:rsidR="00C35159">
        <w:t xml:space="preserve">sounding </w:t>
      </w:r>
      <w:r w:rsidR="001526D8">
        <w:t>the alarm</w:t>
      </w:r>
      <w:r w:rsidR="00C35159">
        <w:t xml:space="preserve"> and preventing</w:t>
      </w:r>
      <w:r>
        <w:t xml:space="preserve"> the destruction of the planet. </w:t>
      </w:r>
      <w:r w:rsidR="00360CB3">
        <w:t>Because of this, t</w:t>
      </w:r>
      <w:r>
        <w:t xml:space="preserve">he </w:t>
      </w:r>
      <w:r w:rsidR="001526D8">
        <w:t xml:space="preserve">climate </w:t>
      </w:r>
      <w:r>
        <w:t xml:space="preserve">crisis justifies huge levels </w:t>
      </w:r>
      <w:r w:rsidR="006D7BE5">
        <w:t xml:space="preserve">of </w:t>
      </w:r>
      <w:r>
        <w:t>funding and regulatory intervention through political power</w:t>
      </w:r>
      <w:r w:rsidR="00C35159">
        <w:t xml:space="preserve"> channels</w:t>
      </w:r>
      <w:r>
        <w:t xml:space="preserve">. Without a climate crisis, the need for </w:t>
      </w:r>
      <w:r w:rsidR="00C35159">
        <w:t xml:space="preserve">the political activists, the climate scientists and the professional regulators </w:t>
      </w:r>
      <w:r>
        <w:t xml:space="preserve">quickly disappears. It is not an exaggeration to say that many research scientists have built their careers and reputations on </w:t>
      </w:r>
      <w:r w:rsidR="00633D87">
        <w:t xml:space="preserve">their </w:t>
      </w:r>
      <w:r>
        <w:t xml:space="preserve">climate change work, both of which are in significant danger </w:t>
      </w:r>
      <w:r w:rsidR="00C23128">
        <w:t xml:space="preserve">if </w:t>
      </w:r>
      <w:r>
        <w:t>global temper</w:t>
      </w:r>
      <w:r w:rsidR="00C23128">
        <w:t>atures cool and</w:t>
      </w:r>
      <w:r>
        <w:t xml:space="preserve"> observed </w:t>
      </w:r>
      <w:r w:rsidR="00C35159">
        <w:t xml:space="preserve">climate </w:t>
      </w:r>
      <w:r>
        <w:t xml:space="preserve">data does not match their </w:t>
      </w:r>
      <w:r w:rsidR="00C23128">
        <w:t xml:space="preserve">predictions. </w:t>
      </w:r>
    </w:p>
    <w:p w:rsidR="001D7B5D" w:rsidRDefault="001D7B5D" w:rsidP="004D45F0">
      <w:pPr>
        <w:jc w:val="both"/>
      </w:pPr>
    </w:p>
    <w:p w:rsidR="00BC179E" w:rsidRDefault="001D7B5D" w:rsidP="004D45F0">
      <w:pPr>
        <w:jc w:val="both"/>
      </w:pPr>
      <w:r>
        <w:t>In addition</w:t>
      </w:r>
      <w:r w:rsidR="00AB5B01">
        <w:t>,</w:t>
      </w:r>
      <w:r>
        <w:t xml:space="preserve"> because climate change has become a political football, not only do climatologists experience significant financial pressure to conform to the views of those holding the purse strings on research grants, but failure to tow the party line when publishing results could mean risking federal interrogation from the powers that be. If you think this is an exaggeration, consider the recent case of Roger </w:t>
      </w:r>
      <w:proofErr w:type="spellStart"/>
      <w:r>
        <w:t>Pielke</w:t>
      </w:r>
      <w:proofErr w:type="spellEnd"/>
      <w:r>
        <w:t xml:space="preserve"> Jr., a </w:t>
      </w:r>
      <w:r w:rsidR="00AB5B01">
        <w:t xml:space="preserve">professor </w:t>
      </w:r>
      <w:r>
        <w:t>of Environmental Studies at University of Colorado-Boulder</w:t>
      </w:r>
      <w:r w:rsidR="00E606C1">
        <w:t xml:space="preserve"> (UCB)</w:t>
      </w:r>
      <w:r>
        <w:t xml:space="preserve">. Though Professor </w:t>
      </w:r>
      <w:proofErr w:type="spellStart"/>
      <w:r>
        <w:t>Pielke</w:t>
      </w:r>
      <w:proofErr w:type="spellEnd"/>
      <w:r>
        <w:t xml:space="preserve"> has been an ardent supporter of </w:t>
      </w:r>
      <w:r w:rsidR="00D118DF">
        <w:t>very restrictive</w:t>
      </w:r>
      <w:r>
        <w:t xml:space="preserve"> climate change </w:t>
      </w:r>
      <w:r w:rsidR="00D118DF">
        <w:t xml:space="preserve">regulations </w:t>
      </w:r>
      <w:r>
        <w:t xml:space="preserve">for years, </w:t>
      </w:r>
      <w:r w:rsidR="00BC179E">
        <w:t>he does not agree with the consensus that carbon emissions are the primary cause of global warming</w:t>
      </w:r>
      <w:r w:rsidR="00E606C1">
        <w:t xml:space="preserve"> or the increase in the frequency and intensity of natural disasters</w:t>
      </w:r>
      <w:r w:rsidR="00BC179E">
        <w:t>. In July 2013</w:t>
      </w:r>
      <w:r w:rsidR="00AB5B01">
        <w:t>,</w:t>
      </w:r>
      <w:r w:rsidR="00BC179E">
        <w:t xml:space="preserve"> he stated on the U.S. </w:t>
      </w:r>
      <w:r w:rsidR="00AB5B01">
        <w:t xml:space="preserve">Senate </w:t>
      </w:r>
      <w:r w:rsidR="00BC179E">
        <w:t>floor that</w:t>
      </w:r>
      <w:r w:rsidR="00AB5B01">
        <w:t>:</w:t>
      </w:r>
      <w:r w:rsidR="00BC179E">
        <w:t xml:space="preserve"> </w:t>
      </w:r>
    </w:p>
    <w:p w:rsidR="00BC179E" w:rsidRDefault="00BC179E" w:rsidP="004D45F0">
      <w:pPr>
        <w:jc w:val="both"/>
      </w:pPr>
    </w:p>
    <w:p w:rsidR="00BC179E" w:rsidRDefault="00BC179E" w:rsidP="00CF3C34">
      <w:pPr>
        <w:ind w:left="288"/>
        <w:jc w:val="both"/>
      </w:pPr>
      <w:r>
        <w:t>“</w:t>
      </w:r>
      <w:r w:rsidRPr="00BC179E">
        <w:rPr>
          <w:i/>
        </w:rPr>
        <w:t>It is misleading and just plain incorrect to claim that disasters associated with hurricanes, tornadoes, floods or droughts have increased on climate timescales either in the United States or globally</w:t>
      </w:r>
      <w:r>
        <w:rPr>
          <w:i/>
        </w:rPr>
        <w:t>…I</w:t>
      </w:r>
      <w:r w:rsidRPr="00BC179E">
        <w:rPr>
          <w:i/>
        </w:rPr>
        <w:t>t is further incorrect to associate the increasing costs of disasters with the emission of greenhouse gases</w:t>
      </w:r>
      <w:r>
        <w:rPr>
          <w:i/>
        </w:rPr>
        <w:t>.</w:t>
      </w:r>
      <w:r w:rsidR="00DB3A8F">
        <w:rPr>
          <w:i/>
        </w:rPr>
        <w:t xml:space="preserve"> </w:t>
      </w:r>
      <w:r w:rsidRPr="00BC179E">
        <w:rPr>
          <w:i/>
        </w:rPr>
        <w:t>Hurricanes have not increased in the U.S. in frequency, intensity or normal</w:t>
      </w:r>
      <w:r>
        <w:rPr>
          <w:i/>
        </w:rPr>
        <w:t xml:space="preserve">ized </w:t>
      </w:r>
      <w:r>
        <w:rPr>
          <w:i/>
        </w:rPr>
        <w:lastRenderedPageBreak/>
        <w:t>damage since at least 1900…</w:t>
      </w:r>
      <w:r w:rsidR="002117B2">
        <w:rPr>
          <w:i/>
        </w:rPr>
        <w:t>.</w:t>
      </w:r>
      <w:r w:rsidRPr="00BC179E">
        <w:rPr>
          <w:i/>
        </w:rPr>
        <w:t xml:space="preserve"> The same holds for tropical cyclones globally since at least 1970.”</w:t>
      </w:r>
      <w:r>
        <w:t xml:space="preserve"> </w:t>
      </w:r>
    </w:p>
    <w:p w:rsidR="00D3776A" w:rsidRDefault="001D7B5D" w:rsidP="004D45F0">
      <w:pPr>
        <w:jc w:val="both"/>
      </w:pPr>
      <w:r>
        <w:br/>
      </w:r>
      <w:r w:rsidR="00E606C1">
        <w:t xml:space="preserve">If you think that </w:t>
      </w:r>
      <w:r w:rsidR="003E73AF">
        <w:t xml:space="preserve">academic </w:t>
      </w:r>
      <w:r w:rsidR="00E606C1">
        <w:t xml:space="preserve">freedom is alive and well in America, think again. </w:t>
      </w:r>
      <w:r w:rsidR="00BC179E">
        <w:t xml:space="preserve">In response to </w:t>
      </w:r>
      <w:proofErr w:type="spellStart"/>
      <w:r w:rsidR="003E73AF">
        <w:t>Pielke’s</w:t>
      </w:r>
      <w:proofErr w:type="spellEnd"/>
      <w:r w:rsidR="003E73AF">
        <w:t xml:space="preserve"> </w:t>
      </w:r>
      <w:r w:rsidR="00E606C1">
        <w:t>statement</w:t>
      </w:r>
      <w:r w:rsidR="002117B2">
        <w:t>,</w:t>
      </w:r>
      <w:r w:rsidR="00E606C1">
        <w:t xml:space="preserve"> </w:t>
      </w:r>
      <w:r w:rsidR="003E73AF">
        <w:t xml:space="preserve">a leading climate change politician </w:t>
      </w:r>
      <w:r w:rsidR="00BC179E">
        <w:t>Rep</w:t>
      </w:r>
      <w:r w:rsidR="002117B2">
        <w:t>resentative</w:t>
      </w:r>
      <w:r w:rsidR="00BC179E">
        <w:t xml:space="preserve"> Raul </w:t>
      </w:r>
      <w:proofErr w:type="spellStart"/>
      <w:r w:rsidR="00BC179E">
        <w:t>Grijalva</w:t>
      </w:r>
      <w:proofErr w:type="spellEnd"/>
      <w:r w:rsidR="00BC179E">
        <w:t xml:space="preserve"> (D-Arizona</w:t>
      </w:r>
      <w:proofErr w:type="gramStart"/>
      <w:r w:rsidR="00BC179E">
        <w:t>),</w:t>
      </w:r>
      <w:proofErr w:type="gramEnd"/>
      <w:r w:rsidR="00BC179E">
        <w:t xml:space="preserve"> </w:t>
      </w:r>
      <w:r w:rsidR="00E606C1">
        <w:t xml:space="preserve">used the </w:t>
      </w:r>
      <w:r w:rsidR="003E73AF">
        <w:t>weight</w:t>
      </w:r>
      <w:r w:rsidR="00E606C1">
        <w:t xml:space="preserve"> of his position as a U.S. </w:t>
      </w:r>
      <w:r w:rsidR="003E73AF">
        <w:t>congressman</w:t>
      </w:r>
      <w:r w:rsidR="00E606C1">
        <w:t xml:space="preserve"> to </w:t>
      </w:r>
      <w:r w:rsidR="00D118DF">
        <w:t xml:space="preserve">institute a congressional investigation of </w:t>
      </w:r>
      <w:proofErr w:type="spellStart"/>
      <w:r w:rsidR="00D118DF">
        <w:t>Pielke</w:t>
      </w:r>
      <w:proofErr w:type="spellEnd"/>
      <w:r w:rsidR="003E73AF">
        <w:t>. Rep</w:t>
      </w:r>
      <w:r w:rsidR="002117B2">
        <w:t>.</w:t>
      </w:r>
      <w:r w:rsidR="003E73AF">
        <w:t xml:space="preserve"> </w:t>
      </w:r>
      <w:proofErr w:type="spellStart"/>
      <w:r w:rsidR="003E73AF">
        <w:t>Grijalva</w:t>
      </w:r>
      <w:proofErr w:type="spellEnd"/>
      <w:r w:rsidR="003E73AF">
        <w:t xml:space="preserve"> sent</w:t>
      </w:r>
      <w:r w:rsidR="00E606C1">
        <w:t xml:space="preserve"> a letter to Professor </w:t>
      </w:r>
      <w:proofErr w:type="spellStart"/>
      <w:r w:rsidR="00E606C1">
        <w:t>Pielke’s</w:t>
      </w:r>
      <w:proofErr w:type="spellEnd"/>
      <w:r w:rsidR="00E606C1">
        <w:t xml:space="preserve"> employer</w:t>
      </w:r>
      <w:r w:rsidR="002117B2">
        <w:t>,</w:t>
      </w:r>
      <w:r w:rsidR="00E606C1">
        <w:t xml:space="preserve"> UCB President Bruce Benson</w:t>
      </w:r>
      <w:r w:rsidR="002117B2">
        <w:t>,</w:t>
      </w:r>
      <w:r w:rsidR="00E606C1">
        <w:t xml:space="preserve"> requesting disclosure of the university’s financial policies as they apply to </w:t>
      </w:r>
      <w:proofErr w:type="spellStart"/>
      <w:r w:rsidR="00E606C1">
        <w:t>Pielke</w:t>
      </w:r>
      <w:proofErr w:type="spellEnd"/>
      <w:r w:rsidR="00E606C1">
        <w:t xml:space="preserve">. </w:t>
      </w:r>
      <w:r w:rsidR="002117B2">
        <w:t xml:space="preserve">Rep. </w:t>
      </w:r>
      <w:proofErr w:type="spellStart"/>
      <w:r w:rsidR="00E606C1">
        <w:t>Grijalva</w:t>
      </w:r>
      <w:proofErr w:type="spellEnd"/>
      <w:r w:rsidR="00E606C1">
        <w:t xml:space="preserve"> also </w:t>
      </w:r>
      <w:r w:rsidR="00D118DF">
        <w:t xml:space="preserve">demanded </w:t>
      </w:r>
      <w:r w:rsidR="00E606C1">
        <w:t xml:space="preserve">all communications between </w:t>
      </w:r>
      <w:proofErr w:type="spellStart"/>
      <w:r w:rsidR="00D118DF">
        <w:t>Pielke</w:t>
      </w:r>
      <w:proofErr w:type="spellEnd"/>
      <w:r w:rsidR="00D118DF">
        <w:t xml:space="preserve"> and the UCB administration pertinent to his 2013 testimony for the years 2007 through 2015. </w:t>
      </w:r>
      <w:r w:rsidR="00E606C1">
        <w:t xml:space="preserve">It is clear that </w:t>
      </w:r>
      <w:r w:rsidR="003E73AF">
        <w:t xml:space="preserve">Congressman </w:t>
      </w:r>
      <w:proofErr w:type="spellStart"/>
      <w:r w:rsidR="00E606C1">
        <w:t>Grijalva</w:t>
      </w:r>
      <w:proofErr w:type="spellEnd"/>
      <w:r w:rsidR="00E606C1">
        <w:t xml:space="preserve"> </w:t>
      </w:r>
      <w:r w:rsidR="00D118DF">
        <w:t>is on a political witch</w:t>
      </w:r>
      <w:r w:rsidR="002117B2">
        <w:t xml:space="preserve"> </w:t>
      </w:r>
      <w:r w:rsidR="00D118DF">
        <w:t>hunt wanting to blow a whistle</w:t>
      </w:r>
      <w:r w:rsidR="002117B2">
        <w:t>,</w:t>
      </w:r>
      <w:r w:rsidR="00D118DF">
        <w:t xml:space="preserve"> associating</w:t>
      </w:r>
      <w:r w:rsidR="00E606C1">
        <w:t xml:space="preserve"> </w:t>
      </w:r>
      <w:proofErr w:type="spellStart"/>
      <w:r w:rsidR="00E606C1">
        <w:t>Pielke</w:t>
      </w:r>
      <w:proofErr w:type="spellEnd"/>
      <w:r w:rsidR="00E606C1">
        <w:t xml:space="preserve"> with research funding from fossil fuel corporations in an attempt to discredit his congressional testimony.</w:t>
      </w:r>
      <w:r w:rsidR="00D118DF">
        <w:t xml:space="preserve"> </w:t>
      </w:r>
      <w:proofErr w:type="spellStart"/>
      <w:r w:rsidR="00D118DF">
        <w:t>Pielke</w:t>
      </w:r>
      <w:proofErr w:type="spellEnd"/>
      <w:r w:rsidR="00D3776A">
        <w:t xml:space="preserve"> plainly asserts that he has never received funding from fossil fuel companies but judging from entries in his personal blog,</w:t>
      </w:r>
      <w:r w:rsidR="003E73AF">
        <w:t xml:space="preserve"> h</w:t>
      </w:r>
      <w:r w:rsidR="00D3776A">
        <w:t>e</w:t>
      </w:r>
      <w:r w:rsidR="00D118DF">
        <w:t xml:space="preserve"> understood </w:t>
      </w:r>
      <w:r w:rsidR="003E73AF">
        <w:t xml:space="preserve">Representative </w:t>
      </w:r>
      <w:proofErr w:type="spellStart"/>
      <w:r w:rsidR="00D3776A">
        <w:t>Grijalva’s</w:t>
      </w:r>
      <w:proofErr w:type="spellEnd"/>
      <w:r w:rsidR="00D3776A">
        <w:t xml:space="preserve"> </w:t>
      </w:r>
      <w:r w:rsidR="00D118DF">
        <w:t>message</w:t>
      </w:r>
      <w:r w:rsidR="00D3776A">
        <w:t xml:space="preserve"> loud and clear: Fully line up with the agenda, or we will apply the necessary pressure to silence your voice. </w:t>
      </w:r>
      <w:proofErr w:type="spellStart"/>
      <w:r w:rsidR="003E73AF">
        <w:t>Pielke’s</w:t>
      </w:r>
      <w:proofErr w:type="spellEnd"/>
      <w:r w:rsidR="00D3776A">
        <w:t xml:space="preserve"> blog notes</w:t>
      </w:r>
      <w:r w:rsidR="002117B2">
        <w:t>:</w:t>
      </w:r>
      <w:r w:rsidR="00D3776A">
        <w:br/>
        <w:t xml:space="preserve"> </w:t>
      </w:r>
    </w:p>
    <w:p w:rsidR="00BC179E" w:rsidRDefault="00D3776A" w:rsidP="00CF3C34">
      <w:pPr>
        <w:ind w:left="288"/>
        <w:jc w:val="both"/>
      </w:pPr>
      <w:r w:rsidRPr="00D3776A">
        <w:rPr>
          <w:i/>
        </w:rPr>
        <w:t>“</w:t>
      </w:r>
      <w:r w:rsidR="00946F7B" w:rsidRPr="00946F7B">
        <w:rPr>
          <w:i/>
        </w:rPr>
        <w:t xml:space="preserve">The incessant attacks and smears are </w:t>
      </w:r>
      <w:proofErr w:type="gramStart"/>
      <w:r w:rsidR="00946F7B" w:rsidRPr="00946F7B">
        <w:rPr>
          <w:i/>
        </w:rPr>
        <w:t>effective,</w:t>
      </w:r>
      <w:proofErr w:type="gramEnd"/>
      <w:r w:rsidR="00946F7B" w:rsidRPr="00946F7B">
        <w:rPr>
          <w:i/>
        </w:rPr>
        <w:t xml:space="preserve"> no doubt, I have already shifted all of my academic work away from climate issues</w:t>
      </w:r>
      <w:r w:rsidR="00946F7B">
        <w:rPr>
          <w:i/>
        </w:rPr>
        <w:t>.</w:t>
      </w:r>
      <w:r w:rsidR="00946F7B" w:rsidRPr="00946F7B">
        <w:rPr>
          <w:i/>
        </w:rPr>
        <w:t xml:space="preserve"> </w:t>
      </w:r>
      <w:r w:rsidRPr="00D3776A">
        <w:rPr>
          <w:i/>
        </w:rPr>
        <w:t>I am simply not initiating any new research or papers on the topic and I have ring-fenced my slowly dimin</w:t>
      </w:r>
      <w:r>
        <w:rPr>
          <w:i/>
        </w:rPr>
        <w:t>ishing blogging on the subject…</w:t>
      </w:r>
      <w:r w:rsidR="002117B2">
        <w:rPr>
          <w:i/>
        </w:rPr>
        <w:t>.</w:t>
      </w:r>
      <w:r>
        <w:rPr>
          <w:i/>
        </w:rPr>
        <w:t xml:space="preserve"> </w:t>
      </w:r>
      <w:r w:rsidRPr="00D3776A">
        <w:rPr>
          <w:i/>
        </w:rPr>
        <w:t xml:space="preserve">I can't imagine </w:t>
      </w:r>
      <w:r w:rsidRPr="00946F7B">
        <w:rPr>
          <w:b/>
          <w:i/>
        </w:rPr>
        <w:t>the message being sent to younger scientists</w:t>
      </w:r>
      <w:r w:rsidRPr="00D3776A">
        <w:rPr>
          <w:i/>
        </w:rPr>
        <w:t xml:space="preserve">. Actually, I can: 'When people are producing work </w:t>
      </w:r>
      <w:r w:rsidRPr="00D3776A">
        <w:rPr>
          <w:b/>
          <w:i/>
        </w:rPr>
        <w:t>in line with the scientific consensus</w:t>
      </w:r>
      <w:r w:rsidRPr="00D3776A">
        <w:rPr>
          <w:i/>
        </w:rPr>
        <w:t>, there's no reason to go on a witch hunt.'</w:t>
      </w:r>
      <w:r>
        <w:t>”</w:t>
      </w:r>
      <w:r w:rsidR="00E606C1">
        <w:br/>
      </w:r>
    </w:p>
    <w:p w:rsidR="00FC0EEE" w:rsidRDefault="00503E5F" w:rsidP="004D45F0">
      <w:pPr>
        <w:jc w:val="both"/>
      </w:pPr>
      <w:r>
        <w:t xml:space="preserve">Congressman </w:t>
      </w:r>
      <w:proofErr w:type="spellStart"/>
      <w:r>
        <w:t>Grijalva’s</w:t>
      </w:r>
      <w:proofErr w:type="spellEnd"/>
      <w:r>
        <w:t xml:space="preserve"> investigation also extended to</w:t>
      </w:r>
      <w:r w:rsidR="00D3776A">
        <w:t xml:space="preserve"> </w:t>
      </w:r>
      <w:r w:rsidR="003E73AF">
        <w:t xml:space="preserve">University of Delaware </w:t>
      </w:r>
      <w:r w:rsidR="008D1108" w:rsidRPr="008D1108">
        <w:t>Professor of Geography</w:t>
      </w:r>
      <w:r w:rsidR="001C6ABA">
        <w:t xml:space="preserve"> </w:t>
      </w:r>
      <w:r w:rsidR="00D3776A">
        <w:t xml:space="preserve">David Legates </w:t>
      </w:r>
      <w:r>
        <w:t xml:space="preserve">who </w:t>
      </w:r>
      <w:r w:rsidR="00D3776A">
        <w:t>was forced out of his position</w:t>
      </w:r>
      <w:r w:rsidR="008D1108">
        <w:t xml:space="preserve"> as Del</w:t>
      </w:r>
      <w:r w:rsidR="00946F7B">
        <w:t>a</w:t>
      </w:r>
      <w:r w:rsidR="008D1108">
        <w:t xml:space="preserve">ware </w:t>
      </w:r>
      <w:r w:rsidR="002117B2">
        <w:t xml:space="preserve">state climatologist </w:t>
      </w:r>
      <w:r w:rsidR="001C6ABA">
        <w:t xml:space="preserve">because of his skepticism </w:t>
      </w:r>
      <w:r w:rsidR="003E73AF">
        <w:t xml:space="preserve">of </w:t>
      </w:r>
      <w:r w:rsidR="001C6ABA">
        <w:t>the global warming predictions of environmental cata</w:t>
      </w:r>
      <w:r w:rsidR="008D1108">
        <w:t>strophe.</w:t>
      </w:r>
      <w:r w:rsidR="001C6ABA">
        <w:t xml:space="preserve"> </w:t>
      </w:r>
      <w:r w:rsidR="00FC0EEE">
        <w:t xml:space="preserve">In June </w:t>
      </w:r>
      <w:r w:rsidR="006D7BE5">
        <w:t xml:space="preserve">of </w:t>
      </w:r>
      <w:r w:rsidR="00FC0EEE">
        <w:t xml:space="preserve">2014 during </w:t>
      </w:r>
      <w:r w:rsidR="002117B2">
        <w:t xml:space="preserve">congressional </w:t>
      </w:r>
      <w:r w:rsidR="00FC0EEE">
        <w:t>testimony</w:t>
      </w:r>
      <w:r w:rsidR="002117B2">
        <w:t>,</w:t>
      </w:r>
      <w:r w:rsidR="00FC0EEE">
        <w:t xml:space="preserve"> Legates had testified about efforts to silence climate change dissenters and had stated that</w:t>
      </w:r>
      <w:r w:rsidR="002117B2">
        <w:t>:</w:t>
      </w:r>
      <w:r w:rsidR="00FC0EEE">
        <w:t xml:space="preserve"> </w:t>
      </w:r>
    </w:p>
    <w:p w:rsidR="00FC0EEE" w:rsidRDefault="00FC0EEE" w:rsidP="004D45F0">
      <w:pPr>
        <w:jc w:val="both"/>
      </w:pPr>
    </w:p>
    <w:p w:rsidR="00FC0EEE" w:rsidRDefault="00FC0EEE" w:rsidP="00CF3C34">
      <w:pPr>
        <w:ind w:left="288"/>
        <w:jc w:val="both"/>
      </w:pPr>
      <w:r>
        <w:lastRenderedPageBreak/>
        <w:t>“</w:t>
      </w:r>
      <w:r w:rsidRPr="00FC0EEE">
        <w:rPr>
          <w:i/>
        </w:rPr>
        <w:t>My overall conclusion is that droughts in the United States are more frequent and more intense during colder periods. Thus, the historical record does not warrant a claim that global warming is likely to negatively</w:t>
      </w:r>
      <w:r>
        <w:rPr>
          <w:i/>
        </w:rPr>
        <w:t xml:space="preserve"> impact agricultural activities.</w:t>
      </w:r>
      <w:r>
        <w:t>”</w:t>
      </w:r>
    </w:p>
    <w:p w:rsidR="00FC0EEE" w:rsidRDefault="00FC0EEE" w:rsidP="004D45F0">
      <w:pPr>
        <w:jc w:val="both"/>
      </w:pPr>
    </w:p>
    <w:p w:rsidR="00D3776A" w:rsidRDefault="001C6ABA" w:rsidP="004D45F0">
      <w:pPr>
        <w:jc w:val="both"/>
      </w:pPr>
      <w:r>
        <w:t xml:space="preserve">In reference to the political warfare behind climate change research funding, </w:t>
      </w:r>
      <w:r w:rsidR="00946F7B">
        <w:t>Legates noted</w:t>
      </w:r>
      <w:r w:rsidR="002117B2">
        <w:t>:</w:t>
      </w:r>
    </w:p>
    <w:p w:rsidR="001C6ABA" w:rsidRDefault="001C6ABA" w:rsidP="004D45F0">
      <w:pPr>
        <w:jc w:val="both"/>
      </w:pPr>
    </w:p>
    <w:p w:rsidR="001C6ABA" w:rsidRPr="001C6ABA" w:rsidRDefault="001C6ABA" w:rsidP="00CF3C34">
      <w:pPr>
        <w:ind w:left="288"/>
        <w:jc w:val="both"/>
        <w:rPr>
          <w:i/>
        </w:rPr>
      </w:pPr>
      <w:r w:rsidRPr="001C6ABA">
        <w:rPr>
          <w:i/>
        </w:rPr>
        <w:t>“There's a lot more money to be made by saying the world is coming to an end than to say that this is a bunch of hooey</w:t>
      </w:r>
      <w:r>
        <w:rPr>
          <w:i/>
        </w:rPr>
        <w:t>.</w:t>
      </w:r>
      <w:r w:rsidRPr="001C6ABA">
        <w:rPr>
          <w:i/>
        </w:rPr>
        <w:t>”</w:t>
      </w:r>
    </w:p>
    <w:p w:rsidR="00FC0EEE" w:rsidRDefault="00CF3C34" w:rsidP="004D45F0">
      <w:pPr>
        <w:jc w:val="both"/>
      </w:pPr>
      <w:r>
        <w:br/>
      </w:r>
      <w:r w:rsidR="00FC0EEE">
        <w:t xml:space="preserve">Letters similar to the one Representative </w:t>
      </w:r>
      <w:proofErr w:type="spellStart"/>
      <w:r w:rsidR="00FC0EEE">
        <w:t>Grijalva</w:t>
      </w:r>
      <w:proofErr w:type="spellEnd"/>
      <w:r w:rsidR="00FC0EEE">
        <w:t xml:space="preserve"> sent to UCB were also sent to </w:t>
      </w:r>
      <w:r w:rsidR="00FC0EEE" w:rsidRPr="00FC0EEE">
        <w:t>the presidents of MIT, Georgia Tech, Pepperdine, Arizona State and</w:t>
      </w:r>
      <w:r w:rsidR="00633D87">
        <w:t xml:space="preserve"> the</w:t>
      </w:r>
      <w:r w:rsidR="00FC0EEE" w:rsidRPr="00FC0EEE">
        <w:t xml:space="preserve"> unive</w:t>
      </w:r>
      <w:r w:rsidR="00FC0EEE">
        <w:t>rsities of Alabama and Colorado</w:t>
      </w:r>
      <w:r w:rsidR="002117B2">
        <w:t>—</w:t>
      </w:r>
      <w:r w:rsidR="00FC0EEE">
        <w:t>a</w:t>
      </w:r>
      <w:r w:rsidR="00FC0EEE" w:rsidRPr="00FC0EEE">
        <w:t xml:space="preserve">ll schools </w:t>
      </w:r>
      <w:r w:rsidR="002117B2">
        <w:t xml:space="preserve">that </w:t>
      </w:r>
      <w:r w:rsidR="00FC0EEE" w:rsidRPr="00FC0EEE">
        <w:t xml:space="preserve">have had a </w:t>
      </w:r>
      <w:r w:rsidR="00FC0EEE">
        <w:t xml:space="preserve">climate change </w:t>
      </w:r>
      <w:r w:rsidR="00FC0EEE" w:rsidRPr="00FC0EEE">
        <w:t>researcher appear before Congress.</w:t>
      </w:r>
      <w:r w:rsidR="00FC0EEE">
        <w:t xml:space="preserve"> </w:t>
      </w:r>
      <w:r w:rsidR="00C13C2F">
        <w:t>Was this a c</w:t>
      </w:r>
      <w:r w:rsidR="00FC0EEE">
        <w:t>oincidence</w:t>
      </w:r>
      <w:r w:rsidR="008A0D40">
        <w:t>,</w:t>
      </w:r>
      <w:r w:rsidR="00FC0EEE">
        <w:t xml:space="preserve"> or </w:t>
      </w:r>
      <w:r w:rsidR="008A0D40">
        <w:t xml:space="preserve">a </w:t>
      </w:r>
      <w:r w:rsidR="00FC0EEE">
        <w:t>tacti</w:t>
      </w:r>
      <w:r w:rsidR="008A0D40">
        <w:t>c</w:t>
      </w:r>
      <w:r w:rsidR="00C13C2F">
        <w:t xml:space="preserve"> meant </w:t>
      </w:r>
      <w:r w:rsidR="00FC0EEE">
        <w:t xml:space="preserve">to </w:t>
      </w:r>
      <w:r w:rsidR="00C13C2F">
        <w:t xml:space="preserve">pressure academic institutions to </w:t>
      </w:r>
      <w:r w:rsidR="00FC0EEE">
        <w:t>conform</w:t>
      </w:r>
      <w:r w:rsidR="00C13C2F">
        <w:t xml:space="preserve"> to the secular consensus?</w:t>
      </w:r>
    </w:p>
    <w:p w:rsidR="00C13C2F" w:rsidRDefault="00C13C2F" w:rsidP="004D45F0">
      <w:pPr>
        <w:jc w:val="both"/>
      </w:pPr>
    </w:p>
    <w:p w:rsidR="008D1108" w:rsidRDefault="001C6ABA" w:rsidP="004D45F0">
      <w:pPr>
        <w:jc w:val="both"/>
      </w:pPr>
      <w:r>
        <w:t>Debra J. Sau</w:t>
      </w:r>
      <w:r w:rsidR="00F15C7D">
        <w:t>n</w:t>
      </w:r>
      <w:r>
        <w:t xml:space="preserve">ders, a columnist for the </w:t>
      </w:r>
      <w:r w:rsidR="001B431A" w:rsidRPr="006D7BE5">
        <w:rPr>
          <w:i/>
        </w:rPr>
        <w:t>San Francisco Chronicle</w:t>
      </w:r>
      <w:r w:rsidR="008D1108">
        <w:t xml:space="preserve"> </w:t>
      </w:r>
      <w:r w:rsidR="00946F7B">
        <w:t xml:space="preserve">states that the position a scientist takes </w:t>
      </w:r>
      <w:r w:rsidR="00D60D3C">
        <w:t xml:space="preserve">on climate change issues most often makes </w:t>
      </w:r>
      <w:r w:rsidR="00946F7B" w:rsidRPr="00946F7B">
        <w:t xml:space="preserve">the difference between </w:t>
      </w:r>
      <w:r w:rsidR="00D60D3C">
        <w:t xml:space="preserve">them </w:t>
      </w:r>
      <w:r w:rsidR="00946F7B" w:rsidRPr="00946F7B">
        <w:t>being rich or poor</w:t>
      </w:r>
      <w:r w:rsidR="00D60D3C">
        <w:t xml:space="preserve">. She </w:t>
      </w:r>
      <w:r w:rsidR="008D1108">
        <w:t>further noted in a Townhall.com article:</w:t>
      </w:r>
    </w:p>
    <w:p w:rsidR="008D1108" w:rsidRDefault="008D1108" w:rsidP="004D45F0">
      <w:pPr>
        <w:jc w:val="both"/>
      </w:pPr>
    </w:p>
    <w:p w:rsidR="001C6ABA" w:rsidRPr="00676A41" w:rsidRDefault="008D1108" w:rsidP="00CF3C34">
      <w:pPr>
        <w:ind w:left="288"/>
        <w:jc w:val="both"/>
      </w:pPr>
      <w:r w:rsidRPr="008D1108">
        <w:rPr>
          <w:i/>
        </w:rPr>
        <w:t>“Scientists who reinforce catastrophic predictions continue to get fat government grants</w:t>
      </w:r>
      <w:r>
        <w:rPr>
          <w:i/>
        </w:rPr>
        <w:t>…</w:t>
      </w:r>
      <w:r w:rsidRPr="008D1108">
        <w:rPr>
          <w:i/>
        </w:rPr>
        <w:t xml:space="preserve">As for </w:t>
      </w:r>
      <w:proofErr w:type="gramStart"/>
      <w:r w:rsidRPr="008D1108">
        <w:rPr>
          <w:i/>
        </w:rPr>
        <w:t>Legates,</w:t>
      </w:r>
      <w:proofErr w:type="gramEnd"/>
      <w:r w:rsidRPr="008D1108">
        <w:rPr>
          <w:i/>
        </w:rPr>
        <w:t xml:space="preserve"> his apostasy forced him out of his post a</w:t>
      </w:r>
      <w:r>
        <w:rPr>
          <w:i/>
        </w:rPr>
        <w:t>s Delaware state climatologist…</w:t>
      </w:r>
      <w:r w:rsidRPr="008D1108">
        <w:rPr>
          <w:i/>
        </w:rPr>
        <w:t xml:space="preserve"> I'm just an observer who expects academic disagreements to be settled after passionate debate and civil discours</w:t>
      </w:r>
      <w:r>
        <w:rPr>
          <w:i/>
        </w:rPr>
        <w:t xml:space="preserve">e. </w:t>
      </w:r>
      <w:r w:rsidRPr="008D1108">
        <w:rPr>
          <w:i/>
        </w:rPr>
        <w:t xml:space="preserve">What I see instead is an </w:t>
      </w:r>
      <w:r w:rsidRPr="0000013B">
        <w:rPr>
          <w:b/>
          <w:i/>
        </w:rPr>
        <w:t>inquisition</w:t>
      </w:r>
      <w:r w:rsidRPr="008D1108">
        <w:rPr>
          <w:i/>
        </w:rPr>
        <w:t xml:space="preserve"> from the side that</w:t>
      </w:r>
      <w:r>
        <w:rPr>
          <w:i/>
        </w:rPr>
        <w:t>…</w:t>
      </w:r>
      <w:r w:rsidRPr="008D1108">
        <w:rPr>
          <w:i/>
        </w:rPr>
        <w:t xml:space="preserve"> </w:t>
      </w:r>
      <w:proofErr w:type="gramStart"/>
      <w:r w:rsidRPr="008D1108">
        <w:rPr>
          <w:i/>
        </w:rPr>
        <w:t>build</w:t>
      </w:r>
      <w:r>
        <w:rPr>
          <w:i/>
        </w:rPr>
        <w:t>[</w:t>
      </w:r>
      <w:proofErr w:type="gramEnd"/>
      <w:r>
        <w:rPr>
          <w:i/>
        </w:rPr>
        <w:t xml:space="preserve">s] </w:t>
      </w:r>
      <w:r w:rsidRPr="008D1108">
        <w:rPr>
          <w:i/>
        </w:rPr>
        <w:t>their 'consensus'—</w:t>
      </w:r>
      <w:r w:rsidRPr="0000013B">
        <w:rPr>
          <w:b/>
          <w:i/>
        </w:rPr>
        <w:t>by the heavy-handed use of political muscle and brute intimidation</w:t>
      </w:r>
      <w:r>
        <w:rPr>
          <w:i/>
        </w:rPr>
        <w:t>.</w:t>
      </w:r>
      <w:r w:rsidRPr="008D1108">
        <w:rPr>
          <w:i/>
        </w:rPr>
        <w:t>”</w:t>
      </w:r>
      <w:r w:rsidR="0000013B">
        <w:rPr>
          <w:rStyle w:val="FootnoteReference"/>
          <w:i/>
        </w:rPr>
        <w:footnoteReference w:id="33"/>
      </w:r>
      <w:r w:rsidR="001C6ABA" w:rsidRPr="008D1108">
        <w:rPr>
          <w:i/>
        </w:rPr>
        <w:t xml:space="preserve"> </w:t>
      </w:r>
    </w:p>
    <w:p w:rsidR="008D1108" w:rsidRPr="001C6ABA" w:rsidRDefault="008D1108" w:rsidP="004D45F0">
      <w:pPr>
        <w:jc w:val="both"/>
      </w:pPr>
    </w:p>
    <w:p w:rsidR="002F2291" w:rsidRDefault="003E73AF" w:rsidP="004D45F0">
      <w:pPr>
        <w:jc w:val="both"/>
      </w:pPr>
      <w:r>
        <w:t xml:space="preserve">Additional evidence of the political and financial pressures faced by environmental scientists is found in the </w:t>
      </w:r>
      <w:r w:rsidR="00C35159">
        <w:t>number of data manipulation cover-</w:t>
      </w:r>
      <w:r w:rsidR="00C23128">
        <w:t xml:space="preserve">ups </w:t>
      </w:r>
      <w:r w:rsidR="00272D80">
        <w:t>that have surfaced</w:t>
      </w:r>
      <w:r>
        <w:t xml:space="preserve"> around climate change </w:t>
      </w:r>
      <w:r w:rsidR="001951B2">
        <w:t>data sources. T</w:t>
      </w:r>
      <w:r w:rsidR="00C23128">
        <w:t>he</w:t>
      </w:r>
      <w:r w:rsidR="001951B2">
        <w:t>se issues continue</w:t>
      </w:r>
      <w:r w:rsidR="00C23128">
        <w:t xml:space="preserve"> to add to the 2009 email scandal </w:t>
      </w:r>
      <w:r w:rsidR="00C35159">
        <w:t xml:space="preserve">to </w:t>
      </w:r>
      <w:r w:rsidR="00272D80">
        <w:t xml:space="preserve">further </w:t>
      </w:r>
      <w:r w:rsidR="00C23128">
        <w:lastRenderedPageBreak/>
        <w:t>degrade the credibility and trustworthiness of this well-funded community. While there are certainly ho</w:t>
      </w:r>
      <w:r w:rsidR="00C35159">
        <w:t>ne</w:t>
      </w:r>
      <w:r w:rsidR="00C23128">
        <w:t>st scientists among them, the scientific integrity of the movement as a whole has suffered significant damage.</w:t>
      </w:r>
    </w:p>
    <w:p w:rsidR="00C23128" w:rsidRDefault="00C23128" w:rsidP="004D45F0">
      <w:pPr>
        <w:jc w:val="both"/>
        <w:rPr>
          <w:i/>
        </w:rPr>
      </w:pPr>
    </w:p>
    <w:p w:rsidR="0053446C" w:rsidRPr="0053446C" w:rsidRDefault="0053446C" w:rsidP="004D45F0">
      <w:pPr>
        <w:jc w:val="both"/>
      </w:pPr>
      <w:r>
        <w:t xml:space="preserve">In her article </w:t>
      </w:r>
      <w:r w:rsidR="00272D80">
        <w:t xml:space="preserve">entitled </w:t>
      </w:r>
      <w:proofErr w:type="spellStart"/>
      <w:r w:rsidRPr="00272D80">
        <w:rPr>
          <w:b/>
          <w:i/>
        </w:rPr>
        <w:t>Govt</w:t>
      </w:r>
      <w:proofErr w:type="spellEnd"/>
      <w:r w:rsidRPr="00272D80">
        <w:rPr>
          <w:b/>
          <w:i/>
        </w:rPr>
        <w:t>-Funded Research Unit Destroyed Original Climate Dat</w:t>
      </w:r>
      <w:r w:rsidR="0076503B" w:rsidRPr="00272D80">
        <w:rPr>
          <w:b/>
          <w:i/>
        </w:rPr>
        <w:t>a</w:t>
      </w:r>
      <w:r w:rsidR="00676A41" w:rsidRPr="0053446C">
        <w:t>,</w:t>
      </w:r>
      <w:r w:rsidRPr="0053446C">
        <w:t xml:space="preserve"> Christine Hall</w:t>
      </w:r>
      <w:r w:rsidR="006D7BE5">
        <w:t xml:space="preserve">, </w:t>
      </w:r>
      <w:r w:rsidR="006D7BE5" w:rsidRPr="006D7BE5">
        <w:t>Di</w:t>
      </w:r>
      <w:r w:rsidR="006D7BE5">
        <w:t>rector of Communications at the Competitive Enterprise Institute (CEI),</w:t>
      </w:r>
      <w:r w:rsidR="0076503B">
        <w:t xml:space="preserve"> reported </w:t>
      </w:r>
      <w:r>
        <w:t xml:space="preserve">on one of </w:t>
      </w:r>
      <w:r w:rsidR="0076503B">
        <w:t xml:space="preserve">the </w:t>
      </w:r>
      <w:r>
        <w:t xml:space="preserve">many incidents contributing to the demise of </w:t>
      </w:r>
      <w:r w:rsidR="00676A41">
        <w:t xml:space="preserve">global warming </w:t>
      </w:r>
      <w:r>
        <w:t>credibility in 2009:</w:t>
      </w:r>
      <w:r>
        <w:br/>
      </w:r>
    </w:p>
    <w:p w:rsidR="00C23128" w:rsidRPr="00272D80" w:rsidRDefault="00C23128" w:rsidP="00F62956">
      <w:pPr>
        <w:ind w:left="144"/>
        <w:jc w:val="both"/>
        <w:rPr>
          <w:i/>
        </w:rPr>
      </w:pPr>
      <w:r w:rsidRPr="00272D80">
        <w:rPr>
          <w:i/>
        </w:rPr>
        <w:t xml:space="preserve">“In the wake of a revelation by a key research institution that it destroyed its original climate data, the Competitive Enterprise Institute petitioned EPA to reopen a major global warming proceeding. </w:t>
      </w:r>
    </w:p>
    <w:p w:rsidR="00C23128" w:rsidRPr="00272D80" w:rsidRDefault="00C23128" w:rsidP="00CF3C34">
      <w:pPr>
        <w:ind w:left="144"/>
        <w:jc w:val="both"/>
        <w:rPr>
          <w:i/>
        </w:rPr>
      </w:pPr>
    </w:p>
    <w:p w:rsidR="00C23128" w:rsidRPr="00272D80" w:rsidRDefault="00C23128" w:rsidP="00CF3C34">
      <w:pPr>
        <w:ind w:left="144"/>
        <w:jc w:val="both"/>
        <w:rPr>
          <w:i/>
        </w:rPr>
      </w:pPr>
      <w:r w:rsidRPr="00272D80">
        <w:rPr>
          <w:i/>
        </w:rPr>
        <w:t xml:space="preserve">In mid-August the University of East Anglia’s Climate Research Unit (CRU) disclosed that it had destroyed the raw data for its global surface temperature data set because of an alleged lack of storage space. The CRU data have been the basis for several of the major international studies that claim we face a global warming crisis. </w:t>
      </w:r>
      <w:r w:rsidRPr="00272D80">
        <w:rPr>
          <w:b/>
          <w:i/>
        </w:rPr>
        <w:t>CRU’s destruction of data, however, severely undercuts the credibility of those studies.</w:t>
      </w:r>
      <w:r w:rsidRPr="00272D80">
        <w:rPr>
          <w:i/>
        </w:rPr>
        <w:t xml:space="preserve"> </w:t>
      </w:r>
    </w:p>
    <w:p w:rsidR="00C23128" w:rsidRPr="00272D80" w:rsidRDefault="00C23128" w:rsidP="00CF3C34">
      <w:pPr>
        <w:ind w:left="144"/>
        <w:jc w:val="both"/>
        <w:rPr>
          <w:i/>
        </w:rPr>
      </w:pPr>
    </w:p>
    <w:p w:rsidR="00C23128" w:rsidRPr="00272D80" w:rsidRDefault="00C23128" w:rsidP="00CF3C34">
      <w:pPr>
        <w:ind w:left="144"/>
        <w:jc w:val="both"/>
        <w:rPr>
          <w:i/>
        </w:rPr>
      </w:pPr>
      <w:r w:rsidRPr="00272D80">
        <w:rPr>
          <w:i/>
        </w:rPr>
        <w:t>In a declaration filed with CEI’s petition, Cato Institute scholar and climate scientist Patrick M</w:t>
      </w:r>
      <w:r w:rsidR="0027627B">
        <w:rPr>
          <w:i/>
        </w:rPr>
        <w:t>ichaels calls CRU’s revelation ‘a totally new element’ that ‘</w:t>
      </w:r>
      <w:r w:rsidRPr="00272D80">
        <w:rPr>
          <w:i/>
        </w:rPr>
        <w:t>violates basic scientific principl</w:t>
      </w:r>
      <w:r w:rsidR="0027627B">
        <w:rPr>
          <w:i/>
        </w:rPr>
        <w:t>es’, and ‘throws even more doubt’</w:t>
      </w:r>
      <w:r w:rsidRPr="00272D80">
        <w:rPr>
          <w:i/>
        </w:rPr>
        <w:t xml:space="preserve"> on the claims of global warming alarmists. </w:t>
      </w:r>
    </w:p>
    <w:p w:rsidR="00C23128" w:rsidRPr="00272D80" w:rsidRDefault="00C23128" w:rsidP="00CF3C34">
      <w:pPr>
        <w:ind w:left="144"/>
        <w:jc w:val="both"/>
        <w:rPr>
          <w:i/>
        </w:rPr>
      </w:pPr>
    </w:p>
    <w:p w:rsidR="00C23128" w:rsidRPr="00272D80" w:rsidRDefault="00C23128" w:rsidP="00CF3C34">
      <w:pPr>
        <w:ind w:left="144"/>
        <w:jc w:val="both"/>
        <w:rPr>
          <w:i/>
        </w:rPr>
      </w:pPr>
      <w:r w:rsidRPr="00272D80">
        <w:rPr>
          <w:i/>
        </w:rPr>
        <w:t xml:space="preserve">CEI’s petition, filed late Monday with EPA, argues that CRU’s disclosure casts a new cloud of doubt on the science behind EPA’s proposal to regulate carbon dioxide. </w:t>
      </w:r>
      <w:r w:rsidR="00C35159" w:rsidRPr="00272D80">
        <w:rPr>
          <w:i/>
        </w:rPr>
        <w:t xml:space="preserve">[The] </w:t>
      </w:r>
      <w:r w:rsidRPr="00272D80">
        <w:rPr>
          <w:i/>
        </w:rPr>
        <w:t xml:space="preserve">EPA stopped accepting public comments in late June but has not yet issued its final decision. As CEI’s petition argues, court rulings make it clear that agencies must consider new facts when those facts change the underlying issues. </w:t>
      </w:r>
    </w:p>
    <w:p w:rsidR="00C23128" w:rsidRPr="00272D80" w:rsidRDefault="00C23128" w:rsidP="00CF3C34">
      <w:pPr>
        <w:ind w:left="144"/>
        <w:jc w:val="both"/>
        <w:rPr>
          <w:i/>
        </w:rPr>
      </w:pPr>
    </w:p>
    <w:p w:rsidR="00C23128" w:rsidRPr="00272D80" w:rsidRDefault="00C23128" w:rsidP="00CF3C34">
      <w:pPr>
        <w:ind w:left="144"/>
        <w:jc w:val="both"/>
        <w:rPr>
          <w:i/>
        </w:rPr>
      </w:pPr>
      <w:r w:rsidRPr="00272D80">
        <w:rPr>
          <w:i/>
        </w:rPr>
        <w:lastRenderedPageBreak/>
        <w:t>CEI gene</w:t>
      </w:r>
      <w:r w:rsidR="00FC5F8A" w:rsidRPr="00272D80">
        <w:rPr>
          <w:i/>
        </w:rPr>
        <w:t xml:space="preserve">ral counsel Sam </w:t>
      </w:r>
      <w:proofErr w:type="spellStart"/>
      <w:r w:rsidR="00FC5F8A" w:rsidRPr="00272D80">
        <w:rPr>
          <w:i/>
        </w:rPr>
        <w:t>Kazman</w:t>
      </w:r>
      <w:proofErr w:type="spellEnd"/>
      <w:r w:rsidR="00FC5F8A" w:rsidRPr="00272D80">
        <w:rPr>
          <w:i/>
        </w:rPr>
        <w:t xml:space="preserve"> stated, ‘</w:t>
      </w:r>
      <w:r w:rsidR="00C35159" w:rsidRPr="00272D80">
        <w:rPr>
          <w:i/>
        </w:rPr>
        <w:t xml:space="preserve">[The] </w:t>
      </w:r>
      <w:r w:rsidRPr="00272D80">
        <w:rPr>
          <w:i/>
        </w:rPr>
        <w:t xml:space="preserve">EPA is resting its case on international studies that in turn relied on CRU data.  </w:t>
      </w:r>
      <w:r w:rsidRPr="00272D80">
        <w:rPr>
          <w:b/>
          <w:i/>
        </w:rPr>
        <w:t>But CRU’s suspicious destruction of its original data, disclosed at this late date, makes that information totally unreliable.</w:t>
      </w:r>
      <w:r w:rsidRPr="00272D80">
        <w:rPr>
          <w:i/>
        </w:rPr>
        <w:t xml:space="preserve">  If </w:t>
      </w:r>
      <w:r w:rsidR="00360CB3">
        <w:rPr>
          <w:i/>
        </w:rPr>
        <w:t xml:space="preserve">[the] </w:t>
      </w:r>
      <w:r w:rsidRPr="00272D80">
        <w:rPr>
          <w:i/>
        </w:rPr>
        <w:t>EPA doesn’t reexamine the implications of this, it’s stumbling blindly into the most impo</w:t>
      </w:r>
      <w:r w:rsidR="00FC5F8A" w:rsidRPr="00272D80">
        <w:rPr>
          <w:i/>
        </w:rPr>
        <w:t>rtant regulatory issue we face.’</w:t>
      </w:r>
      <w:r w:rsidRPr="00272D80">
        <w:rPr>
          <w:i/>
        </w:rPr>
        <w:t xml:space="preserve"> </w:t>
      </w:r>
    </w:p>
    <w:p w:rsidR="00C23128" w:rsidRPr="00272D80" w:rsidRDefault="00C23128" w:rsidP="004D45F0">
      <w:pPr>
        <w:ind w:left="720"/>
        <w:jc w:val="both"/>
        <w:rPr>
          <w:i/>
        </w:rPr>
      </w:pPr>
    </w:p>
    <w:p w:rsidR="00C23128" w:rsidRPr="00C23128" w:rsidRDefault="00C23128" w:rsidP="00CF3C34">
      <w:pPr>
        <w:ind w:left="288"/>
        <w:jc w:val="both"/>
        <w:rPr>
          <w:i/>
        </w:rPr>
      </w:pPr>
      <w:r w:rsidRPr="00272D80">
        <w:rPr>
          <w:i/>
        </w:rPr>
        <w:t>Among CRU’s funders are the EPA and the U.S. Department of Energy</w:t>
      </w:r>
      <w:r w:rsidR="00676A41" w:rsidRPr="00272D80">
        <w:rPr>
          <w:i/>
        </w:rPr>
        <w:t>—</w:t>
      </w:r>
      <w:r w:rsidRPr="00272D80">
        <w:rPr>
          <w:i/>
        </w:rPr>
        <w:t>U.S. taxpayers.”</w:t>
      </w:r>
      <w:r w:rsidRPr="008968E9">
        <w:rPr>
          <w:rStyle w:val="FootnoteReference"/>
          <w:szCs w:val="20"/>
        </w:rPr>
        <w:footnoteReference w:id="34"/>
      </w:r>
    </w:p>
    <w:p w:rsidR="008968E9" w:rsidRDefault="002F2291" w:rsidP="004D45F0">
      <w:pPr>
        <w:jc w:val="both"/>
      </w:pPr>
      <w:r>
        <w:t xml:space="preserve"> </w:t>
      </w:r>
    </w:p>
    <w:p w:rsidR="00CF3C34" w:rsidRDefault="008968E9" w:rsidP="004D45F0">
      <w:pPr>
        <w:jc w:val="both"/>
      </w:pPr>
      <w:r>
        <w:t xml:space="preserve">Norman Rogers in his </w:t>
      </w:r>
      <w:r w:rsidRPr="006D7BE5">
        <w:rPr>
          <w:i/>
        </w:rPr>
        <w:t>American Thinker</w:t>
      </w:r>
      <w:r w:rsidR="0027627B">
        <w:t xml:space="preserve"> article entitled </w:t>
      </w:r>
      <w:r w:rsidRPr="0027627B">
        <w:rPr>
          <w:b/>
          <w:i/>
        </w:rPr>
        <w:t>The Corruption of Science</w:t>
      </w:r>
      <w:r>
        <w:t xml:space="preserve"> adds:</w:t>
      </w:r>
    </w:p>
    <w:p w:rsidR="008968E9" w:rsidRDefault="008968E9" w:rsidP="004D45F0">
      <w:pPr>
        <w:jc w:val="both"/>
      </w:pPr>
    </w:p>
    <w:p w:rsidR="008968E9" w:rsidRPr="0027627B" w:rsidRDefault="008968E9" w:rsidP="00CF3C34">
      <w:pPr>
        <w:ind w:left="288"/>
        <w:jc w:val="both"/>
        <w:rPr>
          <w:i/>
        </w:rPr>
      </w:pPr>
      <w:r w:rsidRPr="0027627B">
        <w:rPr>
          <w:i/>
        </w:rPr>
        <w:t>“</w:t>
      </w:r>
      <w:r w:rsidRPr="0027627B">
        <w:rPr>
          <w:b/>
          <w:i/>
        </w:rPr>
        <w:t>The intellectual foundation for global warming is computer smoke and mirrors.</w:t>
      </w:r>
      <w:r w:rsidRPr="0027627B">
        <w:rPr>
          <w:i/>
        </w:rPr>
        <w:t xml:space="preserve"> The predictions of doom rely on computer models of the Earth’s climate. The only reason to believe these complicated models is the professional judgment of the very climate scientists whose jobs and reputations depend on the believability of those computer models. It’s a fox guarding the hen house situation.</w:t>
      </w:r>
    </w:p>
    <w:p w:rsidR="008968E9" w:rsidRPr="0027627B" w:rsidRDefault="008968E9" w:rsidP="00CF3C34">
      <w:pPr>
        <w:ind w:left="288"/>
        <w:jc w:val="both"/>
        <w:rPr>
          <w:i/>
        </w:rPr>
      </w:pPr>
    </w:p>
    <w:p w:rsidR="008968E9" w:rsidRPr="0076503B" w:rsidRDefault="008968E9" w:rsidP="00CF3C34">
      <w:pPr>
        <w:ind w:left="288"/>
        <w:jc w:val="both"/>
        <w:rPr>
          <w:i/>
          <w:szCs w:val="20"/>
        </w:rPr>
      </w:pPr>
      <w:r w:rsidRPr="0027627B">
        <w:rPr>
          <w:i/>
        </w:rPr>
        <w:t>Because global warming actually stopped about 15 years ago</w:t>
      </w:r>
      <w:r w:rsidR="001D7B5D" w:rsidRPr="0027627B">
        <w:rPr>
          <w:i/>
        </w:rPr>
        <w:t xml:space="preserve"> [in the late 1990s]</w:t>
      </w:r>
      <w:r w:rsidRPr="0027627B">
        <w:rPr>
          <w:i/>
        </w:rPr>
        <w:t>, the global warming establishment stoppe</w:t>
      </w:r>
      <w:r w:rsidR="0027627B">
        <w:rPr>
          <w:i/>
        </w:rPr>
        <w:t>d talking about ‘global warming’ and started talking about ‘</w:t>
      </w:r>
      <w:r w:rsidRPr="0027627B">
        <w:rPr>
          <w:i/>
        </w:rPr>
        <w:t>climat</w:t>
      </w:r>
      <w:r w:rsidR="0027627B">
        <w:rPr>
          <w:i/>
        </w:rPr>
        <w:t>e change’ and ‘extreme weather’.</w:t>
      </w:r>
      <w:r w:rsidRPr="0027627B">
        <w:rPr>
          <w:i/>
        </w:rPr>
        <w:t xml:space="preserve"> </w:t>
      </w:r>
      <w:r w:rsidRPr="0027627B">
        <w:rPr>
          <w:b/>
          <w:i/>
        </w:rPr>
        <w:t>The scientific basis for the theory that adding CO</w:t>
      </w:r>
      <w:r w:rsidR="001B431A" w:rsidRPr="0027627B">
        <w:rPr>
          <w:b/>
          <w:i/>
          <w:vertAlign w:val="subscript"/>
        </w:rPr>
        <w:t>2</w:t>
      </w:r>
      <w:r w:rsidRPr="0027627B">
        <w:rPr>
          <w:b/>
          <w:i/>
        </w:rPr>
        <w:t xml:space="preserve"> to the atmosphere will cause extreme weather is very thin.</w:t>
      </w:r>
      <w:r w:rsidRPr="0027627B">
        <w:rPr>
          <w:i/>
        </w:rPr>
        <w:t>”</w:t>
      </w:r>
      <w:r w:rsidRPr="0076503B">
        <w:rPr>
          <w:rStyle w:val="FootnoteReference"/>
          <w:i/>
          <w:szCs w:val="20"/>
        </w:rPr>
        <w:footnoteReference w:id="35"/>
      </w:r>
    </w:p>
    <w:p w:rsidR="00645EBB" w:rsidRDefault="00645EBB" w:rsidP="004D45F0">
      <w:pPr>
        <w:jc w:val="both"/>
      </w:pPr>
    </w:p>
    <w:p w:rsidR="009C09D7" w:rsidRDefault="009C09D7">
      <w:pPr>
        <w:rPr>
          <w:rFonts w:asciiTheme="majorHAnsi" w:eastAsiaTheme="majorEastAsia" w:hAnsiTheme="majorHAnsi"/>
          <w:b/>
          <w:bCs/>
          <w:i/>
          <w:iCs/>
          <w:sz w:val="28"/>
          <w:szCs w:val="28"/>
        </w:rPr>
      </w:pPr>
      <w:r>
        <w:br w:type="page"/>
      </w:r>
    </w:p>
    <w:p w:rsidR="005C7DE4" w:rsidRDefault="005C7DE4" w:rsidP="004D45F0">
      <w:pPr>
        <w:pStyle w:val="Heading2"/>
        <w:jc w:val="both"/>
      </w:pPr>
      <w:bookmarkStart w:id="42" w:name="_Toc441083986"/>
      <w:r>
        <w:lastRenderedPageBreak/>
        <w:t>Can the U.S. Fix the World?</w:t>
      </w:r>
      <w:bookmarkEnd w:id="42"/>
    </w:p>
    <w:p w:rsidR="005C7DE4" w:rsidRDefault="005C7DE4" w:rsidP="004D45F0">
      <w:pPr>
        <w:ind w:left="450" w:hanging="360"/>
        <w:jc w:val="both"/>
        <w:rPr>
          <w:b/>
        </w:rPr>
      </w:pPr>
    </w:p>
    <w:p w:rsidR="00645EBB" w:rsidRPr="005C7DE4" w:rsidRDefault="000C0242" w:rsidP="004D45F0">
      <w:pPr>
        <w:jc w:val="both"/>
      </w:pPr>
      <w:r w:rsidRPr="005C7DE4">
        <w:t>Q. If indeed it were</w:t>
      </w:r>
      <w:r w:rsidR="00645EBB" w:rsidRPr="005C7DE4">
        <w:t xml:space="preserve"> a credible </w:t>
      </w:r>
      <w:r w:rsidRPr="005C7DE4">
        <w:t>problem</w:t>
      </w:r>
      <w:r w:rsidR="0076503B" w:rsidRPr="005C7DE4">
        <w:t xml:space="preserve">, </w:t>
      </w:r>
      <w:r w:rsidR="00C35159" w:rsidRPr="005C7DE4">
        <w:t>c</w:t>
      </w:r>
      <w:r w:rsidR="00645EBB" w:rsidRPr="005C7DE4">
        <w:t xml:space="preserve">ould the U.S. </w:t>
      </w:r>
      <w:r w:rsidR="00C35159" w:rsidRPr="005C7DE4">
        <w:t xml:space="preserve">solve global warming by </w:t>
      </w:r>
      <w:r w:rsidR="00645EBB" w:rsidRPr="005C7DE4">
        <w:t xml:space="preserve">significantly </w:t>
      </w:r>
      <w:r w:rsidRPr="005C7DE4">
        <w:t>lowering it</w:t>
      </w:r>
      <w:r w:rsidR="00645EBB" w:rsidRPr="005C7DE4">
        <w:t xml:space="preserve">s </w:t>
      </w:r>
      <w:r w:rsidR="00D61487" w:rsidRPr="00BF036F">
        <w:t>CO</w:t>
      </w:r>
      <w:r w:rsidR="00D61487" w:rsidRPr="00D61487">
        <w:rPr>
          <w:vertAlign w:val="subscript"/>
        </w:rPr>
        <w:t>2</w:t>
      </w:r>
      <w:r w:rsidR="00D61487">
        <w:rPr>
          <w:vertAlign w:val="subscript"/>
        </w:rPr>
        <w:t xml:space="preserve"> </w:t>
      </w:r>
      <w:r w:rsidR="00645EBB" w:rsidRPr="005C7DE4">
        <w:t>emissions?</w:t>
      </w:r>
    </w:p>
    <w:p w:rsidR="00645EBB" w:rsidRPr="005C7DE4" w:rsidRDefault="00645EBB" w:rsidP="004D45F0">
      <w:pPr>
        <w:jc w:val="both"/>
      </w:pPr>
    </w:p>
    <w:p w:rsidR="00963D9D" w:rsidRDefault="00645EBB" w:rsidP="004D45F0">
      <w:pPr>
        <w:jc w:val="both"/>
      </w:pPr>
      <w:r w:rsidRPr="00645EBB">
        <w:t>A. No</w:t>
      </w:r>
      <w:r>
        <w:t>.</w:t>
      </w:r>
      <w:r w:rsidR="0076503B">
        <w:t xml:space="preserve"> The U.S. is responsible for only about 16%</w:t>
      </w:r>
      <w:r w:rsidR="004D363E">
        <w:t xml:space="preserve"> of world carbon emissions over</w:t>
      </w:r>
      <w:r w:rsidR="0076503B">
        <w:t>all. Keeping in mind that reduction in CO</w:t>
      </w:r>
      <w:r w:rsidR="001B431A" w:rsidRPr="00C937CF">
        <w:rPr>
          <w:vertAlign w:val="subscript"/>
        </w:rPr>
        <w:t>2</w:t>
      </w:r>
      <w:r w:rsidR="0076503B">
        <w:t xml:space="preserve"> levels will have only a minor</w:t>
      </w:r>
      <w:r w:rsidR="000C0242">
        <w:t>,</w:t>
      </w:r>
      <w:r w:rsidR="0076503B">
        <w:t xml:space="preserve"> if any</w:t>
      </w:r>
      <w:r w:rsidR="00116478">
        <w:t>,</w:t>
      </w:r>
      <w:r w:rsidR="0076503B">
        <w:t xml:space="preserve"> effect </w:t>
      </w:r>
      <w:r w:rsidR="00D5062F">
        <w:t xml:space="preserve">at all </w:t>
      </w:r>
      <w:r w:rsidR="0076503B">
        <w:t>on global temperatures</w:t>
      </w:r>
      <w:r w:rsidR="00963D9D">
        <w:t>,</w:t>
      </w:r>
      <w:r w:rsidR="00D5062F">
        <w:t xml:space="preserve"> serious attempts </w:t>
      </w:r>
      <w:r w:rsidR="000C0242">
        <w:t xml:space="preserve">at worldwide reduction of </w:t>
      </w:r>
      <w:r w:rsidR="00D5062F">
        <w:t>atmospheric CO</w:t>
      </w:r>
      <w:r w:rsidR="00116478" w:rsidRPr="00116478">
        <w:rPr>
          <w:vertAlign w:val="subscript"/>
        </w:rPr>
        <w:t>2</w:t>
      </w:r>
      <w:r w:rsidR="00D5062F">
        <w:t xml:space="preserve"> levels would require the full commitment of the world’s major emitters including China, Russia, India, Japan, Germany and a host of minor players such as Mexico, Canada, Italy, France, Spain, Ukraine, Saudi Arabia, Iran, Brazil, and South Africa. Without a concerted international effort, changes made by any one country or small</w:t>
      </w:r>
      <w:r w:rsidR="000C0242">
        <w:t xml:space="preserve"> group of countries would have no measurable </w:t>
      </w:r>
      <w:r w:rsidR="00D5062F">
        <w:t>impact. The failure of the Kyoto Protocol is a case in point and only a handful of the countries in the above lists are willing to enjoin the economic consequences of reducing carbon emissions</w:t>
      </w:r>
      <w:r w:rsidR="000C0242">
        <w:t xml:space="preserve">. Indeed, </w:t>
      </w:r>
      <w:r w:rsidR="00D5062F">
        <w:t xml:space="preserve">most of those are </w:t>
      </w:r>
      <w:r w:rsidR="0027627B">
        <w:t xml:space="preserve">the ones that </w:t>
      </w:r>
      <w:r w:rsidR="00D5062F">
        <w:t>would have little work to do</w:t>
      </w:r>
      <w:r w:rsidR="000C0242">
        <w:t xml:space="preserve"> to meet the proposed guidelines into the future</w:t>
      </w:r>
      <w:r w:rsidR="00D5062F">
        <w:t>. Because of reduced economic stature, industrialization in those countries is already shrinking and their carbon footprint along with it.</w:t>
      </w:r>
      <w:r w:rsidR="00963D9D">
        <w:br/>
      </w:r>
    </w:p>
    <w:p w:rsidR="00645EBB" w:rsidRDefault="00DA5F41" w:rsidP="004D45F0">
      <w:pPr>
        <w:jc w:val="both"/>
      </w:pPr>
      <w:r>
        <w:t>On March 30, 2015,</w:t>
      </w:r>
      <w:r w:rsidR="00963D9D">
        <w:t xml:space="preserve"> </w:t>
      </w:r>
      <w:r w:rsidR="00963D9D" w:rsidRPr="00963D9D">
        <w:t xml:space="preserve">the Obama administration </w:t>
      </w:r>
      <w:r w:rsidR="00963D9D">
        <w:t xml:space="preserve">bypassed Congress and </w:t>
      </w:r>
      <w:r w:rsidR="00963D9D" w:rsidRPr="00963D9D">
        <w:t>formally pledged to cut U.S. greenhouse gas emissions by 28</w:t>
      </w:r>
      <w:r w:rsidR="00116478">
        <w:t xml:space="preserve">% </w:t>
      </w:r>
      <w:r w:rsidR="00963D9D" w:rsidRPr="00963D9D">
        <w:t xml:space="preserve">compared to 2005 levels. </w:t>
      </w:r>
      <w:r w:rsidR="00963D9D">
        <w:t>This “</w:t>
      </w:r>
      <w:r w:rsidR="00963D9D" w:rsidRPr="00963D9D">
        <w:t>Clean Power</w:t>
      </w:r>
      <w:r w:rsidR="00963D9D">
        <w:t xml:space="preserve">” regulatory plan will cost the U.S. economy an estimated </w:t>
      </w:r>
      <w:r w:rsidR="00963D9D" w:rsidRPr="00963D9D">
        <w:t>$479 billion</w:t>
      </w:r>
      <w:r w:rsidR="00963D9D">
        <w:t xml:space="preserve">. It is a unilateral </w:t>
      </w:r>
      <w:r w:rsidR="00963D9D" w:rsidRPr="00963D9D">
        <w:t xml:space="preserve">pledge </w:t>
      </w:r>
      <w:r w:rsidR="00963D9D">
        <w:t xml:space="preserve">that </w:t>
      </w:r>
      <w:r w:rsidR="00963D9D" w:rsidRPr="00963D9D">
        <w:t xml:space="preserve">comes </w:t>
      </w:r>
      <w:r w:rsidR="00963D9D">
        <w:t xml:space="preserve">in the wake of </w:t>
      </w:r>
      <w:r w:rsidR="00963D9D" w:rsidRPr="00963D9D">
        <w:t>agreement</w:t>
      </w:r>
      <w:r w:rsidR="00963D9D">
        <w:t xml:space="preserve">s with China that will allow the Chinese </w:t>
      </w:r>
      <w:r w:rsidR="00963D9D" w:rsidRPr="00963D9D">
        <w:t>to emit more CO</w:t>
      </w:r>
      <w:r w:rsidR="00116478" w:rsidRPr="00116478">
        <w:rPr>
          <w:vertAlign w:val="subscript"/>
        </w:rPr>
        <w:t>2</w:t>
      </w:r>
      <w:r w:rsidR="00963D9D" w:rsidRPr="00963D9D">
        <w:t xml:space="preserve"> in one month than the Clean Power Plan will reduce in the United States </w:t>
      </w:r>
      <w:r w:rsidR="00963D9D">
        <w:t xml:space="preserve">in </w:t>
      </w:r>
      <w:r w:rsidR="00963D9D" w:rsidRPr="00963D9D">
        <w:t>one year.</w:t>
      </w:r>
      <w:r w:rsidR="00F54F2F">
        <w:t xml:space="preserve"> Other than once again increasing the federal government’s power to regulate industry and eliminating thousands of jobs in the coal and other industries, there is no scientific consensus that the latest round of Clean Power regulations will have any net positive effect on the environment, especially in light of its unilateral nature. </w:t>
      </w:r>
    </w:p>
    <w:p w:rsidR="00645EBB" w:rsidRDefault="00645EBB" w:rsidP="004D45F0">
      <w:pPr>
        <w:jc w:val="both"/>
        <w:rPr>
          <w:b/>
        </w:rPr>
      </w:pPr>
    </w:p>
    <w:p w:rsidR="00BF036F" w:rsidRDefault="00BF036F" w:rsidP="004D45F0">
      <w:pPr>
        <w:pStyle w:val="Heading2"/>
        <w:jc w:val="both"/>
      </w:pPr>
      <w:bookmarkStart w:id="43" w:name="_Toc441083987"/>
      <w:proofErr w:type="gramStart"/>
      <w:r>
        <w:lastRenderedPageBreak/>
        <w:t>More CO</w:t>
      </w:r>
      <w:r w:rsidRPr="00BF036F">
        <w:rPr>
          <w:vertAlign w:val="subscript"/>
        </w:rPr>
        <w:t>2</w:t>
      </w:r>
      <w:r>
        <w:t>.</w:t>
      </w:r>
      <w:proofErr w:type="gramEnd"/>
      <w:r w:rsidR="00AD67D3">
        <w:t xml:space="preserve"> </w:t>
      </w:r>
      <w:r w:rsidR="00345153">
        <w:t xml:space="preserve"> </w:t>
      </w:r>
      <w:r>
        <w:t xml:space="preserve"> Is that bad?</w:t>
      </w:r>
      <w:bookmarkEnd w:id="43"/>
    </w:p>
    <w:p w:rsidR="00BF036F" w:rsidRDefault="00BF036F" w:rsidP="004D45F0">
      <w:pPr>
        <w:jc w:val="both"/>
        <w:rPr>
          <w:b/>
        </w:rPr>
      </w:pPr>
    </w:p>
    <w:p w:rsidR="00645EBB" w:rsidRDefault="00F54F2F" w:rsidP="004D45F0">
      <w:pPr>
        <w:jc w:val="both"/>
        <w:rPr>
          <w:b/>
        </w:rPr>
      </w:pPr>
      <w:r>
        <w:rPr>
          <w:b/>
        </w:rPr>
        <w:t xml:space="preserve">Q. If </w:t>
      </w:r>
      <w:r w:rsidR="004D363E">
        <w:rPr>
          <w:b/>
        </w:rPr>
        <w:t>CO</w:t>
      </w:r>
      <w:r w:rsidR="001B431A" w:rsidRPr="00C937CF">
        <w:rPr>
          <w:b/>
          <w:vertAlign w:val="subscript"/>
        </w:rPr>
        <w:t>2</w:t>
      </w:r>
      <w:r w:rsidR="004D363E">
        <w:rPr>
          <w:b/>
        </w:rPr>
        <w:t xml:space="preserve"> levels continue to increase</w:t>
      </w:r>
      <w:r w:rsidR="00022AD6">
        <w:rPr>
          <w:b/>
        </w:rPr>
        <w:t xml:space="preserve">, </w:t>
      </w:r>
      <w:r w:rsidR="00645EBB" w:rsidRPr="00645EBB">
        <w:rPr>
          <w:b/>
        </w:rPr>
        <w:t xml:space="preserve">is </w:t>
      </w:r>
      <w:r w:rsidR="00D5062F">
        <w:rPr>
          <w:b/>
        </w:rPr>
        <w:t xml:space="preserve">that </w:t>
      </w:r>
      <w:r w:rsidR="00645EBB" w:rsidRPr="00645EBB">
        <w:rPr>
          <w:b/>
        </w:rPr>
        <w:t>necessarily bad news?</w:t>
      </w:r>
    </w:p>
    <w:p w:rsidR="00723217" w:rsidRDefault="00723217" w:rsidP="004D45F0">
      <w:pPr>
        <w:jc w:val="both"/>
        <w:rPr>
          <w:b/>
        </w:rPr>
      </w:pPr>
    </w:p>
    <w:p w:rsidR="002B538D" w:rsidRPr="00BF036F" w:rsidRDefault="00645EBB" w:rsidP="004D45F0">
      <w:pPr>
        <w:jc w:val="both"/>
      </w:pPr>
      <w:r w:rsidRPr="00BF036F">
        <w:t>A.</w:t>
      </w:r>
      <w:r w:rsidR="004D363E" w:rsidRPr="00BF036F">
        <w:t xml:space="preserve"> </w:t>
      </w:r>
      <w:r w:rsidR="002B538D" w:rsidRPr="00BF036F">
        <w:t>CO</w:t>
      </w:r>
      <w:r w:rsidR="00B35C4D" w:rsidRPr="00D61487">
        <w:rPr>
          <w:vertAlign w:val="subscript"/>
        </w:rPr>
        <w:t>2</w:t>
      </w:r>
      <w:r w:rsidR="002B538D" w:rsidRPr="00BF036F">
        <w:t xml:space="preserve"> is a </w:t>
      </w:r>
      <w:r w:rsidR="0096595A" w:rsidRPr="00BF036F">
        <w:t xml:space="preserve">necessary, beneficial and </w:t>
      </w:r>
      <w:r w:rsidR="002B538D" w:rsidRPr="00BF036F">
        <w:t xml:space="preserve">naturally occurring </w:t>
      </w:r>
      <w:r w:rsidR="0096595A" w:rsidRPr="00BF036F">
        <w:t>gas</w:t>
      </w:r>
      <w:r w:rsidR="00F54F2F" w:rsidRPr="00BF036F">
        <w:t xml:space="preserve"> that is consumed</w:t>
      </w:r>
      <w:r w:rsidR="002B538D" w:rsidRPr="00BF036F">
        <w:t xml:space="preserve"> by plant life and converted into oxygen</w:t>
      </w:r>
      <w:r w:rsidR="0096595A" w:rsidRPr="00BF036F">
        <w:t xml:space="preserve"> through the process of photosynthesis</w:t>
      </w:r>
      <w:r w:rsidR="002B538D" w:rsidRPr="00BF036F">
        <w:t xml:space="preserve">. In one sense, burning fossil fuels is beneficial because it returns dead carbon back to life </w:t>
      </w:r>
      <w:r w:rsidR="00F54F2F" w:rsidRPr="00BF036F">
        <w:t xml:space="preserve">via </w:t>
      </w:r>
      <w:r w:rsidR="002B538D" w:rsidRPr="00BF036F">
        <w:t>the carbon cycle</w:t>
      </w:r>
      <w:r w:rsidR="00B35C4D" w:rsidRPr="00BF036F">
        <w:t>—</w:t>
      </w:r>
      <w:r w:rsidR="002B538D" w:rsidRPr="00BF036F">
        <w:t xml:space="preserve">one of the natural processes on our planet.  </w:t>
      </w:r>
    </w:p>
    <w:p w:rsidR="00360CB3" w:rsidRDefault="00360CB3" w:rsidP="004D45F0">
      <w:pPr>
        <w:jc w:val="both"/>
      </w:pPr>
    </w:p>
    <w:p w:rsidR="002B538D" w:rsidRPr="00BF036F" w:rsidRDefault="004D363E" w:rsidP="004D45F0">
      <w:pPr>
        <w:jc w:val="both"/>
      </w:pPr>
      <w:r w:rsidRPr="00BF036F">
        <w:t xml:space="preserve">Increases in </w:t>
      </w:r>
      <w:r w:rsidR="00D61487" w:rsidRPr="00BF036F">
        <w:t>CO</w:t>
      </w:r>
      <w:r w:rsidR="00D61487" w:rsidRPr="00D61487">
        <w:rPr>
          <w:vertAlign w:val="subscript"/>
        </w:rPr>
        <w:t>2</w:t>
      </w:r>
      <w:r w:rsidRPr="00BF036F">
        <w:t xml:space="preserve"> levels may</w:t>
      </w:r>
      <w:r w:rsidR="000C0242" w:rsidRPr="00BF036F">
        <w:t xml:space="preserve"> indeed</w:t>
      </w:r>
      <w:r w:rsidRPr="00BF036F">
        <w:t xml:space="preserve"> have several beneficial </w:t>
      </w:r>
      <w:r w:rsidR="00680482" w:rsidRPr="00BF036F">
        <w:t xml:space="preserve">environmental </w:t>
      </w:r>
      <w:r w:rsidRPr="00BF036F">
        <w:t xml:space="preserve">effects. Commercial greenhouses add </w:t>
      </w:r>
      <w:r w:rsidR="00D61487" w:rsidRPr="00BF036F">
        <w:t>CO</w:t>
      </w:r>
      <w:r w:rsidR="00D61487" w:rsidRPr="00D61487">
        <w:rPr>
          <w:vertAlign w:val="subscript"/>
        </w:rPr>
        <w:t>2</w:t>
      </w:r>
      <w:r w:rsidR="00D61487">
        <w:rPr>
          <w:vertAlign w:val="subscript"/>
        </w:rPr>
        <w:t xml:space="preserve"> </w:t>
      </w:r>
      <w:r w:rsidRPr="00BF036F">
        <w:t xml:space="preserve">up to </w:t>
      </w:r>
      <w:r w:rsidR="00B35C4D" w:rsidRPr="00BF036F">
        <w:t xml:space="preserve">four </w:t>
      </w:r>
      <w:r w:rsidRPr="00BF036F">
        <w:t xml:space="preserve">times the atmospheric levels </w:t>
      </w:r>
      <w:r w:rsidR="002B538D" w:rsidRPr="00BF036F">
        <w:t xml:space="preserve">as a kind of fertilizer to </w:t>
      </w:r>
      <w:r w:rsidRPr="00BF036F">
        <w:t xml:space="preserve">speed plant growth and reduce their water consumption. Increased </w:t>
      </w:r>
      <w:r w:rsidR="00D61487" w:rsidRPr="00BF036F">
        <w:t>CO</w:t>
      </w:r>
      <w:r w:rsidR="00D61487" w:rsidRPr="00D61487">
        <w:rPr>
          <w:vertAlign w:val="subscript"/>
        </w:rPr>
        <w:t>2</w:t>
      </w:r>
      <w:r w:rsidR="00D61487">
        <w:rPr>
          <w:vertAlign w:val="subscript"/>
        </w:rPr>
        <w:t xml:space="preserve"> </w:t>
      </w:r>
      <w:r w:rsidRPr="00BF036F">
        <w:t xml:space="preserve">levels would not be directly harmful to humans. OSHA regulations permit up 5,000 </w:t>
      </w:r>
      <w:r w:rsidR="00D61487">
        <w:t>parts per million (</w:t>
      </w:r>
      <w:r w:rsidRPr="00BF036F">
        <w:t>ppm</w:t>
      </w:r>
      <w:r w:rsidR="00D61487">
        <w:t>)</w:t>
      </w:r>
      <w:r w:rsidRPr="00BF036F">
        <w:t xml:space="preserve"> of </w:t>
      </w:r>
      <w:r w:rsidR="00D61487" w:rsidRPr="00BF036F">
        <w:t>CO</w:t>
      </w:r>
      <w:r w:rsidR="00D61487" w:rsidRPr="00D61487">
        <w:rPr>
          <w:vertAlign w:val="subscript"/>
        </w:rPr>
        <w:t>2</w:t>
      </w:r>
      <w:r w:rsidR="00D61487">
        <w:rPr>
          <w:vertAlign w:val="subscript"/>
        </w:rPr>
        <w:t xml:space="preserve"> </w:t>
      </w:r>
      <w:r w:rsidRPr="00BF036F">
        <w:t>in wo</w:t>
      </w:r>
      <w:r w:rsidR="002B538D" w:rsidRPr="00BF036F">
        <w:t>rk areas before long exposure (</w:t>
      </w:r>
      <w:r w:rsidRPr="00BF036F">
        <w:t xml:space="preserve">more than </w:t>
      </w:r>
      <w:r w:rsidR="00B35C4D" w:rsidRPr="00BF036F">
        <w:t xml:space="preserve">eight </w:t>
      </w:r>
      <w:r w:rsidRPr="00BF036F">
        <w:t xml:space="preserve">hours) is considered possibly harmful to human health. </w:t>
      </w:r>
      <w:r w:rsidR="00D61487" w:rsidRPr="00BF036F">
        <w:t>CO</w:t>
      </w:r>
      <w:r w:rsidR="00D61487" w:rsidRPr="00D61487">
        <w:rPr>
          <w:vertAlign w:val="subscript"/>
        </w:rPr>
        <w:t>2</w:t>
      </w:r>
      <w:r w:rsidR="00D61487">
        <w:rPr>
          <w:vertAlign w:val="subscript"/>
        </w:rPr>
        <w:t xml:space="preserve"> </w:t>
      </w:r>
      <w:r w:rsidR="0096595A" w:rsidRPr="00BF036F">
        <w:t xml:space="preserve">levels are not considered immediately harmful until they reach over 40,000 ppm. </w:t>
      </w:r>
      <w:r w:rsidRPr="00BF036F">
        <w:t xml:space="preserve">Currently </w:t>
      </w:r>
      <w:r w:rsidR="0096595A" w:rsidRPr="00BF036F">
        <w:t xml:space="preserve">atmospheric </w:t>
      </w:r>
      <w:r w:rsidRPr="00BF036F">
        <w:t xml:space="preserve">levels </w:t>
      </w:r>
      <w:r w:rsidR="0096595A" w:rsidRPr="00BF036F">
        <w:t xml:space="preserve">measure </w:t>
      </w:r>
      <w:r w:rsidRPr="00BF036F">
        <w:t>approximately 396 ppm</w:t>
      </w:r>
      <w:r w:rsidR="00B35C4D" w:rsidRPr="00BF036F">
        <w:t>,</w:t>
      </w:r>
      <w:r w:rsidR="0096595A" w:rsidRPr="00BF036F">
        <w:t xml:space="preserve"> so</w:t>
      </w:r>
      <w:r w:rsidRPr="00BF036F">
        <w:t xml:space="preserve"> </w:t>
      </w:r>
      <w:r w:rsidR="00680482" w:rsidRPr="00BF036F">
        <w:t xml:space="preserve">there is plenty of room for increase before posing </w:t>
      </w:r>
      <w:r w:rsidR="00360CB3">
        <w:t xml:space="preserve">direct </w:t>
      </w:r>
      <w:r w:rsidR="00680482" w:rsidRPr="00BF036F">
        <w:t xml:space="preserve">health risks to humans. </w:t>
      </w:r>
    </w:p>
    <w:p w:rsidR="002B538D" w:rsidRPr="00BF036F" w:rsidRDefault="002B538D" w:rsidP="004D45F0">
      <w:pPr>
        <w:jc w:val="both"/>
      </w:pPr>
    </w:p>
    <w:p w:rsidR="0096595A" w:rsidRPr="00BF036F" w:rsidRDefault="00680482" w:rsidP="004D45F0">
      <w:pPr>
        <w:jc w:val="both"/>
      </w:pPr>
      <w:r w:rsidRPr="00BF036F">
        <w:t xml:space="preserve">It is </w:t>
      </w:r>
      <w:r w:rsidR="000C0242" w:rsidRPr="00BF036F">
        <w:t xml:space="preserve">also </w:t>
      </w:r>
      <w:r w:rsidRPr="00BF036F">
        <w:t xml:space="preserve">important to note that environmental systems exhibit </w:t>
      </w:r>
      <w:r w:rsidR="00B35C4D" w:rsidRPr="00BF036F">
        <w:t>pushback</w:t>
      </w:r>
      <w:r w:rsidRPr="00BF036F">
        <w:t xml:space="preserve"> or balancing mechanisms that maintain a state of equilibrium. </w:t>
      </w:r>
      <w:r w:rsidR="002B538D" w:rsidRPr="00BF036F">
        <w:t>N</w:t>
      </w:r>
      <w:r w:rsidRPr="00BF036F">
        <w:t xml:space="preserve">ature </w:t>
      </w:r>
      <w:r w:rsidR="002B538D" w:rsidRPr="00BF036F">
        <w:t xml:space="preserve">itself </w:t>
      </w:r>
      <w:r w:rsidRPr="00BF036F">
        <w:t xml:space="preserve">would most likely enact processes </w:t>
      </w:r>
      <w:r w:rsidR="002B538D" w:rsidRPr="00BF036F">
        <w:t xml:space="preserve">(e.g., increased algae populations) </w:t>
      </w:r>
      <w:r w:rsidRPr="00BF036F">
        <w:t xml:space="preserve">to deal with an imbalance of </w:t>
      </w:r>
      <w:r w:rsidR="00D61487" w:rsidRPr="00BF036F">
        <w:t>CO</w:t>
      </w:r>
      <w:r w:rsidR="00D61487" w:rsidRPr="00D61487">
        <w:rPr>
          <w:vertAlign w:val="subscript"/>
        </w:rPr>
        <w:t>2</w:t>
      </w:r>
      <w:r w:rsidR="00D61487">
        <w:rPr>
          <w:vertAlign w:val="subscript"/>
        </w:rPr>
        <w:t xml:space="preserve"> </w:t>
      </w:r>
      <w:r w:rsidRPr="00BF036F">
        <w:t>in the atmosphere.</w:t>
      </w:r>
      <w:r w:rsidR="0096595A" w:rsidRPr="00BF036F">
        <w:t xml:space="preserve"> </w:t>
      </w:r>
      <w:r w:rsidR="00360CB3">
        <w:t xml:space="preserve">With regard to its warming capacity, </w:t>
      </w:r>
      <w:r w:rsidR="00D61487" w:rsidRPr="00BF036F">
        <w:t>CO</w:t>
      </w:r>
      <w:r w:rsidR="00D61487" w:rsidRPr="00D61487">
        <w:rPr>
          <w:vertAlign w:val="subscript"/>
        </w:rPr>
        <w:t>2</w:t>
      </w:r>
      <w:r w:rsidR="0096595A" w:rsidRPr="00BF036F">
        <w:t>’s mino</w:t>
      </w:r>
      <w:r w:rsidR="00AD67D3">
        <w:t>r role in the greenhouse effect</w:t>
      </w:r>
      <w:r w:rsidR="0096595A" w:rsidRPr="00BF036F">
        <w:t xml:space="preserve"> </w:t>
      </w:r>
      <w:r w:rsidR="00AD67D3">
        <w:t xml:space="preserve">is </w:t>
      </w:r>
      <w:r w:rsidR="00360CB3">
        <w:t xml:space="preserve">counterbalanced by </w:t>
      </w:r>
      <w:r w:rsidR="00AD67D3">
        <w:t xml:space="preserve">the major </w:t>
      </w:r>
      <w:r w:rsidR="0096595A" w:rsidRPr="00BF036F">
        <w:t xml:space="preserve">role </w:t>
      </w:r>
      <w:r w:rsidR="00AD67D3">
        <w:t xml:space="preserve">it plays </w:t>
      </w:r>
      <w:r w:rsidR="0096595A" w:rsidRPr="00BF036F">
        <w:t xml:space="preserve">in the upper atmosphere </w:t>
      </w:r>
      <w:r w:rsidR="00AD67D3">
        <w:t xml:space="preserve">where it </w:t>
      </w:r>
      <w:r w:rsidR="0096595A" w:rsidRPr="00BF036F">
        <w:t>reflect</w:t>
      </w:r>
      <w:r w:rsidR="00AD67D3">
        <w:t>s</w:t>
      </w:r>
      <w:r w:rsidR="0096595A" w:rsidRPr="00BF036F">
        <w:t xml:space="preserve"> heat</w:t>
      </w:r>
      <w:r w:rsidR="00AD67D3">
        <w:t xml:space="preserve"> energy away from the earth</w:t>
      </w:r>
      <w:r w:rsidR="00360CB3">
        <w:t>, thereby causing an overall net cooling effect</w:t>
      </w:r>
      <w:r w:rsidR="000C0242" w:rsidRPr="00BF036F">
        <w:t>.</w:t>
      </w:r>
      <w:r w:rsidR="0096595A" w:rsidRPr="00BF036F">
        <w:t xml:space="preserve"> </w:t>
      </w:r>
    </w:p>
    <w:p w:rsidR="004D363E" w:rsidRPr="00BF036F" w:rsidRDefault="004D363E" w:rsidP="004D45F0">
      <w:pPr>
        <w:jc w:val="both"/>
      </w:pPr>
    </w:p>
    <w:p w:rsidR="00E04543" w:rsidRDefault="00E04543" w:rsidP="004D45F0">
      <w:pPr>
        <w:jc w:val="both"/>
      </w:pPr>
      <w:r w:rsidRPr="00BF036F">
        <w:t>In addition, global warming itself can have many beneficial results. For instance, moderate reductions in arctic ice would open new shipping lanes. A warmer plan</w:t>
      </w:r>
      <w:r w:rsidR="000C0242" w:rsidRPr="00BF036F">
        <w:t>e</w:t>
      </w:r>
      <w:r w:rsidRPr="00BF036F">
        <w:t>t wou</w:t>
      </w:r>
      <w:r w:rsidR="000C0242" w:rsidRPr="00BF036F">
        <w:t xml:space="preserve">ld mean longer growing seasons </w:t>
      </w:r>
      <w:r w:rsidRPr="00BF036F">
        <w:t>with healthier plants</w:t>
      </w:r>
      <w:r w:rsidR="000C0242" w:rsidRPr="00BF036F">
        <w:t xml:space="preserve"> due to higher </w:t>
      </w:r>
      <w:r w:rsidR="00D61487" w:rsidRPr="00BF036F">
        <w:t>CO</w:t>
      </w:r>
      <w:r w:rsidR="00D61487" w:rsidRPr="00D61487">
        <w:rPr>
          <w:vertAlign w:val="subscript"/>
        </w:rPr>
        <w:t>2</w:t>
      </w:r>
      <w:r w:rsidR="00D61487">
        <w:rPr>
          <w:vertAlign w:val="subscript"/>
        </w:rPr>
        <w:t xml:space="preserve"> </w:t>
      </w:r>
      <w:r w:rsidR="000C0242" w:rsidRPr="00BF036F">
        <w:t>availability</w:t>
      </w:r>
      <w:r w:rsidRPr="00BF036F">
        <w:t xml:space="preserve"> and increased agricultural production. Many areas of the world that are uninhabitable because of harsh</w:t>
      </w:r>
      <w:r w:rsidR="0073293C">
        <w:t>,</w:t>
      </w:r>
      <w:r w:rsidRPr="00BF036F">
        <w:t xml:space="preserve"> cold temperatures (e.g., Siberia)</w:t>
      </w:r>
      <w:r w:rsidR="0073293C">
        <w:t xml:space="preserve"> would be opened for agricultural production</w:t>
      </w:r>
      <w:r w:rsidR="00392D2F">
        <w:t xml:space="preserve"> and human habitation.</w:t>
      </w:r>
    </w:p>
    <w:p w:rsidR="00BF036F" w:rsidRDefault="00BF036F" w:rsidP="004D45F0">
      <w:pPr>
        <w:pStyle w:val="Heading2"/>
        <w:jc w:val="both"/>
      </w:pPr>
      <w:bookmarkStart w:id="44" w:name="_Toc441083988"/>
      <w:r>
        <w:lastRenderedPageBreak/>
        <w:t xml:space="preserve">A </w:t>
      </w:r>
      <w:r w:rsidR="000B2848">
        <w:t xml:space="preserve">Final </w:t>
      </w:r>
      <w:r>
        <w:t>Word from Dr. Gray</w:t>
      </w:r>
      <w:bookmarkEnd w:id="44"/>
    </w:p>
    <w:p w:rsidR="00BF036F" w:rsidRDefault="00BF036F" w:rsidP="004D45F0">
      <w:pPr>
        <w:jc w:val="both"/>
      </w:pPr>
    </w:p>
    <w:p w:rsidR="00645EBB" w:rsidRDefault="00645EBB" w:rsidP="004D45F0">
      <w:pPr>
        <w:jc w:val="both"/>
      </w:pPr>
      <w:r>
        <w:t xml:space="preserve">In conclusion, let’s take a look at </w:t>
      </w:r>
      <w:r w:rsidR="00505154">
        <w:t xml:space="preserve">some excerpts </w:t>
      </w:r>
      <w:r w:rsidR="00C937CF">
        <w:t xml:space="preserve">from </w:t>
      </w:r>
      <w:r w:rsidR="00505154">
        <w:t xml:space="preserve">the </w:t>
      </w:r>
      <w:r w:rsidR="00C937CF">
        <w:t xml:space="preserve">presentation </w:t>
      </w:r>
      <w:r w:rsidR="00505154">
        <w:t xml:space="preserve">of a leading </w:t>
      </w:r>
      <w:r w:rsidR="00A62711">
        <w:t xml:space="preserve">atmospheric scientist </w:t>
      </w:r>
      <w:r w:rsidR="00C937CF">
        <w:t xml:space="preserve">who testified </w:t>
      </w:r>
      <w:r w:rsidR="00505154">
        <w:t>before the U.S. Senate Committee on Environment and Public Works. On</w:t>
      </w:r>
      <w:r>
        <w:t xml:space="preserve"> September 28</w:t>
      </w:r>
      <w:r w:rsidR="00A62711">
        <w:t xml:space="preserve">, </w:t>
      </w:r>
      <w:r>
        <w:t xml:space="preserve">2005 Dr. William Gray </w:t>
      </w:r>
      <w:r w:rsidR="00505154">
        <w:t>from Colorado State University, who has studied climate and weather forecasting for over 50 years</w:t>
      </w:r>
      <w:r w:rsidR="00A62711">
        <w:t>,</w:t>
      </w:r>
      <w:r w:rsidR="000627EA">
        <w:t xml:space="preserve"> had</w:t>
      </w:r>
      <w:r w:rsidR="00505154">
        <w:t xml:space="preserve"> this to say</w:t>
      </w:r>
      <w:r w:rsidR="008748EE">
        <w:t xml:space="preserve"> regarding global warming</w:t>
      </w:r>
      <w:r w:rsidR="00505154">
        <w:t>:</w:t>
      </w:r>
      <w:r w:rsidR="00F45B13">
        <w:t xml:space="preserve"> </w:t>
      </w:r>
    </w:p>
    <w:p w:rsidR="00505154" w:rsidRDefault="00505154" w:rsidP="004D45F0">
      <w:pPr>
        <w:jc w:val="both"/>
      </w:pPr>
    </w:p>
    <w:p w:rsidR="00505154" w:rsidRPr="000627EA" w:rsidRDefault="00505154" w:rsidP="00CF3C34">
      <w:pPr>
        <w:ind w:left="288"/>
        <w:jc w:val="both"/>
        <w:rPr>
          <w:i/>
        </w:rPr>
      </w:pPr>
      <w:r w:rsidRPr="000627EA">
        <w:rPr>
          <w:i/>
        </w:rPr>
        <w:t>“Over the last 20 years, I have been dismayed over the bogus science and media-hype associated with the nuclear winter and the human-induced gl</w:t>
      </w:r>
      <w:r w:rsidR="000C0242" w:rsidRPr="000627EA">
        <w:rPr>
          <w:i/>
        </w:rPr>
        <w:t>obal warming hypotheses. My inn</w:t>
      </w:r>
      <w:r w:rsidRPr="000627EA">
        <w:rPr>
          <w:i/>
        </w:rPr>
        <w:t xml:space="preserve">ate sense of how the atmosphere-ocean functions does not allow me to accept either of these scenarios... </w:t>
      </w:r>
    </w:p>
    <w:p w:rsidR="00505154" w:rsidRPr="000627EA" w:rsidRDefault="00505154" w:rsidP="00CF3C34">
      <w:pPr>
        <w:ind w:left="288"/>
        <w:jc w:val="both"/>
        <w:rPr>
          <w:i/>
        </w:rPr>
      </w:pPr>
    </w:p>
    <w:p w:rsidR="00505154" w:rsidRPr="000627EA" w:rsidRDefault="00505154" w:rsidP="00CF3C34">
      <w:pPr>
        <w:ind w:left="288"/>
        <w:jc w:val="both"/>
        <w:rPr>
          <w:i/>
        </w:rPr>
      </w:pPr>
      <w:r w:rsidRPr="000627EA">
        <w:rPr>
          <w:i/>
        </w:rPr>
        <w:t>The human-induced global warming scenarios have a major flaw in that they accept the view that an increase in the global hydrologic cycle will cause enhanced upper-tropospheric water vapor gain and a suppression of outgoing long wave radiation (OLR) to space. The opposite is true. Global Climate Models (GCMs) are also not able to realistically predict the ocean's deep water circulation which is fundamental to any understanding of global temperature change...</w:t>
      </w:r>
    </w:p>
    <w:p w:rsidR="00505154" w:rsidRPr="000627EA" w:rsidRDefault="00505154" w:rsidP="00CF3C34">
      <w:pPr>
        <w:ind w:left="288"/>
        <w:jc w:val="both"/>
        <w:rPr>
          <w:i/>
        </w:rPr>
      </w:pPr>
    </w:p>
    <w:p w:rsidR="00347708" w:rsidRPr="000627EA" w:rsidRDefault="00505154" w:rsidP="00CF3C34">
      <w:pPr>
        <w:ind w:left="288"/>
        <w:jc w:val="both"/>
        <w:rPr>
          <w:i/>
        </w:rPr>
      </w:pPr>
      <w:r w:rsidRPr="000627EA">
        <w:rPr>
          <w:i/>
        </w:rPr>
        <w:t>Although initially generated by honest scientific questions, this topic has long ago advanced into the political arena and taken on a life of its own. It has been extended and grossly exaggerated and misused by those wishing to make gains from the exploitation of ignorance on this subject…</w:t>
      </w:r>
    </w:p>
    <w:p w:rsidR="00347708" w:rsidRPr="000627EA" w:rsidRDefault="00347708" w:rsidP="00CF3C34">
      <w:pPr>
        <w:ind w:left="288"/>
        <w:jc w:val="both"/>
        <w:rPr>
          <w:i/>
        </w:rPr>
      </w:pPr>
    </w:p>
    <w:p w:rsidR="00347708" w:rsidRPr="000627EA" w:rsidRDefault="00347708" w:rsidP="00CF3C34">
      <w:pPr>
        <w:ind w:left="288"/>
        <w:jc w:val="both"/>
        <w:rPr>
          <w:i/>
        </w:rPr>
      </w:pPr>
      <w:r w:rsidRPr="000627EA">
        <w:rPr>
          <w:i/>
        </w:rPr>
        <w:t xml:space="preserve">When a national government takes a political position on a scientific topic, the wise meteorologist or climatologist either joins the crowd or keeps his/her mouth shut. </w:t>
      </w:r>
      <w:r w:rsidRPr="000627EA">
        <w:rPr>
          <w:b/>
          <w:i/>
        </w:rPr>
        <w:t>Scientists can be punished if they do not accept the current views of their funding agents. An honest and objective scientific debate cannot be held in such a political environment</w:t>
      </w:r>
      <w:r w:rsidRPr="000627EA">
        <w:rPr>
          <w:i/>
        </w:rPr>
        <w:t>…</w:t>
      </w:r>
    </w:p>
    <w:p w:rsidR="00347708" w:rsidRPr="000627EA" w:rsidRDefault="00347708" w:rsidP="00CF3C34">
      <w:pPr>
        <w:ind w:left="288"/>
        <w:jc w:val="both"/>
        <w:rPr>
          <w:i/>
        </w:rPr>
      </w:pPr>
    </w:p>
    <w:p w:rsidR="00347708" w:rsidRPr="000627EA" w:rsidRDefault="00347708" w:rsidP="00CF3C34">
      <w:pPr>
        <w:ind w:left="288"/>
        <w:jc w:val="both"/>
        <w:rPr>
          <w:i/>
        </w:rPr>
      </w:pPr>
      <w:r w:rsidRPr="000627EA">
        <w:rPr>
          <w:i/>
        </w:rPr>
        <w:t xml:space="preserve">Energy budget studies indicate that if atmospheric water vapor and the rate of condensation were held fixed, a doubling of carbon </w:t>
      </w:r>
      <w:r w:rsidRPr="000627EA">
        <w:rPr>
          <w:i/>
        </w:rPr>
        <w:lastRenderedPageBreak/>
        <w:t>dioxide would cause only a small (~ 0.2 - 0.3 degree C) global warming. This can be contrasted to the 2–5 degree C warming projected in the [IPCC] models…</w:t>
      </w:r>
    </w:p>
    <w:p w:rsidR="00347708" w:rsidRPr="000627EA" w:rsidRDefault="00347708" w:rsidP="004D45F0">
      <w:pPr>
        <w:ind w:left="720"/>
        <w:jc w:val="both"/>
        <w:rPr>
          <w:i/>
        </w:rPr>
      </w:pPr>
    </w:p>
    <w:p w:rsidR="00347708" w:rsidRPr="000627EA" w:rsidRDefault="00347708" w:rsidP="00CF3C34">
      <w:pPr>
        <w:ind w:left="288"/>
        <w:jc w:val="both"/>
        <w:rPr>
          <w:i/>
        </w:rPr>
      </w:pPr>
      <w:r w:rsidRPr="000627EA">
        <w:rPr>
          <w:i/>
        </w:rPr>
        <w:t xml:space="preserve">[The Global warming </w:t>
      </w:r>
      <w:proofErr w:type="gramStart"/>
      <w:r w:rsidRPr="000627EA">
        <w:rPr>
          <w:i/>
        </w:rPr>
        <w:t>scenario’s</w:t>
      </w:r>
      <w:proofErr w:type="gramEnd"/>
      <w:r w:rsidRPr="000627EA">
        <w:rPr>
          <w:i/>
        </w:rPr>
        <w:t>] positive water vapor feedback assumption allows the small initial warming due to human-induced greenhouse gases to be unrealistically multiplied 8</w:t>
      </w:r>
      <w:r w:rsidR="001A7394" w:rsidRPr="000627EA">
        <w:rPr>
          <w:i/>
        </w:rPr>
        <w:t>–</w:t>
      </w:r>
      <w:r w:rsidRPr="000627EA">
        <w:rPr>
          <w:i/>
        </w:rPr>
        <w:t>10 times. This is where much of the global modeling is in error…</w:t>
      </w:r>
    </w:p>
    <w:p w:rsidR="00347708" w:rsidRPr="000627EA" w:rsidRDefault="00347708" w:rsidP="00CF3C34">
      <w:pPr>
        <w:ind w:left="288"/>
        <w:jc w:val="both"/>
        <w:rPr>
          <w:i/>
        </w:rPr>
      </w:pPr>
    </w:p>
    <w:p w:rsidR="00E04A1F" w:rsidRPr="000627EA" w:rsidRDefault="00E04A1F" w:rsidP="00CF3C34">
      <w:pPr>
        <w:ind w:left="288"/>
        <w:jc w:val="both"/>
        <w:rPr>
          <w:b/>
          <w:i/>
        </w:rPr>
      </w:pPr>
      <w:r w:rsidRPr="000627EA">
        <w:rPr>
          <w:i/>
        </w:rPr>
        <w:t xml:space="preserve">Short-range prediction is possible up to a week or 10 days into the future because there tends to be conservatism in the initial momentum fields which can be extrapolated for short periods. But beyond about 1-2 weeks, the multiple unknown and non-linear energy-moisture exchanges within the earth system become dominant. Model results soon decay in chaos. </w:t>
      </w:r>
      <w:r w:rsidRPr="000627EA">
        <w:rPr>
          <w:b/>
          <w:i/>
        </w:rPr>
        <w:t xml:space="preserve">Numerical [computer] climate models </w:t>
      </w:r>
      <w:proofErr w:type="gramStart"/>
      <w:r w:rsidRPr="000627EA">
        <w:rPr>
          <w:b/>
          <w:i/>
        </w:rPr>
        <w:t>cannot now and likely never</w:t>
      </w:r>
      <w:proofErr w:type="gramEnd"/>
      <w:r w:rsidRPr="000627EA">
        <w:rPr>
          <w:b/>
          <w:i/>
        </w:rPr>
        <w:t xml:space="preserve"> will be able to be accurately forecast more than a few weeks into the future…</w:t>
      </w:r>
    </w:p>
    <w:p w:rsidR="00E04A1F" w:rsidRPr="000627EA" w:rsidRDefault="00E04A1F" w:rsidP="00CF3C34">
      <w:pPr>
        <w:ind w:left="288"/>
        <w:jc w:val="both"/>
        <w:rPr>
          <w:b/>
          <w:i/>
        </w:rPr>
      </w:pPr>
    </w:p>
    <w:p w:rsidR="00723217" w:rsidRPr="000627EA" w:rsidRDefault="00E04A1F" w:rsidP="00CF3C34">
      <w:pPr>
        <w:ind w:left="288"/>
        <w:jc w:val="both"/>
        <w:rPr>
          <w:i/>
        </w:rPr>
      </w:pPr>
      <w:r w:rsidRPr="000627EA">
        <w:rPr>
          <w:i/>
        </w:rPr>
        <w:t>Numerical modeling output gives an air of authenticity which is not warranted by the input physics and long periods of integration. How many more climate scares are we to see from climate models which are not able to realistically predict past and future climate changes let alone future decadal or century changes?</w:t>
      </w:r>
    </w:p>
    <w:p w:rsidR="00723217" w:rsidRPr="000627EA" w:rsidRDefault="00723217" w:rsidP="00CF3C34">
      <w:pPr>
        <w:ind w:left="288"/>
        <w:jc w:val="both"/>
        <w:rPr>
          <w:i/>
        </w:rPr>
      </w:pPr>
    </w:p>
    <w:p w:rsidR="00505154" w:rsidRPr="000627EA" w:rsidRDefault="00723217" w:rsidP="00CF3C34">
      <w:pPr>
        <w:ind w:left="288"/>
        <w:jc w:val="both"/>
        <w:rPr>
          <w:i/>
        </w:rPr>
      </w:pPr>
      <w:r w:rsidRPr="000627EA">
        <w:rPr>
          <w:i/>
        </w:rPr>
        <w:t>Restricting human-induced greenhouse gas emissions now, on the basis of their assumed influence on global warming, is not a viable economic option, even if it were politically possible. China and India would never restrict their growing fossil fuel usage. Restricting greenhouse gas emissions would have little or no effect on global temperature.</w:t>
      </w:r>
      <w:r w:rsidR="00505154" w:rsidRPr="000627EA">
        <w:rPr>
          <w:i/>
        </w:rPr>
        <w:t>”</w:t>
      </w:r>
      <w:r w:rsidR="00CF3C34" w:rsidRPr="00CF3C34">
        <w:rPr>
          <w:rStyle w:val="FootnoteReference"/>
        </w:rPr>
        <w:t xml:space="preserve"> </w:t>
      </w:r>
      <w:r w:rsidR="00CF3C34">
        <w:rPr>
          <w:rStyle w:val="FootnoteReference"/>
        </w:rPr>
        <w:footnoteReference w:id="36"/>
      </w:r>
      <w:r w:rsidRPr="000627EA">
        <w:rPr>
          <w:i/>
        </w:rPr>
        <w:t xml:space="preserve"> </w:t>
      </w:r>
    </w:p>
    <w:p w:rsidR="00505154" w:rsidRDefault="00505154" w:rsidP="004D45F0">
      <w:pPr>
        <w:ind w:left="720"/>
        <w:jc w:val="both"/>
      </w:pPr>
    </w:p>
    <w:p w:rsidR="00DE2FAB" w:rsidRDefault="00854FE1" w:rsidP="004D45F0">
      <w:pPr>
        <w:pStyle w:val="Heading2"/>
        <w:jc w:val="both"/>
      </w:pPr>
      <w:r>
        <w:br w:type="page"/>
      </w:r>
      <w:bookmarkStart w:id="45" w:name="_Toc441083989"/>
      <w:r w:rsidR="00DE2FAB">
        <w:lastRenderedPageBreak/>
        <w:t>Points to Remember</w:t>
      </w:r>
      <w:bookmarkEnd w:id="45"/>
    </w:p>
    <w:p w:rsidR="00854FE1" w:rsidRPr="00854FE1" w:rsidRDefault="00854FE1" w:rsidP="004D45F0">
      <w:pPr>
        <w:jc w:val="both"/>
      </w:pPr>
    </w:p>
    <w:p w:rsidR="00611F62" w:rsidRDefault="00854FE1" w:rsidP="00FC1F5E">
      <w:pPr>
        <w:pStyle w:val="ListParagraph"/>
        <w:numPr>
          <w:ilvl w:val="0"/>
          <w:numId w:val="24"/>
        </w:numPr>
        <w:jc w:val="both"/>
      </w:pPr>
      <w:r>
        <w:t>Global temperatures fluctuate in several decade</w:t>
      </w:r>
      <w:r w:rsidR="001A7394">
        <w:t>-</w:t>
      </w:r>
      <w:r>
        <w:t>long cycles due to natural causes</w:t>
      </w:r>
      <w:r w:rsidR="001A7394">
        <w:t>,</w:t>
      </w:r>
      <w:r>
        <w:t xml:space="preserve"> which are not well understood and are not predictable. </w:t>
      </w:r>
      <w:r w:rsidRPr="00854FE1">
        <w:t xml:space="preserve">Temperature trends over the last 150 years include cyclic and unpredictable periods of global warming and cooling. </w:t>
      </w:r>
      <w:r w:rsidR="009D73F6">
        <w:t xml:space="preserve">Both the warming and the cooling </w:t>
      </w:r>
      <w:r w:rsidRPr="00854FE1">
        <w:t xml:space="preserve">periods have </w:t>
      </w:r>
      <w:r>
        <w:t>recorded panicked warnings</w:t>
      </w:r>
      <w:r w:rsidRPr="00854FE1">
        <w:t xml:space="preserve"> around global </w:t>
      </w:r>
      <w:r w:rsidR="009D73F6">
        <w:t xml:space="preserve">climate change </w:t>
      </w:r>
      <w:r w:rsidRPr="00854FE1">
        <w:t>from scientists</w:t>
      </w:r>
      <w:r>
        <w:t>.</w:t>
      </w:r>
      <w:r w:rsidRPr="00854FE1">
        <w:t xml:space="preserve"> </w:t>
      </w:r>
      <w:r>
        <w:t>T</w:t>
      </w:r>
      <w:r w:rsidRPr="00854FE1">
        <w:t xml:space="preserve">he most recent global </w:t>
      </w:r>
      <w:r w:rsidR="009D73F6">
        <w:t xml:space="preserve">warming period was </w:t>
      </w:r>
      <w:r w:rsidRPr="00854FE1">
        <w:t>not the first warming trend that has generated alarmist</w:t>
      </w:r>
      <w:r w:rsidR="00C937CF">
        <w:t>s’</w:t>
      </w:r>
      <w:r w:rsidRPr="00854FE1">
        <w:t xml:space="preserve"> warnings. </w:t>
      </w:r>
      <w:r>
        <w:t>Since peaking</w:t>
      </w:r>
      <w:r w:rsidRPr="00854FE1">
        <w:t xml:space="preserve"> sometime around 1999</w:t>
      </w:r>
      <w:r w:rsidR="009D73F6">
        <w:t>,</w:t>
      </w:r>
      <w:r w:rsidRPr="00854FE1">
        <w:t xml:space="preserve"> </w:t>
      </w:r>
      <w:r>
        <w:t xml:space="preserve">the warming trend </w:t>
      </w:r>
      <w:r w:rsidRPr="00854FE1">
        <w:t xml:space="preserve">has reversed into a </w:t>
      </w:r>
      <w:r>
        <w:t>long</w:t>
      </w:r>
      <w:r w:rsidR="001A7394">
        <w:t>-</w:t>
      </w:r>
      <w:r>
        <w:t xml:space="preserve">term </w:t>
      </w:r>
      <w:r w:rsidRPr="00854FE1">
        <w:t>cooling trend. Many scientists are now once again turning their attention to the potential threats to society r</w:t>
      </w:r>
      <w:r>
        <w:t xml:space="preserve">elated to </w:t>
      </w:r>
      <w:r w:rsidRPr="00854FE1">
        <w:t>global cooling</w:t>
      </w:r>
      <w:r>
        <w:t xml:space="preserve"> forecasts</w:t>
      </w:r>
      <w:r w:rsidRPr="00854FE1">
        <w:t>.</w:t>
      </w:r>
    </w:p>
    <w:p w:rsidR="00854FE1" w:rsidRDefault="00854FE1" w:rsidP="00611F62">
      <w:pPr>
        <w:pStyle w:val="ListParagraph"/>
        <w:ind w:left="360"/>
        <w:jc w:val="both"/>
      </w:pPr>
    </w:p>
    <w:p w:rsidR="00CF3C34" w:rsidRDefault="00854FE1" w:rsidP="00FC1F5E">
      <w:pPr>
        <w:pStyle w:val="ListParagraph"/>
        <w:numPr>
          <w:ilvl w:val="0"/>
          <w:numId w:val="24"/>
        </w:numPr>
        <w:jc w:val="both"/>
      </w:pPr>
      <w:r>
        <w:t>The correlation between CO</w:t>
      </w:r>
      <w:r w:rsidR="001B431A" w:rsidRPr="00C937CF">
        <w:rPr>
          <w:vertAlign w:val="subscript"/>
        </w:rPr>
        <w:t>2</w:t>
      </w:r>
      <w:r>
        <w:t xml:space="preserve"> emissions and increased warming due to the greenhouse effect is very weak and unproven. Many accomplished climate scientists do not agree that increased warming will result from </w:t>
      </w:r>
      <w:r w:rsidR="000627EA">
        <w:t xml:space="preserve">a rise </w:t>
      </w:r>
      <w:r>
        <w:t>in atmospheric CO</w:t>
      </w:r>
      <w:r w:rsidR="001A7394" w:rsidRPr="001A7394">
        <w:rPr>
          <w:vertAlign w:val="subscript"/>
        </w:rPr>
        <w:t>2</w:t>
      </w:r>
      <w:r>
        <w:t xml:space="preserve"> levels. Increased CO</w:t>
      </w:r>
      <w:r w:rsidR="001A7394" w:rsidRPr="001A7394">
        <w:rPr>
          <w:vertAlign w:val="subscript"/>
        </w:rPr>
        <w:t>2</w:t>
      </w:r>
      <w:r>
        <w:t xml:space="preserve"> levels may even prove to be beneficial to the </w:t>
      </w:r>
      <w:r w:rsidR="00BF0BE5">
        <w:t xml:space="preserve">overall </w:t>
      </w:r>
      <w:r>
        <w:t>environment.</w:t>
      </w:r>
    </w:p>
    <w:p w:rsidR="00854FE1" w:rsidRPr="00645EBB" w:rsidRDefault="00854FE1" w:rsidP="00CF3C34">
      <w:pPr>
        <w:pStyle w:val="ListParagraph"/>
        <w:jc w:val="both"/>
      </w:pPr>
    </w:p>
    <w:p w:rsidR="00611F62" w:rsidRDefault="009D73F6" w:rsidP="00FC1F5E">
      <w:pPr>
        <w:pStyle w:val="ListParagraph"/>
        <w:numPr>
          <w:ilvl w:val="0"/>
          <w:numId w:val="24"/>
        </w:numPr>
        <w:jc w:val="both"/>
      </w:pPr>
      <w:r>
        <w:t xml:space="preserve">The </w:t>
      </w:r>
      <w:r w:rsidR="00854FE1">
        <w:t>Global Climate Model</w:t>
      </w:r>
      <w:r>
        <w:t xml:space="preserve"> (GCM</w:t>
      </w:r>
      <w:r w:rsidR="00854FE1">
        <w:t>) and other computer simulations have not been able to predict the global warming trends with any degree of accuracy. The assumptions and calculations built into the models h</w:t>
      </w:r>
      <w:r>
        <w:t>ave not produced</w:t>
      </w:r>
      <w:r w:rsidR="00854FE1">
        <w:t xml:space="preserve"> reliable predictions.</w:t>
      </w:r>
    </w:p>
    <w:p w:rsidR="00611F62" w:rsidRDefault="00611F62" w:rsidP="00611F62">
      <w:pPr>
        <w:pStyle w:val="ListParagraph"/>
      </w:pPr>
    </w:p>
    <w:p w:rsidR="00611F62" w:rsidRDefault="00854FE1" w:rsidP="00FC1F5E">
      <w:pPr>
        <w:pStyle w:val="ListParagraph"/>
        <w:numPr>
          <w:ilvl w:val="0"/>
          <w:numId w:val="24"/>
        </w:numPr>
        <w:jc w:val="both"/>
      </w:pPr>
      <w:r>
        <w:t xml:space="preserve">It is clear that estimates of the warming effects from man-made emissions have been significantly overstated. </w:t>
      </w:r>
      <w:r w:rsidR="00264BAE" w:rsidRPr="00264BAE">
        <w:t>The predicted d</w:t>
      </w:r>
      <w:r w:rsidR="00264BAE">
        <w:t>rastic rise in temperatures has</w:t>
      </w:r>
      <w:r w:rsidR="00264BAE" w:rsidRPr="00264BAE">
        <w:t xml:space="preserve"> not materializ</w:t>
      </w:r>
      <w:r w:rsidR="00264BAE">
        <w:t>ed as C0</w:t>
      </w:r>
      <w:r w:rsidR="00C850CA" w:rsidRPr="001A7394">
        <w:rPr>
          <w:vertAlign w:val="subscript"/>
        </w:rPr>
        <w:t>2</w:t>
      </w:r>
      <w:r w:rsidR="00264BAE">
        <w:t xml:space="preserve"> levels have increased over the past several decades</w:t>
      </w:r>
      <w:r w:rsidR="000627EA">
        <w:t>.</w:t>
      </w:r>
    </w:p>
    <w:p w:rsidR="00611F62" w:rsidRDefault="00611F62" w:rsidP="00611F62">
      <w:pPr>
        <w:pStyle w:val="ListParagraph"/>
      </w:pPr>
    </w:p>
    <w:p w:rsidR="00CF3C34" w:rsidRDefault="00854FE1" w:rsidP="00FC1F5E">
      <w:pPr>
        <w:pStyle w:val="ListParagraph"/>
        <w:numPr>
          <w:ilvl w:val="0"/>
          <w:numId w:val="24"/>
        </w:numPr>
        <w:jc w:val="both"/>
      </w:pPr>
      <w:r>
        <w:t>It is doubtful that numerical models will be able to predict long</w:t>
      </w:r>
      <w:r w:rsidR="00C850CA">
        <w:t>-</w:t>
      </w:r>
      <w:r>
        <w:t>term, large</w:t>
      </w:r>
      <w:r w:rsidR="00C850CA">
        <w:t>-</w:t>
      </w:r>
      <w:r>
        <w:t>scale weather patterns and trends any time in the near future</w:t>
      </w:r>
      <w:r w:rsidR="000627EA">
        <w:t>.</w:t>
      </w:r>
      <w:r>
        <w:t xml:space="preserve"> </w:t>
      </w:r>
      <w:r w:rsidRPr="00854FE1">
        <w:t>A very qualified and experienced meteorologist has testified to Congress that long</w:t>
      </w:r>
      <w:r w:rsidR="00C850CA">
        <w:t>-</w:t>
      </w:r>
      <w:r w:rsidRPr="00854FE1">
        <w:t xml:space="preserve">term changes in global temperatures and weather patterns remain very complex with far </w:t>
      </w:r>
      <w:r w:rsidRPr="00854FE1">
        <w:lastRenderedPageBreak/>
        <w:t>too many variables to lend themselves to</w:t>
      </w:r>
      <w:r w:rsidR="0025699E">
        <w:t xml:space="preserve"> reliable</w:t>
      </w:r>
      <w:r w:rsidRPr="00854FE1">
        <w:t xml:space="preserve"> predictive modeling.</w:t>
      </w:r>
    </w:p>
    <w:p w:rsidR="00854FE1" w:rsidRDefault="00854FE1" w:rsidP="00CF3C34">
      <w:pPr>
        <w:pStyle w:val="ListParagraph"/>
        <w:jc w:val="both"/>
      </w:pPr>
    </w:p>
    <w:p w:rsidR="00854FE1" w:rsidRDefault="00854FE1" w:rsidP="00FC1F5E">
      <w:pPr>
        <w:pStyle w:val="ListParagraph"/>
        <w:numPr>
          <w:ilvl w:val="0"/>
          <w:numId w:val="24"/>
        </w:numPr>
        <w:jc w:val="both"/>
      </w:pPr>
      <w:r w:rsidRPr="00854FE1">
        <w:t xml:space="preserve">Even if global temperatures were shown to be directly related </w:t>
      </w:r>
      <w:r w:rsidR="000627EA">
        <w:t xml:space="preserve">to </w:t>
      </w:r>
      <w:r w:rsidRPr="00854FE1">
        <w:t>l</w:t>
      </w:r>
      <w:r w:rsidR="0001397C">
        <w:t>evels of greenhouse gases</w:t>
      </w:r>
      <w:r w:rsidRPr="00854FE1">
        <w:t xml:space="preserve"> and</w:t>
      </w:r>
      <w:r w:rsidR="0001397C">
        <w:t xml:space="preserve"> if threats to mankind from sig</w:t>
      </w:r>
      <w:r w:rsidRPr="00854FE1">
        <w:t>n</w:t>
      </w:r>
      <w:r w:rsidR="0001397C">
        <w:t>i</w:t>
      </w:r>
      <w:r w:rsidRPr="00854FE1">
        <w:t>ficant climate change were to actually materialize, collaboration and buy-in from most or all of the major industrial</w:t>
      </w:r>
      <w:r w:rsidR="0001397C">
        <w:t>i</w:t>
      </w:r>
      <w:r w:rsidRPr="00854FE1">
        <w:t>zed nations</w:t>
      </w:r>
      <w:r w:rsidR="0001397C">
        <w:t xml:space="preserve"> of the world</w:t>
      </w:r>
      <w:r w:rsidRPr="00854FE1">
        <w:t xml:space="preserve"> would be necessary in order to make changes on the level that would impact global temperatures. International </w:t>
      </w:r>
      <w:r w:rsidR="000627EA">
        <w:t xml:space="preserve">willingness to make </w:t>
      </w:r>
      <w:r w:rsidRPr="00854FE1">
        <w:t xml:space="preserve">economic sacrifices required is far from being attainable any time soon given the world political </w:t>
      </w:r>
      <w:r w:rsidR="000627EA">
        <w:t>situation</w:t>
      </w:r>
      <w:r w:rsidRPr="00854FE1">
        <w:t>. Unilateral reductions in emissions by the United States would have no significant impact on world climate conditions.</w:t>
      </w:r>
    </w:p>
    <w:p w:rsidR="00DE2FAB" w:rsidRDefault="00DE2FAB" w:rsidP="004D45F0">
      <w:pPr>
        <w:pStyle w:val="ListParagraph"/>
        <w:jc w:val="both"/>
      </w:pPr>
    </w:p>
    <w:p w:rsidR="00854FE1" w:rsidRDefault="00854FE1" w:rsidP="004D45F0">
      <w:pPr>
        <w:jc w:val="both"/>
        <w:rPr>
          <w:rFonts w:asciiTheme="majorHAnsi" w:eastAsiaTheme="majorEastAsia" w:hAnsiTheme="majorHAnsi"/>
          <w:b/>
          <w:bCs/>
          <w:i/>
          <w:iCs/>
          <w:sz w:val="28"/>
          <w:szCs w:val="28"/>
        </w:rPr>
      </w:pPr>
      <w:r>
        <w:br w:type="page"/>
      </w:r>
    </w:p>
    <w:p w:rsidR="00DE2FAB" w:rsidRDefault="00C51C49" w:rsidP="004D45F0">
      <w:pPr>
        <w:pStyle w:val="Heading2"/>
        <w:jc w:val="both"/>
      </w:pPr>
      <w:bookmarkStart w:id="46" w:name="_Toc441083990"/>
      <w:r>
        <w:lastRenderedPageBreak/>
        <w:t>Questions for Discussion and Review</w:t>
      </w:r>
      <w:bookmarkEnd w:id="46"/>
    </w:p>
    <w:p w:rsidR="00854FE1" w:rsidRDefault="00854FE1" w:rsidP="004D45F0">
      <w:pPr>
        <w:jc w:val="both"/>
      </w:pPr>
    </w:p>
    <w:p w:rsidR="00CF3C34" w:rsidRDefault="008A1C92" w:rsidP="00FC1F5E">
      <w:pPr>
        <w:pStyle w:val="ListParagraph"/>
        <w:numPr>
          <w:ilvl w:val="0"/>
          <w:numId w:val="39"/>
        </w:numPr>
        <w:jc w:val="both"/>
      </w:pPr>
      <w:r>
        <w:t xml:space="preserve">What evidences can you list that global weather patterns are </w:t>
      </w:r>
      <w:r w:rsidR="00395E5C">
        <w:t xml:space="preserve">not </w:t>
      </w:r>
      <w:r>
        <w:t>well understood and can</w:t>
      </w:r>
      <w:r w:rsidR="00395E5C">
        <w:t>not</w:t>
      </w:r>
      <w:r>
        <w:t xml:space="preserve"> be accurately predicted by climate scientists?</w:t>
      </w:r>
    </w:p>
    <w:p w:rsidR="008A1C92" w:rsidRDefault="008A1C92" w:rsidP="00165A3B">
      <w:pPr>
        <w:pStyle w:val="ListParagraph"/>
        <w:jc w:val="both"/>
      </w:pPr>
      <w:r>
        <w:br/>
      </w:r>
      <w:r>
        <w:br/>
      </w:r>
      <w:r w:rsidR="00165A3B">
        <w:br/>
      </w:r>
      <w:r>
        <w:br/>
      </w:r>
    </w:p>
    <w:p w:rsidR="006261A2" w:rsidRDefault="00854FE1" w:rsidP="00FC1F5E">
      <w:pPr>
        <w:pStyle w:val="ListParagraph"/>
        <w:numPr>
          <w:ilvl w:val="0"/>
          <w:numId w:val="39"/>
        </w:numPr>
        <w:jc w:val="both"/>
      </w:pPr>
      <w:r>
        <w:t xml:space="preserve">If the U.S. committed </w:t>
      </w:r>
      <w:r w:rsidR="00395E5C">
        <w:t xml:space="preserve">itself </w:t>
      </w:r>
      <w:r>
        <w:t>to significant reduction in greenhouse emissions</w:t>
      </w:r>
      <w:r w:rsidR="00C850CA">
        <w:t>,</w:t>
      </w:r>
      <w:r>
        <w:t xml:space="preserve"> what effect might that </w:t>
      </w:r>
      <w:r w:rsidR="00395E5C">
        <w:t>decision h</w:t>
      </w:r>
      <w:r>
        <w:t>ave on economic growth and stability?</w:t>
      </w:r>
      <w:r w:rsidR="00395E5C">
        <w:t xml:space="preserve"> </w:t>
      </w:r>
      <w:r w:rsidR="00C937CF">
        <w:t xml:space="preserve"> </w:t>
      </w:r>
      <w:r w:rsidR="00395E5C">
        <w:t>Why?</w:t>
      </w:r>
    </w:p>
    <w:p w:rsidR="00854FE1" w:rsidRDefault="004B36C9" w:rsidP="00165A3B">
      <w:pPr>
        <w:pStyle w:val="ListParagraph"/>
        <w:jc w:val="both"/>
      </w:pPr>
      <w:r>
        <w:br/>
      </w:r>
      <w:r w:rsidR="00165A3B">
        <w:br/>
      </w:r>
      <w:r>
        <w:br/>
      </w:r>
      <w:r>
        <w:br/>
      </w:r>
    </w:p>
    <w:p w:rsidR="0025699E" w:rsidRDefault="004B36C9" w:rsidP="00FC1F5E">
      <w:pPr>
        <w:pStyle w:val="ListParagraph"/>
        <w:numPr>
          <w:ilvl w:val="0"/>
          <w:numId w:val="39"/>
        </w:numPr>
        <w:jc w:val="both"/>
      </w:pPr>
      <w:r>
        <w:t xml:space="preserve">If the U.S. were to </w:t>
      </w:r>
      <w:r w:rsidR="0001397C">
        <w:t xml:space="preserve">enact a </w:t>
      </w:r>
      <w:r>
        <w:t xml:space="preserve">unilateral reduction in carbon emissions while the </w:t>
      </w:r>
      <w:r w:rsidR="00C937CF">
        <w:t>leaders of</w:t>
      </w:r>
      <w:r w:rsidR="00BB2453">
        <w:t xml:space="preserve"> the</w:t>
      </w:r>
      <w:r w:rsidR="00C937CF">
        <w:t xml:space="preserve"> </w:t>
      </w:r>
      <w:r>
        <w:t xml:space="preserve">other industrialized </w:t>
      </w:r>
      <w:r w:rsidR="00C937CF">
        <w:t xml:space="preserve">countries </w:t>
      </w:r>
      <w:r>
        <w:t xml:space="preserve">did not, </w:t>
      </w:r>
      <w:r w:rsidR="0001397C">
        <w:t>when</w:t>
      </w:r>
      <w:r>
        <w:t xml:space="preserve"> </w:t>
      </w:r>
      <w:r w:rsidR="00BB2453">
        <w:t>the</w:t>
      </w:r>
      <w:r w:rsidR="00395E5C">
        <w:t xml:space="preserve"> leaders</w:t>
      </w:r>
      <w:r w:rsidR="00BB2453">
        <w:t xml:space="preserve"> of the other countries</w:t>
      </w:r>
      <w:r w:rsidR="0025699E">
        <w:t xml:space="preserve"> observed the</w:t>
      </w:r>
      <w:r w:rsidR="00395E5C">
        <w:t xml:space="preserve"> significant negative</w:t>
      </w:r>
      <w:r>
        <w:t xml:space="preserve"> </w:t>
      </w:r>
      <w:r w:rsidR="00395E5C">
        <w:t xml:space="preserve">impact on </w:t>
      </w:r>
      <w:r w:rsidR="00BB2453">
        <w:t>the U.S. economy</w:t>
      </w:r>
      <w:r w:rsidR="00C850CA">
        <w:t>,</w:t>
      </w:r>
      <w:r>
        <w:t xml:space="preserve"> would </w:t>
      </w:r>
      <w:r w:rsidR="00395E5C">
        <w:t xml:space="preserve">they </w:t>
      </w:r>
      <w:r>
        <w:t xml:space="preserve">be </w:t>
      </w:r>
      <w:r w:rsidR="00BB2453">
        <w:t>likely to follow our lead</w:t>
      </w:r>
      <w:r>
        <w:t>? Why or why not?</w:t>
      </w:r>
      <w:r w:rsidR="00395E5C">
        <w:t xml:space="preserve"> </w:t>
      </w:r>
    </w:p>
    <w:p w:rsidR="00395E5C" w:rsidRDefault="00395E5C" w:rsidP="0025699E">
      <w:pPr>
        <w:pStyle w:val="ListParagraph"/>
        <w:jc w:val="both"/>
      </w:pPr>
      <w:r>
        <w:br/>
      </w:r>
      <w:r w:rsidR="00165A3B">
        <w:br/>
      </w:r>
      <w:r w:rsidR="00165A3B">
        <w:br/>
      </w:r>
      <w:r>
        <w:br/>
      </w:r>
      <w:r w:rsidR="00CD6480">
        <w:tab/>
      </w:r>
      <w:r w:rsidR="00CD6480">
        <w:tab/>
      </w:r>
    </w:p>
    <w:p w:rsidR="00165A3B" w:rsidRDefault="00777840" w:rsidP="00FC1F5E">
      <w:pPr>
        <w:pStyle w:val="ListParagraph"/>
        <w:numPr>
          <w:ilvl w:val="0"/>
          <w:numId w:val="39"/>
        </w:numPr>
        <w:jc w:val="both"/>
      </w:pPr>
      <w:r>
        <w:t>I</w:t>
      </w:r>
      <w:r w:rsidR="00395E5C">
        <w:t>f unilateral U.S. commitment to carbon emission reduction had little observable effect on global temperatures</w:t>
      </w:r>
      <w:r w:rsidR="00C850CA">
        <w:t>,</w:t>
      </w:r>
      <w:r w:rsidR="00395E5C">
        <w:t xml:space="preserve"> how would that </w:t>
      </w:r>
      <w:r w:rsidR="00C850CA">
        <w:t xml:space="preserve">affect </w:t>
      </w:r>
      <w:r w:rsidR="00395E5C">
        <w:t xml:space="preserve">the </w:t>
      </w:r>
      <w:r w:rsidR="000965C6">
        <w:t xml:space="preserve">emissions </w:t>
      </w:r>
      <w:r w:rsidR="00395E5C">
        <w:t>policies of the other industrialized governments?</w:t>
      </w:r>
    </w:p>
    <w:p w:rsidR="00165A3B" w:rsidRDefault="00165A3B">
      <w:r>
        <w:br w:type="page"/>
      </w:r>
    </w:p>
    <w:p w:rsidR="00777840" w:rsidRPr="00854FE1" w:rsidRDefault="00777840" w:rsidP="00FC1F5E">
      <w:pPr>
        <w:pStyle w:val="ListParagraph"/>
        <w:numPr>
          <w:ilvl w:val="0"/>
          <w:numId w:val="39"/>
        </w:numPr>
        <w:jc w:val="both"/>
      </w:pPr>
      <w:r>
        <w:lastRenderedPageBreak/>
        <w:t>Global climate alarmists have predicted that the polar ice</w:t>
      </w:r>
      <w:r w:rsidR="00BB2453">
        <w:t xml:space="preserve"> cap would melt by the year 2014</w:t>
      </w:r>
      <w:r>
        <w:t xml:space="preserve">, yet it is </w:t>
      </w:r>
      <w:r w:rsidR="0025699E">
        <w:t xml:space="preserve">much </w:t>
      </w:r>
      <w:r w:rsidR="00BB2453">
        <w:t>larger today than it was in 2007</w:t>
      </w:r>
      <w:r w:rsidR="0025699E">
        <w:t xml:space="preserve"> when the predictions were first announced</w:t>
      </w:r>
      <w:r>
        <w:t>. In addition, the rise in global temperatures forecasted by climate change scientists has failed to materialize</w:t>
      </w:r>
      <w:r w:rsidR="001838C5">
        <w:t xml:space="preserve"> as CO</w:t>
      </w:r>
      <w:r w:rsidR="00C850CA" w:rsidRPr="00165A3B">
        <w:t>2</w:t>
      </w:r>
      <w:r w:rsidR="001838C5">
        <w:t xml:space="preserve"> levels have increased</w:t>
      </w:r>
      <w:r>
        <w:t xml:space="preserve">. How do these facts affect your </w:t>
      </w:r>
      <w:r w:rsidR="0025699E">
        <w:t xml:space="preserve">view of </w:t>
      </w:r>
      <w:r>
        <w:t xml:space="preserve">the </w:t>
      </w:r>
      <w:r w:rsidR="00BB2453">
        <w:t xml:space="preserve">necessity </w:t>
      </w:r>
      <w:r w:rsidR="0025699E">
        <w:t xml:space="preserve">for </w:t>
      </w:r>
      <w:r w:rsidR="00BB2453">
        <w:t xml:space="preserve">the </w:t>
      </w:r>
      <w:r w:rsidR="0025699E">
        <w:t xml:space="preserve">many </w:t>
      </w:r>
      <w:r w:rsidR="00BB2453">
        <w:t xml:space="preserve">expensive </w:t>
      </w:r>
      <w:r>
        <w:t>env</w:t>
      </w:r>
      <w:r w:rsidR="0001397C">
        <w:t>ironmental regulations that the EPA</w:t>
      </w:r>
      <w:r w:rsidR="001838C5">
        <w:t xml:space="preserve"> and other </w:t>
      </w:r>
      <w:r w:rsidR="00BB2453">
        <w:t xml:space="preserve">federal </w:t>
      </w:r>
      <w:r w:rsidR="001838C5">
        <w:t>regulatory agencies have</w:t>
      </w:r>
      <w:r w:rsidR="0001397C">
        <w:t xml:space="preserve"> </w:t>
      </w:r>
      <w:r w:rsidR="00BB2453">
        <w:t>enacted</w:t>
      </w:r>
      <w:r>
        <w:t>?</w:t>
      </w:r>
    </w:p>
    <w:p w:rsidR="0041771C" w:rsidRDefault="00A54A3B" w:rsidP="00FC1F5E">
      <w:pPr>
        <w:pStyle w:val="ListParagraph"/>
        <w:numPr>
          <w:ilvl w:val="0"/>
          <w:numId w:val="39"/>
        </w:numPr>
        <w:jc w:val="both"/>
      </w:pPr>
      <w:r>
        <w:br w:type="page"/>
      </w:r>
    </w:p>
    <w:p w:rsidR="006D629C" w:rsidRDefault="006D629C" w:rsidP="004D45F0">
      <w:pPr>
        <w:jc w:val="both"/>
      </w:pPr>
    </w:p>
    <w:p w:rsidR="00754F5E" w:rsidRPr="0061467C" w:rsidRDefault="00754F5E" w:rsidP="004D45F0">
      <w:pPr>
        <w:pStyle w:val="Heading1"/>
      </w:pPr>
      <w:bookmarkStart w:id="47" w:name="_Toc441083991"/>
      <w:r w:rsidRPr="0061467C">
        <w:t xml:space="preserve">Chapter </w:t>
      </w:r>
      <w:r w:rsidR="00CA1607">
        <w:t>Six</w:t>
      </w:r>
      <w:r w:rsidR="00F2528C" w:rsidRPr="0061467C">
        <w:t>:</w:t>
      </w:r>
      <w:r w:rsidR="00F2528C" w:rsidRPr="0061467C">
        <w:br/>
        <w:t xml:space="preserve">  </w:t>
      </w:r>
      <w:r w:rsidR="00C51C49">
        <w:t>The N</w:t>
      </w:r>
      <w:r w:rsidRPr="0061467C">
        <w:t xml:space="preserve">ew </w:t>
      </w:r>
      <w:r w:rsidR="00C51C49">
        <w:t>B</w:t>
      </w:r>
      <w:r w:rsidRPr="0061467C">
        <w:t>uzz</w:t>
      </w:r>
      <w:r w:rsidR="00C51C49">
        <w:t xml:space="preserve"> </w:t>
      </w:r>
      <w:proofErr w:type="gramStart"/>
      <w:r w:rsidR="0041771C">
        <w:t>A</w:t>
      </w:r>
      <w:r w:rsidRPr="0061467C">
        <w:t>bout</w:t>
      </w:r>
      <w:proofErr w:type="gramEnd"/>
      <w:r w:rsidRPr="0061467C">
        <w:t xml:space="preserve"> </w:t>
      </w:r>
      <w:r w:rsidR="004177F0">
        <w:t>t</w:t>
      </w:r>
      <w:r w:rsidR="0041771C">
        <w:t>he</w:t>
      </w:r>
      <w:r w:rsidR="00BF2BA7" w:rsidRPr="0061467C">
        <w:t xml:space="preserve"> </w:t>
      </w:r>
      <w:r w:rsidR="00C51C49">
        <w:t>Old E</w:t>
      </w:r>
      <w:r w:rsidRPr="0061467C">
        <w:t>arth</w:t>
      </w:r>
      <w:bookmarkEnd w:id="47"/>
      <w:r w:rsidRPr="0061467C">
        <w:br/>
      </w:r>
    </w:p>
    <w:p w:rsidR="00754F5E" w:rsidRDefault="00754F5E"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7"/>
        <w:gridCol w:w="4469"/>
      </w:tblGrid>
      <w:tr w:rsidR="00754F5E">
        <w:tc>
          <w:tcPr>
            <w:tcW w:w="2178" w:type="dxa"/>
          </w:tcPr>
          <w:p w:rsidR="00754F5E" w:rsidRDefault="00754F5E" w:rsidP="004D45F0">
            <w:pPr>
              <w:jc w:val="both"/>
              <w:rPr>
                <w:b/>
                <w:i/>
              </w:rPr>
            </w:pPr>
            <w:r w:rsidRPr="00EB1A59">
              <w:rPr>
                <w:b/>
                <w:i/>
              </w:rPr>
              <w:t>Good Science:</w:t>
            </w:r>
          </w:p>
        </w:tc>
        <w:tc>
          <w:tcPr>
            <w:tcW w:w="7398" w:type="dxa"/>
          </w:tcPr>
          <w:p w:rsidR="00754F5E" w:rsidRPr="00754F5E" w:rsidRDefault="00754F5E" w:rsidP="00A7318C">
            <w:pPr>
              <w:rPr>
                <w:i/>
              </w:rPr>
            </w:pPr>
            <w:r w:rsidRPr="00754F5E">
              <w:rPr>
                <w:i/>
              </w:rPr>
              <w:t>Radiometric dating can be used to provide information about the relative age of rocks</w:t>
            </w:r>
            <w:r w:rsidR="00527460">
              <w:rPr>
                <w:i/>
              </w:rPr>
              <w:t>.</w:t>
            </w:r>
          </w:p>
          <w:p w:rsidR="00754F5E" w:rsidRDefault="00754F5E" w:rsidP="00A7318C">
            <w:pPr>
              <w:rPr>
                <w:b/>
                <w:i/>
              </w:rPr>
            </w:pPr>
          </w:p>
        </w:tc>
      </w:tr>
      <w:tr w:rsidR="00754F5E">
        <w:tc>
          <w:tcPr>
            <w:tcW w:w="2178" w:type="dxa"/>
          </w:tcPr>
          <w:p w:rsidR="00754F5E" w:rsidRDefault="00754F5E" w:rsidP="004D45F0">
            <w:pPr>
              <w:jc w:val="both"/>
              <w:rPr>
                <w:b/>
                <w:i/>
              </w:rPr>
            </w:pPr>
            <w:r>
              <w:rPr>
                <w:b/>
                <w:i/>
              </w:rPr>
              <w:t>Bad</w:t>
            </w:r>
            <w:r w:rsidRPr="00EB1A59">
              <w:rPr>
                <w:b/>
                <w:i/>
              </w:rPr>
              <w:t xml:space="preserve"> Science:</w:t>
            </w:r>
          </w:p>
        </w:tc>
        <w:tc>
          <w:tcPr>
            <w:tcW w:w="7398" w:type="dxa"/>
          </w:tcPr>
          <w:p w:rsidR="00CF3C34" w:rsidRDefault="00E036A2" w:rsidP="00A7318C">
            <w:pPr>
              <w:rPr>
                <w:i/>
              </w:rPr>
            </w:pPr>
            <w:r>
              <w:rPr>
                <w:i/>
              </w:rPr>
              <w:t>Rock Samples can be accurately dated by means of r</w:t>
            </w:r>
            <w:r w:rsidR="00F723F2">
              <w:rPr>
                <w:i/>
              </w:rPr>
              <w:t xml:space="preserve">adiometric </w:t>
            </w:r>
            <w:r w:rsidR="00527460">
              <w:rPr>
                <w:i/>
              </w:rPr>
              <w:t>d</w:t>
            </w:r>
            <w:r>
              <w:rPr>
                <w:i/>
              </w:rPr>
              <w:t>ating.</w:t>
            </w:r>
          </w:p>
          <w:p w:rsidR="00754F5E" w:rsidRDefault="00754F5E" w:rsidP="00A7318C">
            <w:pPr>
              <w:rPr>
                <w:b/>
                <w:i/>
              </w:rPr>
            </w:pPr>
          </w:p>
        </w:tc>
      </w:tr>
      <w:tr w:rsidR="00754F5E">
        <w:tc>
          <w:tcPr>
            <w:tcW w:w="2178" w:type="dxa"/>
          </w:tcPr>
          <w:p w:rsidR="00754F5E" w:rsidRDefault="00330D70" w:rsidP="004D45F0">
            <w:pPr>
              <w:jc w:val="both"/>
              <w:rPr>
                <w:b/>
                <w:i/>
              </w:rPr>
            </w:pPr>
            <w:r>
              <w:rPr>
                <w:b/>
                <w:i/>
              </w:rPr>
              <w:t>Science Fiction</w:t>
            </w:r>
            <w:r w:rsidR="00754F5E" w:rsidRPr="00244E4E">
              <w:rPr>
                <w:b/>
                <w:i/>
              </w:rPr>
              <w:t>:</w:t>
            </w:r>
          </w:p>
        </w:tc>
        <w:tc>
          <w:tcPr>
            <w:tcW w:w="7398" w:type="dxa"/>
          </w:tcPr>
          <w:p w:rsidR="00754F5E" w:rsidRDefault="00754F5E" w:rsidP="00A7318C">
            <w:pPr>
              <w:rPr>
                <w:i/>
              </w:rPr>
            </w:pPr>
            <w:r>
              <w:rPr>
                <w:i/>
              </w:rPr>
              <w:t xml:space="preserve">The age of the earth can be accurately determined using </w:t>
            </w:r>
            <w:r w:rsidR="00527460">
              <w:rPr>
                <w:i/>
              </w:rPr>
              <w:t xml:space="preserve">radiometric dating </w:t>
            </w:r>
            <w:r>
              <w:rPr>
                <w:i/>
              </w:rPr>
              <w:t xml:space="preserve">and </w:t>
            </w:r>
            <w:r w:rsidR="00527460">
              <w:rPr>
                <w:i/>
              </w:rPr>
              <w:t>naturalistic uniformitarianism</w:t>
            </w:r>
            <w:r>
              <w:rPr>
                <w:i/>
              </w:rPr>
              <w:t>.</w:t>
            </w:r>
          </w:p>
          <w:p w:rsidR="00754F5E" w:rsidRPr="00212707" w:rsidRDefault="00754F5E" w:rsidP="00A7318C">
            <w:pPr>
              <w:rPr>
                <w:i/>
              </w:rPr>
            </w:pPr>
          </w:p>
        </w:tc>
      </w:tr>
    </w:tbl>
    <w:p w:rsidR="00264003" w:rsidRPr="00F723F2" w:rsidRDefault="00754F5E" w:rsidP="004D45F0">
      <w:pPr>
        <w:jc w:val="both"/>
      </w:pPr>
      <w:r>
        <w:br/>
      </w:r>
      <w:r w:rsidR="00F723F2">
        <w:t>Before we dive into the fascinating topic of the earth</w:t>
      </w:r>
      <w:r w:rsidR="00527460">
        <w:t>’s real age</w:t>
      </w:r>
      <w:r w:rsidR="00F723F2">
        <w:t>, let’s take a quick look at how this question has been viewed over the last few hundred years.</w:t>
      </w:r>
    </w:p>
    <w:p w:rsidR="00F723F2" w:rsidRDefault="00F723F2" w:rsidP="004D45F0">
      <w:pPr>
        <w:jc w:val="both"/>
        <w:rPr>
          <w:u w:val="single"/>
        </w:rPr>
      </w:pPr>
    </w:p>
    <w:p w:rsidR="0007569E" w:rsidRDefault="00264003" w:rsidP="004D45F0">
      <w:pPr>
        <w:pStyle w:val="Heading2"/>
        <w:jc w:val="both"/>
      </w:pPr>
      <w:bookmarkStart w:id="48" w:name="_Toc441083992"/>
      <w:r>
        <w:t xml:space="preserve">What has been the understanding of the age of the </w:t>
      </w:r>
      <w:r w:rsidR="00803B86">
        <w:t xml:space="preserve">earth </w:t>
      </w:r>
      <w:r w:rsidR="00F723F2">
        <w:t>in recent history</w:t>
      </w:r>
      <w:r>
        <w:t>?</w:t>
      </w:r>
      <w:bookmarkEnd w:id="48"/>
    </w:p>
    <w:p w:rsidR="00342D88" w:rsidRDefault="00F723F2" w:rsidP="004D45F0">
      <w:pPr>
        <w:jc w:val="both"/>
      </w:pPr>
      <w:r>
        <w:br/>
      </w:r>
      <w:r w:rsidR="00264003">
        <w:t>Did you know that the idea of an “</w:t>
      </w:r>
      <w:r w:rsidR="00527460">
        <w:t>old earth</w:t>
      </w:r>
      <w:r w:rsidR="00264003">
        <w:t>” is</w:t>
      </w:r>
      <w:r w:rsidR="006A4F9D">
        <w:t xml:space="preserve"> actually</w:t>
      </w:r>
      <w:r w:rsidR="00264003">
        <w:t xml:space="preserve"> </w:t>
      </w:r>
      <w:r w:rsidR="00F3157E">
        <w:t xml:space="preserve">a relatively </w:t>
      </w:r>
      <w:r>
        <w:t>recent</w:t>
      </w:r>
      <w:r w:rsidR="00F3157E">
        <w:t xml:space="preserve"> one</w:t>
      </w:r>
      <w:r w:rsidR="00264003">
        <w:t xml:space="preserve">? </w:t>
      </w:r>
      <w:r w:rsidR="000427F5">
        <w:t xml:space="preserve">Prior to the late 1700s, you would have been hard pressed to find anyone espousing the idea that the earth was older than several thousand years. </w:t>
      </w:r>
      <w:r w:rsidR="00D22BBB">
        <w:t xml:space="preserve">As a matter of fact, the belief that the earth is less than 10,000 years old is remarkably consistent </w:t>
      </w:r>
      <w:r w:rsidR="00F3157E">
        <w:t xml:space="preserve">in the </w:t>
      </w:r>
      <w:r w:rsidR="00342D88">
        <w:t xml:space="preserve">traditions of </w:t>
      </w:r>
      <w:r w:rsidR="00D22BBB">
        <w:t>various cultures throughout the world.</w:t>
      </w:r>
    </w:p>
    <w:p w:rsidR="003A2082" w:rsidRDefault="00342D88" w:rsidP="00CF3C34">
      <w:pPr>
        <w:keepNext/>
        <w:keepLines/>
        <w:jc w:val="both"/>
      </w:pPr>
      <w:r>
        <w:lastRenderedPageBreak/>
        <w:t xml:space="preserve"> </w:t>
      </w:r>
    </w:p>
    <w:p w:rsidR="000427F5" w:rsidRDefault="003A2082" w:rsidP="00CF3C34">
      <w:pPr>
        <w:keepNext/>
        <w:keepLines/>
        <w:jc w:val="both"/>
      </w:pPr>
      <w:proofErr w:type="gramStart"/>
      <w:r>
        <w:t>Table 1.</w:t>
      </w:r>
      <w:proofErr w:type="gramEnd"/>
      <w:r>
        <w:t xml:space="preserve"> Age of the Earth Tr</w:t>
      </w:r>
      <w:r w:rsidR="00F154C4">
        <w:t>aditions from Various Cultures</w:t>
      </w:r>
      <w:r w:rsidR="00C12C8D">
        <w:rPr>
          <w:rStyle w:val="FootnoteReference"/>
        </w:rPr>
        <w:footnoteReference w:id="37"/>
      </w:r>
    </w:p>
    <w:tbl>
      <w:tblPr>
        <w:tblStyle w:val="TableGrid"/>
        <w:tblW w:w="0" w:type="auto"/>
        <w:tblLook w:val="04A0" w:firstRow="1" w:lastRow="0" w:firstColumn="1" w:lastColumn="0" w:noHBand="0" w:noVBand="1"/>
      </w:tblPr>
      <w:tblGrid>
        <w:gridCol w:w="2035"/>
        <w:gridCol w:w="1992"/>
        <w:gridCol w:w="1949"/>
      </w:tblGrid>
      <w:tr w:rsidR="003A2082" w:rsidTr="00E036A2">
        <w:tc>
          <w:tcPr>
            <w:tcW w:w="3192" w:type="dxa"/>
            <w:shd w:val="clear" w:color="auto" w:fill="000000" w:themeFill="text1"/>
          </w:tcPr>
          <w:p w:rsidR="003A2082" w:rsidRDefault="003A2082" w:rsidP="00A7318C">
            <w:pPr>
              <w:keepNext/>
              <w:keepLines/>
            </w:pPr>
            <w:r>
              <w:t>Culture</w:t>
            </w:r>
          </w:p>
        </w:tc>
        <w:tc>
          <w:tcPr>
            <w:tcW w:w="3396" w:type="dxa"/>
            <w:shd w:val="clear" w:color="auto" w:fill="000000" w:themeFill="text1"/>
          </w:tcPr>
          <w:p w:rsidR="003A2082" w:rsidRDefault="00F154C4" w:rsidP="00F62956">
            <w:pPr>
              <w:keepNext/>
              <w:keepLines/>
              <w:jc w:val="center"/>
            </w:pPr>
            <w:r>
              <w:t xml:space="preserve">Date of </w:t>
            </w:r>
            <w:r w:rsidR="00E036A2">
              <w:t xml:space="preserve">the Earth’s </w:t>
            </w:r>
            <w:r>
              <w:t>Origination</w:t>
            </w:r>
          </w:p>
        </w:tc>
        <w:tc>
          <w:tcPr>
            <w:tcW w:w="2988" w:type="dxa"/>
            <w:shd w:val="clear" w:color="auto" w:fill="000000" w:themeFill="text1"/>
          </w:tcPr>
          <w:p w:rsidR="003A2082" w:rsidRDefault="003A2082" w:rsidP="00CF3C34">
            <w:pPr>
              <w:keepNext/>
              <w:keepLines/>
              <w:jc w:val="both"/>
            </w:pPr>
            <w:r>
              <w:t>Authority</w:t>
            </w:r>
          </w:p>
        </w:tc>
      </w:tr>
      <w:tr w:rsidR="003A2082" w:rsidTr="00E036A2">
        <w:tc>
          <w:tcPr>
            <w:tcW w:w="3192" w:type="dxa"/>
          </w:tcPr>
          <w:p w:rsidR="003A2082" w:rsidRDefault="003A2082" w:rsidP="00A7318C">
            <w:r>
              <w:t>Spain</w:t>
            </w:r>
          </w:p>
        </w:tc>
        <w:tc>
          <w:tcPr>
            <w:tcW w:w="3396" w:type="dxa"/>
          </w:tcPr>
          <w:p w:rsidR="003A2082" w:rsidRDefault="003A2082" w:rsidP="00F62956">
            <w:pPr>
              <w:jc w:val="center"/>
            </w:pPr>
            <w:r>
              <w:t>6484</w:t>
            </w:r>
            <w:r w:rsidR="00E036A2">
              <w:t xml:space="preserve"> B.C.</w:t>
            </w:r>
          </w:p>
        </w:tc>
        <w:tc>
          <w:tcPr>
            <w:tcW w:w="2988" w:type="dxa"/>
          </w:tcPr>
          <w:p w:rsidR="003A2082" w:rsidRDefault="003A2082" w:rsidP="004D45F0">
            <w:pPr>
              <w:jc w:val="both"/>
            </w:pPr>
            <w:proofErr w:type="spellStart"/>
            <w:r>
              <w:t>Strauchius</w:t>
            </w:r>
            <w:proofErr w:type="spellEnd"/>
          </w:p>
        </w:tc>
      </w:tr>
      <w:tr w:rsidR="003A2082" w:rsidTr="00E036A2">
        <w:tc>
          <w:tcPr>
            <w:tcW w:w="3192" w:type="dxa"/>
          </w:tcPr>
          <w:p w:rsidR="003A2082" w:rsidRDefault="003A2082" w:rsidP="00A7318C">
            <w:r>
              <w:t>Chinese</w:t>
            </w:r>
          </w:p>
        </w:tc>
        <w:tc>
          <w:tcPr>
            <w:tcW w:w="3396" w:type="dxa"/>
          </w:tcPr>
          <w:p w:rsidR="003A2082" w:rsidRDefault="003A2082" w:rsidP="00F62956">
            <w:pPr>
              <w:jc w:val="center"/>
            </w:pPr>
            <w:r>
              <w:t>6157</w:t>
            </w:r>
            <w:r w:rsidR="00E036A2">
              <w:t xml:space="preserve"> B.C.</w:t>
            </w:r>
          </w:p>
        </w:tc>
        <w:tc>
          <w:tcPr>
            <w:tcW w:w="2988" w:type="dxa"/>
          </w:tcPr>
          <w:p w:rsidR="003A2082" w:rsidRDefault="003A2082" w:rsidP="004D45F0">
            <w:pPr>
              <w:jc w:val="both"/>
            </w:pPr>
            <w:proofErr w:type="spellStart"/>
            <w:r>
              <w:t>Bailly</w:t>
            </w:r>
            <w:proofErr w:type="spellEnd"/>
          </w:p>
        </w:tc>
      </w:tr>
      <w:tr w:rsidR="003A2082" w:rsidTr="00E036A2">
        <w:tc>
          <w:tcPr>
            <w:tcW w:w="3192" w:type="dxa"/>
          </w:tcPr>
          <w:p w:rsidR="003A2082" w:rsidRDefault="003A2082" w:rsidP="00A7318C">
            <w:r>
              <w:t>Egypt</w:t>
            </w:r>
          </w:p>
        </w:tc>
        <w:tc>
          <w:tcPr>
            <w:tcW w:w="3396" w:type="dxa"/>
          </w:tcPr>
          <w:p w:rsidR="003A2082" w:rsidRDefault="003A2082" w:rsidP="00F62956">
            <w:pPr>
              <w:jc w:val="center"/>
            </w:pPr>
            <w:r>
              <w:t>6081</w:t>
            </w:r>
            <w:r w:rsidR="00E036A2">
              <w:t xml:space="preserve"> B.C.</w:t>
            </w:r>
          </w:p>
        </w:tc>
        <w:tc>
          <w:tcPr>
            <w:tcW w:w="2988" w:type="dxa"/>
          </w:tcPr>
          <w:p w:rsidR="003A2082" w:rsidRDefault="003A2082" w:rsidP="004D45F0">
            <w:pPr>
              <w:jc w:val="both"/>
            </w:pPr>
            <w:proofErr w:type="spellStart"/>
            <w:r>
              <w:t>Bailly</w:t>
            </w:r>
            <w:proofErr w:type="spellEnd"/>
          </w:p>
        </w:tc>
      </w:tr>
      <w:tr w:rsidR="003A2082" w:rsidTr="00E036A2">
        <w:tc>
          <w:tcPr>
            <w:tcW w:w="3192" w:type="dxa"/>
          </w:tcPr>
          <w:p w:rsidR="003A2082" w:rsidRDefault="003A2082" w:rsidP="00A7318C">
            <w:r>
              <w:t>India</w:t>
            </w:r>
          </w:p>
        </w:tc>
        <w:tc>
          <w:tcPr>
            <w:tcW w:w="3396" w:type="dxa"/>
          </w:tcPr>
          <w:p w:rsidR="003A2082" w:rsidRDefault="003A2082" w:rsidP="00F62956">
            <w:pPr>
              <w:jc w:val="center"/>
            </w:pPr>
            <w:r>
              <w:t>5369</w:t>
            </w:r>
            <w:r w:rsidR="00E036A2">
              <w:t xml:space="preserve"> B.C.</w:t>
            </w:r>
          </w:p>
        </w:tc>
        <w:tc>
          <w:tcPr>
            <w:tcW w:w="2988" w:type="dxa"/>
          </w:tcPr>
          <w:p w:rsidR="003A2082" w:rsidRDefault="003A2082" w:rsidP="004D45F0">
            <w:pPr>
              <w:jc w:val="both"/>
            </w:pPr>
            <w:proofErr w:type="spellStart"/>
            <w:r>
              <w:t>Megasthenes</w:t>
            </w:r>
            <w:proofErr w:type="spellEnd"/>
          </w:p>
        </w:tc>
      </w:tr>
      <w:tr w:rsidR="003A2082" w:rsidTr="00E036A2">
        <w:tc>
          <w:tcPr>
            <w:tcW w:w="3192" w:type="dxa"/>
          </w:tcPr>
          <w:p w:rsidR="003A2082" w:rsidRDefault="003A2082" w:rsidP="00A7318C">
            <w:r>
              <w:t>Persia</w:t>
            </w:r>
          </w:p>
        </w:tc>
        <w:tc>
          <w:tcPr>
            <w:tcW w:w="3396" w:type="dxa"/>
          </w:tcPr>
          <w:p w:rsidR="003A2082" w:rsidRDefault="003A2082" w:rsidP="00F62956">
            <w:pPr>
              <w:jc w:val="center"/>
            </w:pPr>
            <w:r>
              <w:t>5507</w:t>
            </w:r>
            <w:r w:rsidR="00E036A2">
              <w:t xml:space="preserve"> B.C.</w:t>
            </w:r>
          </w:p>
        </w:tc>
        <w:tc>
          <w:tcPr>
            <w:tcW w:w="2988" w:type="dxa"/>
          </w:tcPr>
          <w:p w:rsidR="003A2082" w:rsidRDefault="003A2082" w:rsidP="004D45F0">
            <w:pPr>
              <w:jc w:val="both"/>
            </w:pPr>
            <w:proofErr w:type="spellStart"/>
            <w:r>
              <w:t>Bailly</w:t>
            </w:r>
            <w:proofErr w:type="spellEnd"/>
          </w:p>
        </w:tc>
      </w:tr>
      <w:tr w:rsidR="003A2082" w:rsidTr="00E036A2">
        <w:tc>
          <w:tcPr>
            <w:tcW w:w="3192" w:type="dxa"/>
          </w:tcPr>
          <w:p w:rsidR="003A2082" w:rsidRDefault="00E036A2" w:rsidP="00A7318C">
            <w:r>
              <w:t>Babylon</w:t>
            </w:r>
          </w:p>
        </w:tc>
        <w:tc>
          <w:tcPr>
            <w:tcW w:w="3396" w:type="dxa"/>
          </w:tcPr>
          <w:p w:rsidR="003A2082" w:rsidRDefault="003A2082" w:rsidP="00F62956">
            <w:pPr>
              <w:jc w:val="center"/>
            </w:pPr>
            <w:r>
              <w:t>5344</w:t>
            </w:r>
            <w:r w:rsidR="00E036A2">
              <w:t xml:space="preserve"> B.C.</w:t>
            </w:r>
          </w:p>
        </w:tc>
        <w:tc>
          <w:tcPr>
            <w:tcW w:w="2988" w:type="dxa"/>
          </w:tcPr>
          <w:p w:rsidR="003A2082" w:rsidRDefault="003A2082" w:rsidP="004D45F0">
            <w:pPr>
              <w:jc w:val="both"/>
            </w:pPr>
            <w:r>
              <w:t xml:space="preserve">Petrus </w:t>
            </w:r>
            <w:proofErr w:type="spellStart"/>
            <w:r>
              <w:t>Alliacens</w:t>
            </w:r>
            <w:proofErr w:type="spellEnd"/>
          </w:p>
        </w:tc>
      </w:tr>
      <w:tr w:rsidR="003A2082" w:rsidTr="00E036A2">
        <w:tc>
          <w:tcPr>
            <w:tcW w:w="3192" w:type="dxa"/>
          </w:tcPr>
          <w:p w:rsidR="003A2082" w:rsidRDefault="003A2082" w:rsidP="00A7318C">
            <w:r>
              <w:t>Samaria</w:t>
            </w:r>
          </w:p>
        </w:tc>
        <w:tc>
          <w:tcPr>
            <w:tcW w:w="3396" w:type="dxa"/>
          </w:tcPr>
          <w:p w:rsidR="003A2082" w:rsidRDefault="003A2082" w:rsidP="00F62956">
            <w:pPr>
              <w:jc w:val="center"/>
            </w:pPr>
            <w:r>
              <w:t>4427</w:t>
            </w:r>
            <w:r w:rsidR="00E036A2">
              <w:t xml:space="preserve"> B.C.</w:t>
            </w:r>
          </w:p>
        </w:tc>
        <w:tc>
          <w:tcPr>
            <w:tcW w:w="2988" w:type="dxa"/>
          </w:tcPr>
          <w:p w:rsidR="003A2082" w:rsidRDefault="003A2082" w:rsidP="004D45F0">
            <w:pPr>
              <w:jc w:val="both"/>
            </w:pPr>
            <w:r>
              <w:t>Scaliger</w:t>
            </w:r>
          </w:p>
        </w:tc>
      </w:tr>
      <w:tr w:rsidR="003A2082" w:rsidTr="00E036A2">
        <w:tc>
          <w:tcPr>
            <w:tcW w:w="3192" w:type="dxa"/>
          </w:tcPr>
          <w:p w:rsidR="003A2082" w:rsidRDefault="003A2082" w:rsidP="00A7318C">
            <w:r>
              <w:t>Germ</w:t>
            </w:r>
            <w:r w:rsidR="00E036A2">
              <w:t>an (</w:t>
            </w:r>
            <w:r>
              <w:t>Holy Roman Empire</w:t>
            </w:r>
            <w:r w:rsidR="00E036A2">
              <w:t>)</w:t>
            </w:r>
            <w:r>
              <w:t xml:space="preserve"> </w:t>
            </w:r>
          </w:p>
        </w:tc>
        <w:tc>
          <w:tcPr>
            <w:tcW w:w="3396" w:type="dxa"/>
          </w:tcPr>
          <w:p w:rsidR="003A2082" w:rsidRDefault="003A2082" w:rsidP="00F62956">
            <w:pPr>
              <w:jc w:val="center"/>
            </w:pPr>
            <w:r>
              <w:t>3993</w:t>
            </w:r>
            <w:r w:rsidR="00E036A2">
              <w:t xml:space="preserve"> B.C.</w:t>
            </w:r>
          </w:p>
        </w:tc>
        <w:tc>
          <w:tcPr>
            <w:tcW w:w="2988" w:type="dxa"/>
          </w:tcPr>
          <w:p w:rsidR="003A2082" w:rsidRDefault="003A2082" w:rsidP="004D45F0">
            <w:pPr>
              <w:jc w:val="both"/>
            </w:pPr>
            <w:proofErr w:type="spellStart"/>
            <w:r>
              <w:t>Playfair</w:t>
            </w:r>
            <w:proofErr w:type="spellEnd"/>
          </w:p>
        </w:tc>
      </w:tr>
      <w:tr w:rsidR="003A2082" w:rsidTr="00E036A2">
        <w:tc>
          <w:tcPr>
            <w:tcW w:w="3192" w:type="dxa"/>
          </w:tcPr>
          <w:p w:rsidR="003A2082" w:rsidRDefault="003A2082" w:rsidP="00A7318C">
            <w:r>
              <w:t xml:space="preserve">Israel/Judea </w:t>
            </w:r>
            <w:r w:rsidR="00E036A2">
              <w:t>(</w:t>
            </w:r>
            <w:r>
              <w:t>by computation</w:t>
            </w:r>
            <w:r w:rsidR="00E036A2">
              <w:t>)</w:t>
            </w:r>
          </w:p>
        </w:tc>
        <w:tc>
          <w:tcPr>
            <w:tcW w:w="3396" w:type="dxa"/>
          </w:tcPr>
          <w:p w:rsidR="003A2082" w:rsidRDefault="003A2082" w:rsidP="00F62956">
            <w:pPr>
              <w:jc w:val="center"/>
            </w:pPr>
            <w:r>
              <w:t>3760</w:t>
            </w:r>
            <w:r w:rsidR="00E036A2">
              <w:t xml:space="preserve"> B.C.</w:t>
            </w:r>
          </w:p>
        </w:tc>
        <w:tc>
          <w:tcPr>
            <w:tcW w:w="2988" w:type="dxa"/>
          </w:tcPr>
          <w:p w:rsidR="003A2082" w:rsidRDefault="003A2082" w:rsidP="004D45F0">
            <w:pPr>
              <w:jc w:val="both"/>
            </w:pPr>
            <w:proofErr w:type="spellStart"/>
            <w:r>
              <w:t>Strauchius</w:t>
            </w:r>
            <w:proofErr w:type="spellEnd"/>
          </w:p>
        </w:tc>
      </w:tr>
    </w:tbl>
    <w:p w:rsidR="003A2082" w:rsidRDefault="003A2082" w:rsidP="004D45F0">
      <w:pPr>
        <w:jc w:val="both"/>
      </w:pPr>
    </w:p>
    <w:p w:rsidR="00F154C4" w:rsidRDefault="00F154C4" w:rsidP="004D45F0">
      <w:pPr>
        <w:jc w:val="both"/>
      </w:pPr>
      <w:r>
        <w:t>E</w:t>
      </w:r>
      <w:r w:rsidR="00C12C8D">
        <w:t xml:space="preserve">arly </w:t>
      </w:r>
      <w:r>
        <w:t>in the nineteenth century</w:t>
      </w:r>
      <w:r w:rsidR="004756B8">
        <w:t xml:space="preserve"> </w:t>
      </w:r>
      <w:r w:rsidR="00C12C8D">
        <w:t>Charles Lyell</w:t>
      </w:r>
      <w:r w:rsidR="004756B8">
        <w:t xml:space="preserve">, a British geologist, </w:t>
      </w:r>
      <w:r w:rsidR="00C51E37">
        <w:t>began to promote</w:t>
      </w:r>
      <w:r w:rsidR="00C12C8D">
        <w:t xml:space="preserve"> the concept of “</w:t>
      </w:r>
      <w:r w:rsidR="00527460">
        <w:t>uniformitarianism</w:t>
      </w:r>
      <w:r w:rsidR="00D22BBB">
        <w:t>.</w:t>
      </w:r>
      <w:r w:rsidR="00C12C8D">
        <w:t>” He insisted that only present</w:t>
      </w:r>
      <w:r w:rsidR="00D22BBB">
        <w:t>-</w:t>
      </w:r>
      <w:r w:rsidR="00C12C8D">
        <w:t>day rates of change and accumulation can be applied when interpreting the layers of the earth’s crust. In other words</w:t>
      </w:r>
      <w:r w:rsidR="00C51E37">
        <w:t>,</w:t>
      </w:r>
      <w:r w:rsidR="00C12C8D">
        <w:t xml:space="preserve"> we should simply measure rates of </w:t>
      </w:r>
      <w:r w:rsidR="00D22BBB">
        <w:t xml:space="preserve">sediment </w:t>
      </w:r>
      <w:r w:rsidR="00C12C8D">
        <w:t>accumulation on the earth today, apply that same rate back through history</w:t>
      </w:r>
      <w:r w:rsidR="00597C3D">
        <w:t xml:space="preserve"> to the </w:t>
      </w:r>
      <w:r>
        <w:t>depth of the build</w:t>
      </w:r>
      <w:r w:rsidR="00597C3D">
        <w:t xml:space="preserve">up </w:t>
      </w:r>
      <w:r>
        <w:t xml:space="preserve">found today </w:t>
      </w:r>
      <w:r w:rsidR="00597C3D">
        <w:t xml:space="preserve">on the </w:t>
      </w:r>
      <w:r w:rsidR="00C51E37">
        <w:t>bedrock</w:t>
      </w:r>
      <w:r w:rsidR="00597C3D">
        <w:t xml:space="preserve"> layers</w:t>
      </w:r>
      <w:r w:rsidR="00D22BBB">
        <w:t>,</w:t>
      </w:r>
      <w:r w:rsidR="00597C3D">
        <w:t xml:space="preserve"> and voila! </w:t>
      </w:r>
      <w:r w:rsidR="00C51E37">
        <w:t>The a</w:t>
      </w:r>
      <w:r w:rsidR="00597C3D">
        <w:t>ge of the earth is sev</w:t>
      </w:r>
      <w:r>
        <w:t>eral hundred million years old… d</w:t>
      </w:r>
      <w:r w:rsidR="00CA0859">
        <w:t>one deal</w:t>
      </w:r>
      <w:r w:rsidR="00597C3D">
        <w:t>! Lyell’s work put an end to the “</w:t>
      </w:r>
      <w:r w:rsidR="00D22BBB">
        <w:t>catastrophist</w:t>
      </w:r>
      <w:r w:rsidR="00597C3D">
        <w:t xml:space="preserve">” geologists of his day who </w:t>
      </w:r>
      <w:r w:rsidR="00D22BBB">
        <w:t xml:space="preserve">believed </w:t>
      </w:r>
      <w:r w:rsidR="00597C3D">
        <w:t xml:space="preserve">that there was </w:t>
      </w:r>
      <w:r w:rsidR="00C51E37">
        <w:t xml:space="preserve">strong evidence in the rock layers </w:t>
      </w:r>
      <w:r w:rsidR="00597C3D">
        <w:t>f</w:t>
      </w:r>
      <w:r w:rsidR="00C51E37">
        <w:t>or</w:t>
      </w:r>
      <w:r w:rsidR="00597C3D">
        <w:t xml:space="preserve"> </w:t>
      </w:r>
      <w:r w:rsidR="00CA0859">
        <w:t xml:space="preserve">either </w:t>
      </w:r>
      <w:r w:rsidR="00597C3D">
        <w:t>many local floods</w:t>
      </w:r>
      <w:r w:rsidR="00CA0859">
        <w:t xml:space="preserve"> or a </w:t>
      </w:r>
      <w:r w:rsidR="00597C3D">
        <w:t>globa</w:t>
      </w:r>
      <w:r w:rsidR="00C51E37">
        <w:t>l flood</w:t>
      </w:r>
      <w:r w:rsidR="00CA0859">
        <w:t xml:space="preserve"> covering all of the earth. </w:t>
      </w:r>
      <w:r w:rsidR="00C51E37">
        <w:t>Since Lyell</w:t>
      </w:r>
      <w:r w:rsidR="00D22BBB">
        <w:t>’s conclusion</w:t>
      </w:r>
      <w:r w:rsidR="00C51E37">
        <w:t xml:space="preserve">, </w:t>
      </w:r>
      <w:r w:rsidR="00597C3D">
        <w:t xml:space="preserve">the majority of the work on the age of the earth </w:t>
      </w:r>
      <w:r w:rsidR="00CA0859">
        <w:t>(</w:t>
      </w:r>
      <w:r w:rsidR="00597C3D">
        <w:t>based on the analysis of sedimentary layers</w:t>
      </w:r>
      <w:r w:rsidR="00CA0859">
        <w:t>)</w:t>
      </w:r>
      <w:r w:rsidR="00597C3D">
        <w:t xml:space="preserve"> has been done under the </w:t>
      </w:r>
      <w:r>
        <w:t xml:space="preserve">presupposition </w:t>
      </w:r>
      <w:r w:rsidR="00597C3D">
        <w:t>that catastrophic flooding was not a factor in the buildup of the earth’s layers.</w:t>
      </w:r>
      <w:r w:rsidR="001A718C">
        <w:t xml:space="preserve"> </w:t>
      </w:r>
      <w:r>
        <w:t>The thinking began to change from “</w:t>
      </w:r>
      <w:r w:rsidRPr="00F154C4">
        <w:rPr>
          <w:i/>
        </w:rPr>
        <w:t>Does the archaeological evidence point to a global floo</w:t>
      </w:r>
      <w:r>
        <w:rPr>
          <w:i/>
        </w:rPr>
        <w:t>d?</w:t>
      </w:r>
      <w:r>
        <w:t>” to the more biased “</w:t>
      </w:r>
      <w:r w:rsidRPr="00F154C4">
        <w:rPr>
          <w:i/>
        </w:rPr>
        <w:t>Since we will not accept a global flood, we will interpret the evidence</w:t>
      </w:r>
      <w:r>
        <w:rPr>
          <w:i/>
        </w:rPr>
        <w:t xml:space="preserve"> without considering that</w:t>
      </w:r>
      <w:r w:rsidRPr="00F154C4">
        <w:rPr>
          <w:i/>
        </w:rPr>
        <w:t xml:space="preserve"> possibility.</w:t>
      </w:r>
      <w:r>
        <w:t xml:space="preserve">” </w:t>
      </w:r>
    </w:p>
    <w:p w:rsidR="00F154C4" w:rsidRDefault="00F154C4" w:rsidP="004D45F0">
      <w:pPr>
        <w:jc w:val="both"/>
      </w:pPr>
    </w:p>
    <w:p w:rsidR="00F02BA0" w:rsidRDefault="001A718C" w:rsidP="004D45F0">
      <w:pPr>
        <w:jc w:val="both"/>
      </w:pPr>
      <w:r>
        <w:lastRenderedPageBreak/>
        <w:t>What is the observable, scientific evidence for the exalted concept of uniformitarianism</w:t>
      </w:r>
      <w:r w:rsidR="00D22BBB">
        <w:t>,</w:t>
      </w:r>
      <w:r>
        <w:t xml:space="preserve"> which has become the cornerstone of secular geologic </w:t>
      </w:r>
      <w:r w:rsidR="00F154C4">
        <w:t xml:space="preserve">studies? </w:t>
      </w:r>
      <w:r>
        <w:t xml:space="preserve">Uniformitarianism is simply the assumption that </w:t>
      </w:r>
      <w:r w:rsidR="00C51E37">
        <w:t xml:space="preserve">the </w:t>
      </w:r>
      <w:r>
        <w:t>forces affecting the earth’s crust have not changed in nature or intensity</w:t>
      </w:r>
      <w:r w:rsidR="00C51E37">
        <w:t xml:space="preserve"> since the beginning of time</w:t>
      </w:r>
      <w:r>
        <w:t>. Is there a method of confirming this assumption u</w:t>
      </w:r>
      <w:r w:rsidR="00C51E37">
        <w:t xml:space="preserve">sing observational science? </w:t>
      </w:r>
      <w:proofErr w:type="gramStart"/>
      <w:r w:rsidR="00C51E37">
        <w:t>None</w:t>
      </w:r>
      <w:r>
        <w:t xml:space="preserve"> at all.</w:t>
      </w:r>
      <w:proofErr w:type="gramEnd"/>
      <w:r w:rsidR="00F02BA0">
        <w:t xml:space="preserve"> In fact</w:t>
      </w:r>
      <w:r w:rsidR="00D22BBB">
        <w:t>,</w:t>
      </w:r>
      <w:r w:rsidR="00F02BA0">
        <w:t xml:space="preserve"> what we observe </w:t>
      </w:r>
      <w:r w:rsidR="00F154C4">
        <w:t xml:space="preserve">today </w:t>
      </w:r>
      <w:r w:rsidR="00F02BA0">
        <w:t>in the fossil record</w:t>
      </w:r>
      <w:r w:rsidR="00D22BBB">
        <w:t>,</w:t>
      </w:r>
      <w:r w:rsidR="00F02BA0">
        <w:t xml:space="preserve"> which covers the entire earth</w:t>
      </w:r>
      <w:r w:rsidR="00D22BBB">
        <w:t>,</w:t>
      </w:r>
      <w:r w:rsidR="00F02BA0">
        <w:t xml:space="preserve"> best supports the opposite position</w:t>
      </w:r>
      <w:r w:rsidR="00D22BBB">
        <w:t xml:space="preserve">: </w:t>
      </w:r>
      <w:r w:rsidR="00F02BA0">
        <w:t>that indeed either the earth has undergone a global flood sometime in the past, or at the very least every part of the earth has been affected by one or more local floods</w:t>
      </w:r>
      <w:r w:rsidR="00C51E37">
        <w:t xml:space="preserve"> at some point</w:t>
      </w:r>
      <w:r w:rsidR="00E036A2">
        <w:t xml:space="preserve"> in time</w:t>
      </w:r>
      <w:r w:rsidR="00F02BA0">
        <w:t xml:space="preserve">. </w:t>
      </w:r>
      <w:r w:rsidR="001C3D12">
        <w:t>Without such a flood (or floods)</w:t>
      </w:r>
      <w:r w:rsidR="00D22BBB">
        <w:t>,</w:t>
      </w:r>
      <w:r w:rsidR="00F02BA0">
        <w:t xml:space="preserve"> the </w:t>
      </w:r>
      <w:r w:rsidR="00F154C4">
        <w:t xml:space="preserve">abundance </w:t>
      </w:r>
      <w:r w:rsidR="00F02BA0">
        <w:t xml:space="preserve">of </w:t>
      </w:r>
      <w:r w:rsidR="00F154C4">
        <w:t xml:space="preserve">very </w:t>
      </w:r>
      <w:r w:rsidR="00C51E37">
        <w:t xml:space="preserve">detailed </w:t>
      </w:r>
      <w:r w:rsidR="00F02BA0">
        <w:t xml:space="preserve">fossils </w:t>
      </w:r>
      <w:r w:rsidR="00F154C4">
        <w:t xml:space="preserve">all over the earth </w:t>
      </w:r>
      <w:r w:rsidR="00854459">
        <w:t xml:space="preserve">becomes </w:t>
      </w:r>
      <w:r w:rsidR="00A60A6C">
        <w:t xml:space="preserve">impossible </w:t>
      </w:r>
      <w:r w:rsidR="00854459">
        <w:t>to explain</w:t>
      </w:r>
      <w:r w:rsidR="00F02BA0">
        <w:t>.</w:t>
      </w:r>
      <w:r w:rsidR="001C3D12">
        <w:t xml:space="preserve">  This will be easier to grasp after taking a look at the </w:t>
      </w:r>
      <w:r w:rsidR="00E036A2">
        <w:t xml:space="preserve">conditions and processes necessary to create the </w:t>
      </w:r>
      <w:r w:rsidR="001C3D12">
        <w:t>detailed fossil record</w:t>
      </w:r>
      <w:r w:rsidR="00E036A2">
        <w:t xml:space="preserve"> that </w:t>
      </w:r>
      <w:r w:rsidR="00B41A54">
        <w:t>paleontologist</w:t>
      </w:r>
      <w:r w:rsidR="00DA2759">
        <w:t>s</w:t>
      </w:r>
      <w:r w:rsidR="00B41A54">
        <w:t xml:space="preserve"> have made available to </w:t>
      </w:r>
      <w:r w:rsidR="00A60A6C">
        <w:t xml:space="preserve">us </w:t>
      </w:r>
      <w:r w:rsidR="00B41A54">
        <w:t>in our museums and textbooks</w:t>
      </w:r>
      <w:r w:rsidR="001C3D12">
        <w:t>.</w:t>
      </w:r>
    </w:p>
    <w:p w:rsidR="00FA1473" w:rsidRDefault="00FA1473" w:rsidP="004D45F0">
      <w:pPr>
        <w:jc w:val="both"/>
      </w:pPr>
    </w:p>
    <w:p w:rsidR="00F02BA0" w:rsidRDefault="00F02BA0" w:rsidP="004D45F0">
      <w:pPr>
        <w:pStyle w:val="Heading2"/>
        <w:jc w:val="both"/>
      </w:pPr>
      <w:bookmarkStart w:id="49" w:name="_Toc441083993"/>
      <w:r w:rsidRPr="00F02BA0">
        <w:t xml:space="preserve">How </w:t>
      </w:r>
      <w:r w:rsidR="0089017F">
        <w:t>d</w:t>
      </w:r>
      <w:r w:rsidR="00CD4614" w:rsidRPr="00F02BA0">
        <w:t xml:space="preserve">o </w:t>
      </w:r>
      <w:r w:rsidR="0089017F">
        <w:t>y</w:t>
      </w:r>
      <w:r w:rsidR="00CD4614" w:rsidRPr="00F02BA0">
        <w:t xml:space="preserve">ou </w:t>
      </w:r>
      <w:r w:rsidR="0089017F">
        <w:t>m</w:t>
      </w:r>
      <w:r w:rsidR="00CD4614" w:rsidRPr="00F02BA0">
        <w:t xml:space="preserve">ake </w:t>
      </w:r>
      <w:r w:rsidRPr="00F02BA0">
        <w:t xml:space="preserve">a </w:t>
      </w:r>
      <w:r w:rsidR="0089017F">
        <w:t>f</w:t>
      </w:r>
      <w:r w:rsidR="00CD4614" w:rsidRPr="00F02BA0">
        <w:t>ossil</w:t>
      </w:r>
      <w:r w:rsidR="00854459">
        <w:t xml:space="preserve"> </w:t>
      </w:r>
      <w:r w:rsidR="0089017F">
        <w:t>a</w:t>
      </w:r>
      <w:r w:rsidR="00CD4614">
        <w:t>nyway</w:t>
      </w:r>
      <w:r w:rsidRPr="00F02BA0">
        <w:t>?</w:t>
      </w:r>
      <w:bookmarkEnd w:id="49"/>
    </w:p>
    <w:p w:rsidR="001B431A" w:rsidRDefault="001B431A" w:rsidP="004D45F0">
      <w:pPr>
        <w:numPr>
          <w:ins w:id="50" w:author="" w:date="2015-04-13T21:14:00Z"/>
        </w:numPr>
        <w:jc w:val="both"/>
      </w:pPr>
    </w:p>
    <w:p w:rsidR="00854459" w:rsidRDefault="00E036A2" w:rsidP="004D45F0">
      <w:pPr>
        <w:jc w:val="both"/>
      </w:pPr>
      <w:r>
        <w:t>To stimulate your thinking around the conditions required to produce the kind of finely detailed fossils we find today, let me recap a conversation I had on this subject with a National Park Ranger a few years ago. M</w:t>
      </w:r>
      <w:r w:rsidR="00854459">
        <w:t>y family and I were on vacation in the Midwest</w:t>
      </w:r>
      <w:r w:rsidR="00D22BBB">
        <w:t>,</w:t>
      </w:r>
      <w:r w:rsidR="00854459">
        <w:t xml:space="preserve"> and we found ourselves deep in the heart of the earth in Mammoth Caves National Park</w:t>
      </w:r>
      <w:r w:rsidR="001C3D12">
        <w:t xml:space="preserve"> in southern Kentucky</w:t>
      </w:r>
      <w:r w:rsidR="00854459">
        <w:t xml:space="preserve">. </w:t>
      </w:r>
      <w:r w:rsidR="001C3D12">
        <w:t xml:space="preserve">After hiking deep into one of the caves on a guided tour, our </w:t>
      </w:r>
      <w:r w:rsidR="00FA1473">
        <w:t>N</w:t>
      </w:r>
      <w:r w:rsidR="00D22BBB">
        <w:t xml:space="preserve">ational </w:t>
      </w:r>
      <w:r w:rsidR="00FA1473">
        <w:t>P</w:t>
      </w:r>
      <w:r w:rsidR="00D22BBB">
        <w:t xml:space="preserve">ark </w:t>
      </w:r>
      <w:r w:rsidR="00FA1473">
        <w:t>S</w:t>
      </w:r>
      <w:r w:rsidR="00D22BBB">
        <w:t xml:space="preserve">ervice </w:t>
      </w:r>
      <w:r w:rsidR="00854459">
        <w:t xml:space="preserve">tour guide pointed out the presence of fossil beds </w:t>
      </w:r>
      <w:r w:rsidR="001C3D12">
        <w:t>just off the trail. She noted that although the</w:t>
      </w:r>
      <w:r w:rsidR="00854459">
        <w:t xml:space="preserve"> fossils were millions of years old</w:t>
      </w:r>
      <w:r w:rsidR="001C3D12">
        <w:t xml:space="preserve">, they </w:t>
      </w:r>
      <w:r w:rsidR="00854459">
        <w:t>still preserved fine details of the plants and animals that had lived there.  On our way out of that section of the cave</w:t>
      </w:r>
      <w:r w:rsidR="00D22BBB">
        <w:t>,</w:t>
      </w:r>
      <w:r w:rsidR="00854459">
        <w:t xml:space="preserve"> I had an opportunity to talk with her </w:t>
      </w:r>
      <w:r w:rsidR="001C3D12">
        <w:t>away from the rest of the group</w:t>
      </w:r>
      <w:r w:rsidR="00854459">
        <w:t xml:space="preserve">. Our conversation </w:t>
      </w:r>
      <w:r w:rsidR="00D22BBB">
        <w:t xml:space="preserve">went </w:t>
      </w:r>
      <w:r w:rsidR="00854459">
        <w:t>something like this:</w:t>
      </w:r>
    </w:p>
    <w:p w:rsidR="00854459" w:rsidRDefault="00854459"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6"/>
        <w:gridCol w:w="4680"/>
      </w:tblGrid>
      <w:tr w:rsidR="00854459" w:rsidTr="00FA1473">
        <w:tc>
          <w:tcPr>
            <w:tcW w:w="1728" w:type="dxa"/>
          </w:tcPr>
          <w:p w:rsidR="00854459" w:rsidRDefault="00B0548B" w:rsidP="004D45F0">
            <w:pPr>
              <w:jc w:val="both"/>
            </w:pPr>
            <w:r>
              <w:t xml:space="preserve">Me:  </w:t>
            </w:r>
          </w:p>
        </w:tc>
        <w:tc>
          <w:tcPr>
            <w:tcW w:w="7848" w:type="dxa"/>
          </w:tcPr>
          <w:p w:rsidR="00854459" w:rsidRDefault="001C3D12" w:rsidP="004D45F0">
            <w:pPr>
              <w:jc w:val="both"/>
            </w:pPr>
            <w:r>
              <w:t xml:space="preserve">These fossils are truly fascinating. </w:t>
            </w:r>
            <w:r w:rsidR="00B0548B">
              <w:t xml:space="preserve">How would you say </w:t>
            </w:r>
            <w:r>
              <w:t xml:space="preserve">they </w:t>
            </w:r>
            <w:r w:rsidR="00B0548B">
              <w:t xml:space="preserve">came to be </w:t>
            </w:r>
            <w:r>
              <w:t>deep inside this cave</w:t>
            </w:r>
            <w:r w:rsidR="00B0548B">
              <w:t>?</w:t>
            </w:r>
          </w:p>
          <w:p w:rsidR="00F06BA0" w:rsidRDefault="00F06BA0" w:rsidP="004D45F0">
            <w:pPr>
              <w:jc w:val="both"/>
            </w:pPr>
          </w:p>
        </w:tc>
      </w:tr>
      <w:tr w:rsidR="00854459" w:rsidTr="00FA1473">
        <w:tc>
          <w:tcPr>
            <w:tcW w:w="1728" w:type="dxa"/>
          </w:tcPr>
          <w:p w:rsidR="00854459" w:rsidRDefault="00B41A54" w:rsidP="004D45F0">
            <w:pPr>
              <w:jc w:val="both"/>
            </w:pPr>
            <w:r>
              <w:t>Park Ranger:</w:t>
            </w:r>
          </w:p>
        </w:tc>
        <w:tc>
          <w:tcPr>
            <w:tcW w:w="7848" w:type="dxa"/>
          </w:tcPr>
          <w:p w:rsidR="00854459" w:rsidRDefault="00B0548B" w:rsidP="004D45F0">
            <w:pPr>
              <w:jc w:val="both"/>
            </w:pPr>
            <w:r>
              <w:t xml:space="preserve">The plants and animals died and were then slowly buried over long periods of time by sediment that </w:t>
            </w:r>
            <w:r>
              <w:lastRenderedPageBreak/>
              <w:t>then hardened around them and turned to stone.</w:t>
            </w:r>
          </w:p>
          <w:p w:rsidR="00F06BA0" w:rsidRDefault="00F06BA0" w:rsidP="004D45F0">
            <w:pPr>
              <w:jc w:val="both"/>
            </w:pPr>
          </w:p>
        </w:tc>
      </w:tr>
      <w:tr w:rsidR="00854459" w:rsidTr="00FA1473">
        <w:tc>
          <w:tcPr>
            <w:tcW w:w="1728" w:type="dxa"/>
          </w:tcPr>
          <w:p w:rsidR="00854459" w:rsidRDefault="00B0548B" w:rsidP="004D45F0">
            <w:pPr>
              <w:jc w:val="both"/>
            </w:pPr>
            <w:r>
              <w:lastRenderedPageBreak/>
              <w:t>Me:</w:t>
            </w:r>
          </w:p>
        </w:tc>
        <w:tc>
          <w:tcPr>
            <w:tcW w:w="7848" w:type="dxa"/>
          </w:tcPr>
          <w:p w:rsidR="00854459" w:rsidRDefault="00B0548B" w:rsidP="004D45F0">
            <w:pPr>
              <w:jc w:val="both"/>
            </w:pPr>
            <w:r>
              <w:t>Hmmm… Have you ever stopped to think that a fossil cannot be made that way?</w:t>
            </w:r>
          </w:p>
          <w:p w:rsidR="00F06BA0" w:rsidRDefault="00F06BA0" w:rsidP="004D45F0">
            <w:pPr>
              <w:jc w:val="both"/>
            </w:pPr>
          </w:p>
        </w:tc>
      </w:tr>
      <w:tr w:rsidR="00854459" w:rsidTr="00FA1473">
        <w:tc>
          <w:tcPr>
            <w:tcW w:w="1728" w:type="dxa"/>
          </w:tcPr>
          <w:p w:rsidR="00854459" w:rsidRDefault="00B41A54" w:rsidP="004D45F0">
            <w:pPr>
              <w:jc w:val="both"/>
            </w:pPr>
            <w:r>
              <w:t>Park Ranger:</w:t>
            </w:r>
          </w:p>
        </w:tc>
        <w:tc>
          <w:tcPr>
            <w:tcW w:w="7848" w:type="dxa"/>
          </w:tcPr>
          <w:p w:rsidR="00854459" w:rsidRDefault="00B0548B" w:rsidP="004D45F0">
            <w:pPr>
              <w:jc w:val="both"/>
            </w:pPr>
            <w:r>
              <w:t>What do you mean?</w:t>
            </w:r>
          </w:p>
          <w:p w:rsidR="00F06BA0" w:rsidRDefault="00F06BA0" w:rsidP="004D45F0">
            <w:pPr>
              <w:jc w:val="both"/>
            </w:pPr>
          </w:p>
        </w:tc>
      </w:tr>
      <w:tr w:rsidR="00854459" w:rsidTr="00FA1473">
        <w:tc>
          <w:tcPr>
            <w:tcW w:w="1728" w:type="dxa"/>
          </w:tcPr>
          <w:p w:rsidR="00854459" w:rsidRDefault="00B0548B" w:rsidP="004D45F0">
            <w:pPr>
              <w:jc w:val="both"/>
            </w:pPr>
            <w:r>
              <w:t>Me:</w:t>
            </w:r>
          </w:p>
        </w:tc>
        <w:tc>
          <w:tcPr>
            <w:tcW w:w="7848" w:type="dxa"/>
          </w:tcPr>
          <w:p w:rsidR="00854459" w:rsidRDefault="00054693" w:rsidP="004D45F0">
            <w:pPr>
              <w:jc w:val="both"/>
            </w:pPr>
            <w:r>
              <w:t>Well</w:t>
            </w:r>
            <w:r w:rsidR="00B0548B">
              <w:t xml:space="preserve"> first of all, what happens to plants and animals after they die? Do they stay on the surface of the earth for long periods waiting to be buried by sediment?</w:t>
            </w:r>
          </w:p>
          <w:p w:rsidR="00F06BA0" w:rsidRDefault="00F06BA0" w:rsidP="004D45F0">
            <w:pPr>
              <w:jc w:val="both"/>
            </w:pPr>
          </w:p>
        </w:tc>
      </w:tr>
      <w:tr w:rsidR="00854459" w:rsidTr="00FA1473">
        <w:tc>
          <w:tcPr>
            <w:tcW w:w="1728" w:type="dxa"/>
          </w:tcPr>
          <w:p w:rsidR="00854459" w:rsidRDefault="00B41A54" w:rsidP="004D45F0">
            <w:pPr>
              <w:jc w:val="both"/>
            </w:pPr>
            <w:r>
              <w:t>Park Ranger:</w:t>
            </w:r>
          </w:p>
        </w:tc>
        <w:tc>
          <w:tcPr>
            <w:tcW w:w="7848" w:type="dxa"/>
          </w:tcPr>
          <w:p w:rsidR="00854459" w:rsidRDefault="00B0548B" w:rsidP="004D45F0">
            <w:pPr>
              <w:jc w:val="both"/>
            </w:pPr>
            <w:r>
              <w:t xml:space="preserve">Well wait, the plants would probably disintegrate </w:t>
            </w:r>
            <w:r w:rsidR="00054693">
              <w:t>too fast</w:t>
            </w:r>
            <w:r>
              <w:t>, but the animals…</w:t>
            </w:r>
          </w:p>
          <w:p w:rsidR="00F06BA0" w:rsidRDefault="00F06BA0" w:rsidP="004D45F0">
            <w:pPr>
              <w:jc w:val="both"/>
            </w:pPr>
          </w:p>
        </w:tc>
      </w:tr>
      <w:tr w:rsidR="00B0548B" w:rsidTr="00FA1473">
        <w:tc>
          <w:tcPr>
            <w:tcW w:w="1728" w:type="dxa"/>
          </w:tcPr>
          <w:p w:rsidR="00B0548B" w:rsidRDefault="00B0548B" w:rsidP="004D45F0">
            <w:pPr>
              <w:jc w:val="both"/>
            </w:pPr>
            <w:r>
              <w:t>Me:</w:t>
            </w:r>
          </w:p>
        </w:tc>
        <w:tc>
          <w:tcPr>
            <w:tcW w:w="7848" w:type="dxa"/>
          </w:tcPr>
          <w:p w:rsidR="00B0548B" w:rsidRDefault="00B0548B" w:rsidP="004D45F0">
            <w:pPr>
              <w:jc w:val="both"/>
            </w:pPr>
            <w:r>
              <w:t>Given the chance, the animal carcasses would also rot too quickly to be buried over time</w:t>
            </w:r>
            <w:r w:rsidR="00D22BBB">
              <w:t>,</w:t>
            </w:r>
            <w:r>
              <w:t xml:space="preserve"> but </w:t>
            </w:r>
            <w:r w:rsidR="00054693">
              <w:t xml:space="preserve">even </w:t>
            </w:r>
            <w:r>
              <w:t xml:space="preserve">before that </w:t>
            </w:r>
            <w:r w:rsidR="001C3D12">
              <w:t xml:space="preserve">could happen, </w:t>
            </w:r>
            <w:r>
              <w:t>nearly 100% of dead animal</w:t>
            </w:r>
            <w:r w:rsidR="001C3D12">
              <w:t>s</w:t>
            </w:r>
            <w:r>
              <w:t xml:space="preserve"> </w:t>
            </w:r>
            <w:r w:rsidR="00054693">
              <w:t>are</w:t>
            </w:r>
            <w:r>
              <w:t xml:space="preserve"> consumed by scavengers</w:t>
            </w:r>
            <w:r w:rsidR="001C3D12">
              <w:t>,</w:t>
            </w:r>
            <w:r w:rsidR="00054693">
              <w:t xml:space="preserve"> often including the bones</w:t>
            </w:r>
            <w:r>
              <w:t xml:space="preserve">. </w:t>
            </w:r>
            <w:r w:rsidR="00054693">
              <w:t xml:space="preserve">Also, </w:t>
            </w:r>
            <w:r>
              <w:t xml:space="preserve">if your way of making a fossil </w:t>
            </w:r>
            <w:r w:rsidR="00D22BBB">
              <w:t xml:space="preserve">were </w:t>
            </w:r>
            <w:r>
              <w:t xml:space="preserve">correct, we should see lots of </w:t>
            </w:r>
            <w:r w:rsidR="00D22BBB">
              <w:t xml:space="preserve">dead </w:t>
            </w:r>
            <w:r>
              <w:t xml:space="preserve">things on the earth and at the bottom of the sea </w:t>
            </w:r>
            <w:r w:rsidR="001C3D12">
              <w:t xml:space="preserve">being slowly </w:t>
            </w:r>
            <w:r>
              <w:t>buried in hardening se</w:t>
            </w:r>
            <w:r w:rsidR="001C3D12">
              <w:t>dimentary layers, but we never see that occurring today.</w:t>
            </w:r>
          </w:p>
          <w:p w:rsidR="00F06BA0" w:rsidRDefault="00F06BA0" w:rsidP="004D45F0">
            <w:pPr>
              <w:jc w:val="both"/>
            </w:pPr>
          </w:p>
        </w:tc>
      </w:tr>
      <w:tr w:rsidR="00B0548B" w:rsidTr="00FA1473">
        <w:tc>
          <w:tcPr>
            <w:tcW w:w="1728" w:type="dxa"/>
          </w:tcPr>
          <w:p w:rsidR="00B0548B" w:rsidRDefault="00B41A54" w:rsidP="004D45F0">
            <w:pPr>
              <w:jc w:val="both"/>
            </w:pPr>
            <w:r>
              <w:t>Park Ranger:</w:t>
            </w:r>
          </w:p>
        </w:tc>
        <w:tc>
          <w:tcPr>
            <w:tcW w:w="7848" w:type="dxa"/>
          </w:tcPr>
          <w:p w:rsidR="00B0548B" w:rsidRDefault="00B0548B" w:rsidP="004D45F0">
            <w:pPr>
              <w:jc w:val="both"/>
            </w:pPr>
            <w:r>
              <w:t xml:space="preserve">Oh </w:t>
            </w:r>
            <w:proofErr w:type="gramStart"/>
            <w:r>
              <w:t>my gosh</w:t>
            </w:r>
            <w:proofErr w:type="gramEnd"/>
            <w:r>
              <w:t>…</w:t>
            </w:r>
            <w:r w:rsidR="001C3D12">
              <w:t xml:space="preserve"> hmm…</w:t>
            </w:r>
            <w:r>
              <w:t xml:space="preserve"> that seems </w:t>
            </w:r>
            <w:r w:rsidR="00054693">
              <w:t>to make sense…</w:t>
            </w:r>
          </w:p>
          <w:p w:rsidR="00F06BA0" w:rsidRDefault="00F06BA0" w:rsidP="004D45F0">
            <w:pPr>
              <w:jc w:val="both"/>
            </w:pPr>
          </w:p>
        </w:tc>
      </w:tr>
      <w:tr w:rsidR="00B0548B" w:rsidTr="00FA1473">
        <w:tc>
          <w:tcPr>
            <w:tcW w:w="1728" w:type="dxa"/>
          </w:tcPr>
          <w:p w:rsidR="00B0548B" w:rsidRDefault="00B0548B" w:rsidP="004D45F0">
            <w:pPr>
              <w:jc w:val="both"/>
            </w:pPr>
            <w:r>
              <w:t>Me:</w:t>
            </w:r>
          </w:p>
        </w:tc>
        <w:tc>
          <w:tcPr>
            <w:tcW w:w="7848" w:type="dxa"/>
          </w:tcPr>
          <w:p w:rsidR="00B0548B" w:rsidRDefault="00B0548B" w:rsidP="004D45F0">
            <w:pPr>
              <w:jc w:val="both"/>
            </w:pPr>
            <w:r>
              <w:t xml:space="preserve">The other problem is </w:t>
            </w:r>
            <w:r w:rsidR="00054693">
              <w:t xml:space="preserve">with </w:t>
            </w:r>
            <w:r>
              <w:t xml:space="preserve">the fine detail we see in the fossils. In order for that </w:t>
            </w:r>
            <w:r w:rsidR="00054693">
              <w:t xml:space="preserve">detail </w:t>
            </w:r>
            <w:r>
              <w:t xml:space="preserve">to be preserved, the living things would have to be </w:t>
            </w:r>
            <w:r w:rsidR="00054693">
              <w:t xml:space="preserve">surrounded </w:t>
            </w:r>
            <w:r>
              <w:t xml:space="preserve">in </w:t>
            </w:r>
            <w:r w:rsidR="00054693">
              <w:t xml:space="preserve">fresh </w:t>
            </w:r>
            <w:r>
              <w:t>sediment while they are alive or immediately after dying</w:t>
            </w:r>
            <w:r w:rsidR="001C3D12">
              <w:t xml:space="preserve"> so that the soft tissues would not have time to decay</w:t>
            </w:r>
            <w:r>
              <w:t>. Isn’t it is highly likely then that the sediment itself caused their death?</w:t>
            </w:r>
          </w:p>
          <w:p w:rsidR="00F06BA0" w:rsidRDefault="00F06BA0" w:rsidP="004D45F0">
            <w:pPr>
              <w:jc w:val="both"/>
            </w:pPr>
          </w:p>
        </w:tc>
      </w:tr>
      <w:tr w:rsidR="00B0548B" w:rsidTr="00FA1473">
        <w:tc>
          <w:tcPr>
            <w:tcW w:w="1728" w:type="dxa"/>
          </w:tcPr>
          <w:p w:rsidR="00B0548B" w:rsidRDefault="00B41A54" w:rsidP="004D45F0">
            <w:pPr>
              <w:jc w:val="both"/>
            </w:pPr>
            <w:r>
              <w:t>Park Ranger:</w:t>
            </w:r>
          </w:p>
        </w:tc>
        <w:tc>
          <w:tcPr>
            <w:tcW w:w="7848" w:type="dxa"/>
          </w:tcPr>
          <w:p w:rsidR="00B0548B" w:rsidRDefault="00B0548B" w:rsidP="004D45F0">
            <w:pPr>
              <w:jc w:val="both"/>
            </w:pPr>
            <w:r>
              <w:t>Wow, let me think that through</w:t>
            </w:r>
            <w:r w:rsidR="00054693">
              <w:t>…</w:t>
            </w:r>
          </w:p>
          <w:p w:rsidR="00F06BA0" w:rsidRDefault="00F06BA0" w:rsidP="004D45F0">
            <w:pPr>
              <w:jc w:val="both"/>
            </w:pPr>
          </w:p>
        </w:tc>
      </w:tr>
      <w:tr w:rsidR="00B0548B" w:rsidTr="00FA1473">
        <w:tc>
          <w:tcPr>
            <w:tcW w:w="1728" w:type="dxa"/>
          </w:tcPr>
          <w:p w:rsidR="00B0548B" w:rsidRDefault="00B0548B" w:rsidP="004D45F0">
            <w:pPr>
              <w:jc w:val="both"/>
            </w:pPr>
            <w:r>
              <w:t>Me:</w:t>
            </w:r>
          </w:p>
        </w:tc>
        <w:tc>
          <w:tcPr>
            <w:tcW w:w="7848" w:type="dxa"/>
          </w:tcPr>
          <w:p w:rsidR="00B0548B" w:rsidRDefault="00B0548B" w:rsidP="004D45F0">
            <w:pPr>
              <w:jc w:val="both"/>
            </w:pPr>
            <w:r>
              <w:t xml:space="preserve">In addition, in order to get the kind of detail we see </w:t>
            </w:r>
            <w:r>
              <w:lastRenderedPageBreak/>
              <w:t xml:space="preserve">preserved in many of the fossils, the sediment has to have a pretty narrow band of moisture content. Too much moisture and the specimen </w:t>
            </w:r>
            <w:r w:rsidR="00054693">
              <w:t>will rot</w:t>
            </w:r>
            <w:r>
              <w:t xml:space="preserve"> before the sediments can harden</w:t>
            </w:r>
            <w:r w:rsidR="00054693">
              <w:t xml:space="preserve"> into stone</w:t>
            </w:r>
            <w:r>
              <w:t xml:space="preserve">. Too little moisture </w:t>
            </w:r>
            <w:r w:rsidR="00A31101">
              <w:t>would make the sediments too hard</w:t>
            </w:r>
            <w:r w:rsidR="00D22BBB">
              <w:t>,</w:t>
            </w:r>
            <w:r w:rsidR="00A31101">
              <w:t xml:space="preserve"> </w:t>
            </w:r>
            <w:r>
              <w:t xml:space="preserve">and the fine imprints we find </w:t>
            </w:r>
            <w:r w:rsidR="00A31101">
              <w:t xml:space="preserve">would not be </w:t>
            </w:r>
            <w:r>
              <w:t xml:space="preserve">possible. </w:t>
            </w:r>
            <w:r w:rsidR="00054693">
              <w:t>The hardening also has to happen rapidly, so the entire layer must itself be buried quite quickly under enough local pressure to cause rapid hardening. Do you have any idea what kind of geologic activity is required to produce these conditions?</w:t>
            </w:r>
          </w:p>
          <w:p w:rsidR="00F06BA0" w:rsidRDefault="00F06BA0" w:rsidP="004D45F0">
            <w:pPr>
              <w:jc w:val="both"/>
            </w:pPr>
          </w:p>
        </w:tc>
      </w:tr>
      <w:tr w:rsidR="00B0548B" w:rsidTr="00FA1473">
        <w:tc>
          <w:tcPr>
            <w:tcW w:w="1728" w:type="dxa"/>
          </w:tcPr>
          <w:p w:rsidR="00B0548B" w:rsidRDefault="00B41A54" w:rsidP="004D45F0">
            <w:pPr>
              <w:jc w:val="both"/>
            </w:pPr>
            <w:r>
              <w:lastRenderedPageBreak/>
              <w:t>Park Ranger:</w:t>
            </w:r>
          </w:p>
        </w:tc>
        <w:tc>
          <w:tcPr>
            <w:tcW w:w="7848" w:type="dxa"/>
          </w:tcPr>
          <w:p w:rsidR="00B0548B" w:rsidRDefault="00054693" w:rsidP="004D45F0">
            <w:pPr>
              <w:jc w:val="both"/>
            </w:pPr>
            <w:r>
              <w:t>Umm…</w:t>
            </w:r>
            <w:r w:rsidR="00C51E37">
              <w:t>ma</w:t>
            </w:r>
            <w:r>
              <w:t>y</w:t>
            </w:r>
            <w:r w:rsidR="00C51E37">
              <w:t>b</w:t>
            </w:r>
            <w:r>
              <w:t>e a flood?</w:t>
            </w:r>
          </w:p>
          <w:p w:rsidR="00F06BA0" w:rsidRDefault="00F06BA0" w:rsidP="004D45F0">
            <w:pPr>
              <w:jc w:val="both"/>
            </w:pPr>
          </w:p>
        </w:tc>
      </w:tr>
      <w:tr w:rsidR="00054693" w:rsidTr="00FA1473">
        <w:tc>
          <w:tcPr>
            <w:tcW w:w="1728" w:type="dxa"/>
          </w:tcPr>
          <w:p w:rsidR="00054693" w:rsidRDefault="00054693" w:rsidP="004D45F0">
            <w:pPr>
              <w:jc w:val="both"/>
            </w:pPr>
            <w:r>
              <w:t xml:space="preserve">Me: </w:t>
            </w:r>
          </w:p>
        </w:tc>
        <w:tc>
          <w:tcPr>
            <w:tcW w:w="7848" w:type="dxa"/>
          </w:tcPr>
          <w:p w:rsidR="00054693" w:rsidRDefault="00054693" w:rsidP="004D45F0">
            <w:pPr>
              <w:jc w:val="both"/>
            </w:pPr>
            <w:r>
              <w:t xml:space="preserve">That’s right. In order to make fossils like these you have to have a significant, catastrophic flood with rapid deep burial </w:t>
            </w:r>
            <w:r w:rsidR="00C51E37">
              <w:t>of the specimens</w:t>
            </w:r>
            <w:r>
              <w:t xml:space="preserve">. It’s the only </w:t>
            </w:r>
            <w:r w:rsidR="00C51E37">
              <w:t xml:space="preserve">feasible explanation for </w:t>
            </w:r>
            <w:r>
              <w:t>the fossil layers we find all over the earth. You will nev</w:t>
            </w:r>
            <w:r w:rsidR="00C51E37">
              <w:t>er get there using a slow build</w:t>
            </w:r>
            <w:r>
              <w:t>up of sediments</w:t>
            </w:r>
            <w:r w:rsidR="00C51E37">
              <w:t xml:space="preserve"> over long ages</w:t>
            </w:r>
            <w:r>
              <w:t>.</w:t>
            </w:r>
          </w:p>
        </w:tc>
      </w:tr>
    </w:tbl>
    <w:p w:rsidR="001A718C" w:rsidRDefault="001A718C" w:rsidP="004D45F0">
      <w:pPr>
        <w:jc w:val="both"/>
      </w:pPr>
    </w:p>
    <w:p w:rsidR="00D25281" w:rsidRPr="00D25281" w:rsidRDefault="00D25281" w:rsidP="004D45F0">
      <w:pPr>
        <w:jc w:val="both"/>
      </w:pPr>
      <w:r>
        <w:t xml:space="preserve">By </w:t>
      </w:r>
      <w:r w:rsidR="00A31101">
        <w:t xml:space="preserve">applying </w:t>
      </w:r>
      <w:r w:rsidR="00EE6323">
        <w:t>some straightforward</w:t>
      </w:r>
      <w:r>
        <w:t xml:space="preserve"> reasoning </w:t>
      </w:r>
      <w:r w:rsidR="00A31101">
        <w:t xml:space="preserve">to the evidence in the fossil record, </w:t>
      </w:r>
      <w:r>
        <w:t xml:space="preserve">it </w:t>
      </w:r>
      <w:r w:rsidR="00EE6323">
        <w:t>would seem</w:t>
      </w:r>
      <w:r>
        <w:t xml:space="preserve"> </w:t>
      </w:r>
      <w:r w:rsidR="009C33C9">
        <w:t xml:space="preserve">obvious </w:t>
      </w:r>
      <w:r>
        <w:t xml:space="preserve">that the surface </w:t>
      </w:r>
      <w:r w:rsidR="001B4EA5">
        <w:t xml:space="preserve">of the earth </w:t>
      </w:r>
      <w:r w:rsidR="00A31101">
        <w:t xml:space="preserve">had to have had a catastrophic past. </w:t>
      </w:r>
      <w:r w:rsidR="009C33C9">
        <w:t xml:space="preserve">Another example can be found at the Grand Canyon. </w:t>
      </w:r>
      <w:r w:rsidR="00A31101">
        <w:t>The Colorado R</w:t>
      </w:r>
      <w:r>
        <w:t xml:space="preserve">iver runs through the bottom of the </w:t>
      </w:r>
      <w:r w:rsidR="00A31101">
        <w:t xml:space="preserve">massive </w:t>
      </w:r>
      <w:r w:rsidR="009C33C9">
        <w:t>c</w:t>
      </w:r>
      <w:r>
        <w:t>anyon</w:t>
      </w:r>
      <w:r w:rsidR="00A31101">
        <w:t>. W</w:t>
      </w:r>
      <w:r>
        <w:t xml:space="preserve">e are </w:t>
      </w:r>
      <w:r w:rsidR="00A31101">
        <w:t xml:space="preserve">often </w:t>
      </w:r>
      <w:r>
        <w:t xml:space="preserve">asked to believe that this </w:t>
      </w:r>
      <w:r w:rsidR="00A31101">
        <w:t xml:space="preserve">winding </w:t>
      </w:r>
      <w:r>
        <w:t xml:space="preserve">river carved out over </w:t>
      </w:r>
      <w:r w:rsidR="00840FA6" w:rsidRPr="00840FA6">
        <w:t>448 trillion cubic feet</w:t>
      </w:r>
      <w:r w:rsidR="00840FA6">
        <w:t xml:space="preserve"> of earth</w:t>
      </w:r>
      <w:r w:rsidR="001B4EA5">
        <w:t xml:space="preserve"> one pebble at a time over millions or billions of years</w:t>
      </w:r>
      <w:r w:rsidR="00840FA6">
        <w:t xml:space="preserve">. Had this </w:t>
      </w:r>
      <w:r w:rsidR="00A31101">
        <w:t xml:space="preserve">actually </w:t>
      </w:r>
      <w:r w:rsidR="00840FA6">
        <w:t>occurred</w:t>
      </w:r>
      <w:r w:rsidR="00A31101">
        <w:t>,</w:t>
      </w:r>
      <w:r w:rsidR="00840FA6">
        <w:t xml:space="preserve"> there should be a</w:t>
      </w:r>
      <w:r w:rsidR="00A31101">
        <w:t>n</w:t>
      </w:r>
      <w:r w:rsidR="00840FA6">
        <w:t xml:space="preserve"> </w:t>
      </w:r>
      <w:r w:rsidR="009C33C9">
        <w:t xml:space="preserve">expansive </w:t>
      </w:r>
      <w:r w:rsidR="00840FA6">
        <w:t xml:space="preserve">river delta at the </w:t>
      </w:r>
      <w:r w:rsidR="00A31101">
        <w:t>canyon outlet</w:t>
      </w:r>
      <w:r w:rsidR="001B4EA5">
        <w:t xml:space="preserve"> </w:t>
      </w:r>
      <w:r w:rsidR="00840FA6">
        <w:t xml:space="preserve">where this massive amount of earth </w:t>
      </w:r>
      <w:r w:rsidR="00A31101">
        <w:t>w</w:t>
      </w:r>
      <w:r w:rsidR="001B4EA5">
        <w:t>ould have</w:t>
      </w:r>
      <w:r w:rsidR="00840FA6">
        <w:t xml:space="preserve"> been deposited. Problematically, the massive </w:t>
      </w:r>
      <w:r w:rsidR="00B41A54">
        <w:t xml:space="preserve">erosion </w:t>
      </w:r>
      <w:r w:rsidR="00840FA6">
        <w:t xml:space="preserve">deposits are nowhere to be found. </w:t>
      </w:r>
      <w:r w:rsidR="009C33C9">
        <w:t>That t</w:t>
      </w:r>
      <w:r w:rsidR="00840FA6">
        <w:t>he canyon was formed by water erosion</w:t>
      </w:r>
      <w:r w:rsidR="009C33C9">
        <w:t xml:space="preserve"> is inarguable</w:t>
      </w:r>
      <w:r w:rsidR="00840FA6">
        <w:t>, but only significant volumes of water crashing through very rapidly could account for the fact the d</w:t>
      </w:r>
      <w:r w:rsidR="001B4EA5">
        <w:t>isplaced earth is not found any</w:t>
      </w:r>
      <w:r w:rsidR="00840FA6">
        <w:t xml:space="preserve">where near the </w:t>
      </w:r>
      <w:r w:rsidR="001B4EA5">
        <w:t>mouth of the river</w:t>
      </w:r>
      <w:r w:rsidR="00840FA6">
        <w:t xml:space="preserve">. Depending on </w:t>
      </w:r>
      <w:r w:rsidR="001B4EA5">
        <w:t xml:space="preserve">the local geography, </w:t>
      </w:r>
      <w:r w:rsidR="00840FA6">
        <w:t xml:space="preserve">this could have been caused by </w:t>
      </w:r>
      <w:r w:rsidR="001B4EA5">
        <w:t xml:space="preserve">rapid succession of the </w:t>
      </w:r>
      <w:r w:rsidR="00840FA6">
        <w:t>floodwaters or</w:t>
      </w:r>
      <w:r w:rsidR="009C33C9">
        <w:t xml:space="preserve"> quite possibly</w:t>
      </w:r>
      <w:r w:rsidR="00840FA6">
        <w:t xml:space="preserve"> by </w:t>
      </w:r>
      <w:r w:rsidR="00A31101">
        <w:t xml:space="preserve">a </w:t>
      </w:r>
      <w:r w:rsidR="00840FA6">
        <w:t xml:space="preserve">sudden </w:t>
      </w:r>
      <w:r w:rsidR="001B4EA5">
        <w:t xml:space="preserve">breaching of earth dams that </w:t>
      </w:r>
      <w:r w:rsidR="00A31101">
        <w:t xml:space="preserve">would have </w:t>
      </w:r>
      <w:r w:rsidR="001B4EA5">
        <w:t>formed upstream of the canyon after the apex of the flood.</w:t>
      </w:r>
    </w:p>
    <w:p w:rsidR="00774F75" w:rsidRDefault="001B4EA5" w:rsidP="004D45F0">
      <w:pPr>
        <w:jc w:val="both"/>
      </w:pPr>
      <w:r>
        <w:lastRenderedPageBreak/>
        <w:t xml:space="preserve">Does this disprove </w:t>
      </w:r>
      <w:r w:rsidR="00527460">
        <w:t>uniformitarianism</w:t>
      </w:r>
      <w:r>
        <w:t xml:space="preserve">? </w:t>
      </w:r>
      <w:r w:rsidR="00620ED1">
        <w:t xml:space="preserve">This is a more complex question than it might seem at first glance. It is important that we understand the use of the word “proof” when applied to things that occurred in the past. Most people will think of the </w:t>
      </w:r>
      <w:r w:rsidR="00774F75">
        <w:t>“</w:t>
      </w:r>
      <w:r w:rsidR="00620ED1">
        <w:t>scientific</w:t>
      </w:r>
      <w:r w:rsidR="00774F75">
        <w:t>”</w:t>
      </w:r>
      <w:r w:rsidR="00620ED1">
        <w:t xml:space="preserve"> </w:t>
      </w:r>
      <w:r w:rsidR="00A31101">
        <w:t xml:space="preserve">type of </w:t>
      </w:r>
      <w:r w:rsidR="00620ED1">
        <w:t xml:space="preserve">proof when this </w:t>
      </w:r>
      <w:r w:rsidR="00774F75">
        <w:t xml:space="preserve">type of </w:t>
      </w:r>
      <w:r w:rsidR="009C33C9">
        <w:t>question is asked</w:t>
      </w:r>
      <w:r w:rsidR="00620ED1">
        <w:t xml:space="preserve">. Scientific proof </w:t>
      </w:r>
      <w:r w:rsidR="009C33C9">
        <w:t xml:space="preserve">however </w:t>
      </w:r>
      <w:r w:rsidR="00620ED1">
        <w:t xml:space="preserve">requires an observable, repeatable result that can be </w:t>
      </w:r>
      <w:r w:rsidR="009C33C9">
        <w:t xml:space="preserve">accurately </w:t>
      </w:r>
      <w:r w:rsidR="00620ED1">
        <w:t xml:space="preserve">simulated </w:t>
      </w:r>
      <w:r w:rsidR="009C33C9">
        <w:t xml:space="preserve">mathematically or </w:t>
      </w:r>
      <w:r w:rsidR="00774F75">
        <w:t>under controlled laboratory conditions</w:t>
      </w:r>
      <w:r w:rsidR="00620ED1">
        <w:t xml:space="preserve">. </w:t>
      </w:r>
      <w:r w:rsidR="00A31101">
        <w:t xml:space="preserve">Catastrophic events of </w:t>
      </w:r>
      <w:r w:rsidR="00620ED1">
        <w:t xml:space="preserve">the past can </w:t>
      </w:r>
      <w:r w:rsidR="00A31101">
        <w:t xml:space="preserve">never be proven in this way because they </w:t>
      </w:r>
      <w:r w:rsidR="00620ED1">
        <w:t>are n</w:t>
      </w:r>
      <w:r w:rsidR="00774F75">
        <w:t xml:space="preserve">either observable </w:t>
      </w:r>
      <w:r w:rsidR="00A31101">
        <w:t>n</w:t>
      </w:r>
      <w:r w:rsidR="00774F75">
        <w:t>or repeatable</w:t>
      </w:r>
      <w:r w:rsidR="00A31101">
        <w:t>. T</w:t>
      </w:r>
      <w:r w:rsidR="00774F75">
        <w:t xml:space="preserve">hey must be interpreted through </w:t>
      </w:r>
      <w:r w:rsidR="00A31101">
        <w:t xml:space="preserve">the </w:t>
      </w:r>
      <w:r w:rsidR="00774F75">
        <w:t xml:space="preserve">evidence that </w:t>
      </w:r>
      <w:r w:rsidR="00A60A6C">
        <w:t>we have</w:t>
      </w:r>
      <w:r w:rsidR="00774F75">
        <w:t xml:space="preserve"> in the present.</w:t>
      </w:r>
      <w:r w:rsidR="00620ED1">
        <w:t xml:space="preserve"> For instance</w:t>
      </w:r>
      <w:r w:rsidR="00774F75">
        <w:t>,</w:t>
      </w:r>
      <w:r w:rsidR="00620ED1">
        <w:t xml:space="preserve"> it would hardly be feasible to fill in the Grand Canyon with dirt and rock, fill up some huge lakes upstream with water, then break the earth dams and see what happens! So in the scientific sense, no we cannot “prove” that the Grand Canyon was f</w:t>
      </w:r>
      <w:r w:rsidR="00774F75">
        <w:t xml:space="preserve">ormed rapidly by lots of water, but we can say that the evidence that remains today strongly suggests it. We can </w:t>
      </w:r>
      <w:r w:rsidR="00A31101">
        <w:t xml:space="preserve">safely </w:t>
      </w:r>
      <w:r w:rsidR="00774F75">
        <w:t xml:space="preserve">say that </w:t>
      </w:r>
      <w:r w:rsidR="00A31101">
        <w:t xml:space="preserve">a </w:t>
      </w:r>
      <w:r w:rsidR="00774F75">
        <w:t xml:space="preserve">rapid formation of the canyon is </w:t>
      </w:r>
      <w:r w:rsidR="00A31101">
        <w:t xml:space="preserve">much more probable than a </w:t>
      </w:r>
      <w:r w:rsidR="00774F75">
        <w:t>slow formation based on the evidence we see today.</w:t>
      </w:r>
      <w:r w:rsidR="00A31101">
        <w:t xml:space="preserve"> In addition, rapid formations of large canyons </w:t>
      </w:r>
      <w:r w:rsidR="00D22BBB">
        <w:t xml:space="preserve">have </w:t>
      </w:r>
      <w:r w:rsidR="00A31101">
        <w:t xml:space="preserve">also been observed in modern times such as the </w:t>
      </w:r>
      <w:r w:rsidR="008477D5">
        <w:t xml:space="preserve">Step and </w:t>
      </w:r>
      <w:proofErr w:type="spellStart"/>
      <w:r w:rsidR="008477D5">
        <w:t>Loowit</w:t>
      </w:r>
      <w:proofErr w:type="spellEnd"/>
      <w:r w:rsidR="008477D5">
        <w:t xml:space="preserve"> C</w:t>
      </w:r>
      <w:r w:rsidR="00A31101">
        <w:t>anyon</w:t>
      </w:r>
      <w:r w:rsidR="008477D5">
        <w:t>s</w:t>
      </w:r>
      <w:r w:rsidR="00D22BBB">
        <w:t>,</w:t>
      </w:r>
      <w:r w:rsidR="00A31101">
        <w:t xml:space="preserve"> </w:t>
      </w:r>
      <w:r w:rsidR="00D22BBB">
        <w:t xml:space="preserve">which </w:t>
      </w:r>
      <w:r w:rsidR="008477D5">
        <w:t>were</w:t>
      </w:r>
      <w:r w:rsidR="00A31101">
        <w:t xml:space="preserve"> created in just a few </w:t>
      </w:r>
      <w:r w:rsidR="008477D5">
        <w:t xml:space="preserve">months </w:t>
      </w:r>
      <w:r w:rsidR="002E0C71">
        <w:t xml:space="preserve">following the major eruption of Mt. St. Helens in May 1980. </w:t>
      </w:r>
      <w:r w:rsidR="008477D5">
        <w:t xml:space="preserve"> Both canyons were cut very quickly through 100 feet of solid rock</w:t>
      </w:r>
      <w:r w:rsidR="00D22BBB">
        <w:t>,</w:t>
      </w:r>
      <w:r w:rsidR="008477D5">
        <w:t xml:space="preserve"> leaving hundreds of layers of strata exposed. The remarkable Step Canyon is over </w:t>
      </w:r>
      <w:r w:rsidR="00D22BBB">
        <w:t xml:space="preserve">700 feet </w:t>
      </w:r>
      <w:r w:rsidR="008477D5">
        <w:t xml:space="preserve">deep and is an amazing example of how quickly major canyons can be formed in the wake of catastrophic geologic events. In addition, </w:t>
      </w:r>
      <w:r w:rsidR="00D93735">
        <w:t>during one period on June 12,</w:t>
      </w:r>
      <w:r w:rsidR="00D161D4">
        <w:t xml:space="preserve"> 1980</w:t>
      </w:r>
      <w:r w:rsidR="00D22BBB">
        <w:t>,</w:t>
      </w:r>
      <w:r w:rsidR="00D161D4">
        <w:t xml:space="preserve"> </w:t>
      </w:r>
      <w:r w:rsidR="008477D5">
        <w:t>during the third expl</w:t>
      </w:r>
      <w:r w:rsidR="00D93735">
        <w:t xml:space="preserve">osive eruption on the mountain, </w:t>
      </w:r>
      <w:r w:rsidR="00D161D4">
        <w:t xml:space="preserve">sediment </w:t>
      </w:r>
      <w:r w:rsidR="00D22BBB">
        <w:t xml:space="preserve">25 feet </w:t>
      </w:r>
      <w:r w:rsidR="008477D5">
        <w:t xml:space="preserve">deep </w:t>
      </w:r>
      <w:r w:rsidR="00D161D4">
        <w:t xml:space="preserve">was </w:t>
      </w:r>
      <w:r w:rsidR="008477D5">
        <w:t>deposit</w:t>
      </w:r>
      <w:r w:rsidR="00D161D4">
        <w:t>ed</w:t>
      </w:r>
      <w:r w:rsidR="00D22BBB">
        <w:t>,</w:t>
      </w:r>
      <w:r w:rsidR="00D161D4">
        <w:t xml:space="preserve"> having over 100 individual strata in </w:t>
      </w:r>
      <w:r w:rsidR="00D93735">
        <w:t xml:space="preserve">just </w:t>
      </w:r>
      <w:r w:rsidR="00D161D4">
        <w:t>three hours</w:t>
      </w:r>
      <w:r w:rsidR="00D93735">
        <w:t>. This happened</w:t>
      </w:r>
      <w:r w:rsidR="00D161D4">
        <w:t xml:space="preserve"> due to </w:t>
      </w:r>
      <w:r w:rsidR="00D93735">
        <w:t xml:space="preserve">the onset of </w:t>
      </w:r>
      <w:r w:rsidR="00D161D4">
        <w:t xml:space="preserve">wave after wave of pyroclastic </w:t>
      </w:r>
      <w:r w:rsidR="00D93735">
        <w:t xml:space="preserve">flow </w:t>
      </w:r>
      <w:r w:rsidR="00D161D4">
        <w:t>(rapidly moving flows of superheated mud and ash</w:t>
      </w:r>
      <w:r w:rsidR="00D22BBB">
        <w:t>)—</w:t>
      </w:r>
      <w:r w:rsidR="00D93735">
        <w:t>each wave depositing</w:t>
      </w:r>
      <w:r w:rsidR="00D161D4">
        <w:t xml:space="preserve"> another laminated strat</w:t>
      </w:r>
      <w:r w:rsidR="00D93735">
        <w:t>a</w:t>
      </w:r>
      <w:r w:rsidR="00D161D4">
        <w:t xml:space="preserve"> on the surface of the others. This </w:t>
      </w:r>
      <w:r w:rsidR="00DE345C">
        <w:t xml:space="preserve">amazed </w:t>
      </w:r>
      <w:r w:rsidR="00D161D4">
        <w:t xml:space="preserve">geologists who had previously believed that millions of years </w:t>
      </w:r>
      <w:r w:rsidR="00DE345C">
        <w:t xml:space="preserve">were </w:t>
      </w:r>
      <w:r w:rsidR="00D161D4">
        <w:t xml:space="preserve">required to produce this </w:t>
      </w:r>
      <w:r w:rsidR="00DE345C">
        <w:t>kind of layering</w:t>
      </w:r>
      <w:r w:rsidR="00D161D4">
        <w:t xml:space="preserve">. </w:t>
      </w:r>
      <w:r w:rsidR="002E0C71">
        <w:t>While certainly not of the same scale</w:t>
      </w:r>
      <w:r w:rsidR="008477D5">
        <w:t xml:space="preserve"> as the Grand Canyon</w:t>
      </w:r>
      <w:r w:rsidR="002E0C71">
        <w:t>, the similarities in the</w:t>
      </w:r>
      <w:r w:rsidR="008477D5">
        <w:t xml:space="preserve"> characteristics of these </w:t>
      </w:r>
      <w:r w:rsidR="00D161D4">
        <w:t xml:space="preserve">rapidly formed </w:t>
      </w:r>
      <w:r w:rsidR="008477D5">
        <w:t>canyons</w:t>
      </w:r>
      <w:r w:rsidR="002E0C71">
        <w:t xml:space="preserve"> </w:t>
      </w:r>
      <w:r w:rsidR="00D161D4">
        <w:t xml:space="preserve">and deposits </w:t>
      </w:r>
      <w:r w:rsidR="002E0C71">
        <w:t>are striking.</w:t>
      </w:r>
    </w:p>
    <w:p w:rsidR="00774F75" w:rsidRDefault="00774F75" w:rsidP="004D45F0">
      <w:pPr>
        <w:jc w:val="both"/>
      </w:pPr>
    </w:p>
    <w:p w:rsidR="003B10CA" w:rsidRDefault="00D93735" w:rsidP="004D45F0">
      <w:pPr>
        <w:jc w:val="both"/>
      </w:pPr>
      <w:r>
        <w:t>Even t</w:t>
      </w:r>
      <w:r w:rsidR="008477D5">
        <w:t xml:space="preserve">hough in most cases scientific proof cannot be used to establish facts of the past, another method is available. </w:t>
      </w:r>
      <w:r w:rsidR="00620ED1">
        <w:t xml:space="preserve">The form </w:t>
      </w:r>
      <w:r w:rsidR="008477D5">
        <w:t xml:space="preserve">of proof used </w:t>
      </w:r>
      <w:r w:rsidR="008477D5">
        <w:lastRenderedPageBreak/>
        <w:t>to establish</w:t>
      </w:r>
      <w:r w:rsidR="002C6180">
        <w:t xml:space="preserve"> facts of history </w:t>
      </w:r>
      <w:r w:rsidR="00620ED1">
        <w:t xml:space="preserve">is </w:t>
      </w:r>
      <w:r w:rsidR="008477D5">
        <w:t xml:space="preserve">known as </w:t>
      </w:r>
      <w:r w:rsidR="00620ED1">
        <w:t xml:space="preserve">“legal-historic” proof. This is the kind of proof that is used in courts of law </w:t>
      </w:r>
      <w:r w:rsidR="002C6180">
        <w:t xml:space="preserve">throughout the world </w:t>
      </w:r>
      <w:r w:rsidR="00620ED1">
        <w:t xml:space="preserve">to </w:t>
      </w:r>
      <w:r w:rsidR="008477D5">
        <w:t xml:space="preserve">establish </w:t>
      </w:r>
      <w:r w:rsidR="00620ED1">
        <w:t>beyond reasonable doubt that an event (e.g.</w:t>
      </w:r>
      <w:r w:rsidR="00ED3744">
        <w:t>,</w:t>
      </w:r>
      <w:r w:rsidR="00620ED1">
        <w:t xml:space="preserve"> a bank robbery) occurred in the past. </w:t>
      </w:r>
      <w:r>
        <w:t>Since we cannot observe or reproduce them, c</w:t>
      </w:r>
      <w:r w:rsidR="00620ED1">
        <w:t xml:space="preserve">an </w:t>
      </w:r>
      <w:r w:rsidR="00B41A54">
        <w:t xml:space="preserve">past </w:t>
      </w:r>
      <w:r w:rsidR="00620ED1">
        <w:t>event</w:t>
      </w:r>
      <w:r>
        <w:t>s</w:t>
      </w:r>
      <w:r w:rsidR="00620ED1">
        <w:t xml:space="preserve"> </w:t>
      </w:r>
      <w:r w:rsidR="008477D5">
        <w:t>really be “</w:t>
      </w:r>
      <w:r w:rsidR="00620ED1">
        <w:t>proven”</w:t>
      </w:r>
      <w:r w:rsidR="003B10CA">
        <w:t>? For instance</w:t>
      </w:r>
      <w:r w:rsidR="00ED3744">
        <w:t>,</w:t>
      </w:r>
      <w:r w:rsidR="003B10CA">
        <w:t xml:space="preserve"> can </w:t>
      </w:r>
      <w:r w:rsidR="002C6180">
        <w:t xml:space="preserve">we </w:t>
      </w:r>
      <w:r>
        <w:t xml:space="preserve">state that </w:t>
      </w:r>
      <w:r w:rsidR="003B10CA">
        <w:t xml:space="preserve">Abraham Lincoln was </w:t>
      </w:r>
      <w:r>
        <w:t xml:space="preserve">murdered in Ford Theatre after the end of the </w:t>
      </w:r>
      <w:r w:rsidR="00ED3744">
        <w:t xml:space="preserve">Civil War </w:t>
      </w:r>
      <w:r w:rsidR="003B10CA">
        <w:t>as a proven historical fact? Certainly</w:t>
      </w:r>
      <w:r w:rsidR="008477D5">
        <w:t xml:space="preserve"> we can</w:t>
      </w:r>
      <w:r w:rsidR="00ED3744">
        <w:t>—</w:t>
      </w:r>
      <w:r w:rsidR="002C6180">
        <w:t>by the use of legal-historic proof</w:t>
      </w:r>
      <w:r w:rsidR="003B10CA">
        <w:t xml:space="preserve">. This kind of proof depends on eyewitness accounts, </w:t>
      </w:r>
      <w:r w:rsidR="008477D5">
        <w:t xml:space="preserve">written history, </w:t>
      </w:r>
      <w:r w:rsidR="003B10CA">
        <w:t>the credibility of the witnesses</w:t>
      </w:r>
      <w:r w:rsidR="00ED3744">
        <w:t xml:space="preserve">, </w:t>
      </w:r>
      <w:r w:rsidR="00B41A54">
        <w:t>the availability</w:t>
      </w:r>
      <w:r w:rsidR="002C6180">
        <w:t xml:space="preserve"> </w:t>
      </w:r>
      <w:r>
        <w:t>of manuscript</w:t>
      </w:r>
      <w:r w:rsidR="00B41A54">
        <w:t>s</w:t>
      </w:r>
      <w:r w:rsidR="00ED3744">
        <w:t>,</w:t>
      </w:r>
      <w:r>
        <w:t xml:space="preserve"> and other </w:t>
      </w:r>
      <w:r w:rsidR="002C6180">
        <w:t xml:space="preserve">remaining </w:t>
      </w:r>
      <w:r w:rsidR="003B10CA">
        <w:t xml:space="preserve">evidence to establish facts beyond a reasonable doubt. Since there is a marked lack of </w:t>
      </w:r>
      <w:r w:rsidR="002C6180">
        <w:t xml:space="preserve">available </w:t>
      </w:r>
      <w:r w:rsidR="003B10CA">
        <w:t>eyewitness accounts</w:t>
      </w:r>
      <w:r w:rsidR="00FA1473">
        <w:t xml:space="preserve"> of the events</w:t>
      </w:r>
      <w:r w:rsidR="003B10CA">
        <w:t xml:space="preserve"> </w:t>
      </w:r>
      <w:r w:rsidR="00FA1473">
        <w:t xml:space="preserve">surrounding </w:t>
      </w:r>
      <w:r w:rsidR="003B10CA">
        <w:t>the forming of the Grand Canyon, it</w:t>
      </w:r>
      <w:r>
        <w:t>s origin cannot</w:t>
      </w:r>
      <w:r w:rsidR="00FA1974">
        <w:t xml:space="preserve"> be proven</w:t>
      </w:r>
      <w:r w:rsidR="003B10CA">
        <w:t xml:space="preserve"> in the legal-historic sense, but this also means that no fact of history can be proven in this way</w:t>
      </w:r>
      <w:r w:rsidR="00FA1974">
        <w:t xml:space="preserve">. </w:t>
      </w:r>
      <w:r w:rsidR="002C6180">
        <w:t xml:space="preserve">Many events </w:t>
      </w:r>
      <w:r w:rsidR="003B10CA">
        <w:t xml:space="preserve">such as the creation of the earth and the origin of the universe </w:t>
      </w:r>
      <w:r w:rsidR="002C6180">
        <w:t xml:space="preserve">do </w:t>
      </w:r>
      <w:r w:rsidR="003B10CA">
        <w:t xml:space="preserve">not qualify for either type of proof. </w:t>
      </w:r>
      <w:r w:rsidR="002C6180">
        <w:t>From this</w:t>
      </w:r>
      <w:r w:rsidR="006A5E2E">
        <w:t>,</w:t>
      </w:r>
      <w:r w:rsidR="002C6180">
        <w:t xml:space="preserve"> i</w:t>
      </w:r>
      <w:r w:rsidR="00FA1473">
        <w:t>t is</w:t>
      </w:r>
      <w:r w:rsidR="002C6180">
        <w:t xml:space="preserve"> clear that theories </w:t>
      </w:r>
      <w:r w:rsidR="001A73C3">
        <w:t xml:space="preserve">such as “Big E” </w:t>
      </w:r>
      <w:r w:rsidR="006A5E2E">
        <w:t xml:space="preserve">evolution </w:t>
      </w:r>
      <w:r w:rsidR="001A73C3">
        <w:t>(see C</w:t>
      </w:r>
      <w:r w:rsidR="002C6180">
        <w:t>ha</w:t>
      </w:r>
      <w:r w:rsidR="00A218EB">
        <w:t>pter 3</w:t>
      </w:r>
      <w:r w:rsidR="001A73C3">
        <w:t>) or the Big Bang (see C</w:t>
      </w:r>
      <w:r w:rsidR="002C6180">
        <w:t xml:space="preserve">hapter </w:t>
      </w:r>
      <w:r w:rsidR="001A73C3">
        <w:t>4</w:t>
      </w:r>
      <w:r w:rsidR="002C6180">
        <w:t xml:space="preserve">) should never be presented as “fact” much less </w:t>
      </w:r>
      <w:r w:rsidR="00FA1974">
        <w:t>“</w:t>
      </w:r>
      <w:r w:rsidR="002C6180">
        <w:t>scientific</w:t>
      </w:r>
      <w:r w:rsidR="00FA1974">
        <w:t>”</w:t>
      </w:r>
      <w:r w:rsidR="002C6180">
        <w:t xml:space="preserve"> fact</w:t>
      </w:r>
      <w:r w:rsidR="006A5E2E">
        <w:t>,</w:t>
      </w:r>
      <w:r w:rsidR="00FA1974">
        <w:t xml:space="preserve"> as if there were scientific proof available to support them</w:t>
      </w:r>
      <w:r w:rsidR="002C6180">
        <w:t xml:space="preserve">. </w:t>
      </w:r>
      <w:r w:rsidR="003B10CA">
        <w:t>What we can do</w:t>
      </w:r>
      <w:r w:rsidR="006A5E2E">
        <w:t>,</w:t>
      </w:r>
      <w:r w:rsidR="003B10CA">
        <w:t xml:space="preserve"> however</w:t>
      </w:r>
      <w:r w:rsidR="002C6180">
        <w:t>,</w:t>
      </w:r>
      <w:r w:rsidR="003B10CA">
        <w:t xml:space="preserve"> is as</w:t>
      </w:r>
      <w:r w:rsidR="002C6180">
        <w:t>k ourselves questions such as “B</w:t>
      </w:r>
      <w:r w:rsidR="003B10CA">
        <w:t xml:space="preserve">ased on </w:t>
      </w:r>
      <w:r w:rsidR="00B41A54">
        <w:t xml:space="preserve">what we observe </w:t>
      </w:r>
      <w:r w:rsidR="003B10CA">
        <w:t xml:space="preserve">today, which </w:t>
      </w:r>
      <w:r w:rsidR="001A73C3">
        <w:t xml:space="preserve">interpretation </w:t>
      </w:r>
      <w:r w:rsidR="003B10CA">
        <w:t xml:space="preserve">best fits the </w:t>
      </w:r>
      <w:r w:rsidR="001A73C3">
        <w:t xml:space="preserve">available </w:t>
      </w:r>
      <w:r w:rsidR="003B10CA">
        <w:t>evidence?”</w:t>
      </w:r>
      <w:r w:rsidR="00145DD1">
        <w:t xml:space="preserve">  </w:t>
      </w:r>
    </w:p>
    <w:p w:rsidR="00145DD1" w:rsidRDefault="00145DD1" w:rsidP="004D45F0">
      <w:pPr>
        <w:jc w:val="both"/>
      </w:pPr>
    </w:p>
    <w:p w:rsidR="00145DD1" w:rsidRDefault="00145DD1" w:rsidP="004D45F0">
      <w:pPr>
        <w:jc w:val="both"/>
      </w:pPr>
      <w:r>
        <w:t xml:space="preserve">As with </w:t>
      </w:r>
      <w:r w:rsidR="006A5E2E">
        <w:t xml:space="preserve">evolution </w:t>
      </w:r>
      <w:r>
        <w:t xml:space="preserve">and the Big Bang, the idea of </w:t>
      </w:r>
      <w:r w:rsidR="00527460">
        <w:t>uniformitarianism</w:t>
      </w:r>
      <w:r>
        <w:t xml:space="preserve"> has significant unexplained con</w:t>
      </w:r>
      <w:r w:rsidR="001A73C3">
        <w:t>flicts with the observable</w:t>
      </w:r>
      <w:r>
        <w:t xml:space="preserve"> evidence of </w:t>
      </w:r>
      <w:r w:rsidR="001A73C3">
        <w:t xml:space="preserve">the </w:t>
      </w:r>
      <w:r>
        <w:t xml:space="preserve">past </w:t>
      </w:r>
      <w:r w:rsidR="001A73C3">
        <w:t>as well as extensive holes</w:t>
      </w:r>
      <w:r w:rsidR="002C6180">
        <w:t xml:space="preserve"> in </w:t>
      </w:r>
      <w:r w:rsidR="001A73C3">
        <w:t xml:space="preserve">the </w:t>
      </w:r>
      <w:r w:rsidR="00F04905">
        <w:t>supporting data</w:t>
      </w:r>
      <w:r>
        <w:t xml:space="preserve">. In </w:t>
      </w:r>
      <w:r w:rsidR="00F04905">
        <w:t>reality</w:t>
      </w:r>
      <w:r w:rsidR="006A5E2E">
        <w:t>,</w:t>
      </w:r>
      <w:r>
        <w:t xml:space="preserve"> </w:t>
      </w:r>
      <w:r w:rsidR="006A5E2E">
        <w:t>it is</w:t>
      </w:r>
      <w:r>
        <w:t xml:space="preserve"> </w:t>
      </w:r>
      <w:r w:rsidR="00F04905">
        <w:t xml:space="preserve">little </w:t>
      </w:r>
      <w:r>
        <w:t xml:space="preserve">more than a presupposition that attempts to eliminate </w:t>
      </w:r>
      <w:r w:rsidR="00F04905">
        <w:t xml:space="preserve">other </w:t>
      </w:r>
      <w:r>
        <w:t xml:space="preserve">valid logical possibilities without </w:t>
      </w:r>
      <w:r w:rsidR="00F04905">
        <w:t xml:space="preserve">a </w:t>
      </w:r>
      <w:r>
        <w:t xml:space="preserve">solid </w:t>
      </w:r>
      <w:r w:rsidR="001A73C3">
        <w:t xml:space="preserve">basis </w:t>
      </w:r>
      <w:r w:rsidR="00F07EE1">
        <w:t xml:space="preserve">of </w:t>
      </w:r>
      <w:r>
        <w:t xml:space="preserve">reasoning for doing so. Simply put, it is a bias against the catastrophic and supernatural explanations </w:t>
      </w:r>
      <w:r w:rsidR="00F04905">
        <w:t>of past eve</w:t>
      </w:r>
      <w:r w:rsidR="001A73C3">
        <w:t>nts and ironically</w:t>
      </w:r>
      <w:r w:rsidR="00A60A6C">
        <w:t>,</w:t>
      </w:r>
      <w:r w:rsidR="001A73C3">
        <w:t xml:space="preserve"> it requires significant leaps of faith</w:t>
      </w:r>
      <w:r w:rsidR="00F04905">
        <w:t xml:space="preserve"> in order to overlook</w:t>
      </w:r>
      <w:r w:rsidR="001A73C3">
        <w:t xml:space="preserve"> its</w:t>
      </w:r>
      <w:r w:rsidR="00F04905">
        <w:t xml:space="preserve"> gaps in data and contradictions with reason. </w:t>
      </w:r>
      <w:r>
        <w:t xml:space="preserve">Is it the most </w:t>
      </w:r>
      <w:r w:rsidR="001A73C3">
        <w:t xml:space="preserve">feasible </w:t>
      </w:r>
      <w:r>
        <w:t xml:space="preserve">explanation of past events? Because other possibilities have </w:t>
      </w:r>
      <w:r w:rsidR="00FC5F8A">
        <w:t xml:space="preserve">significantly </w:t>
      </w:r>
      <w:r>
        <w:t xml:space="preserve">fewer </w:t>
      </w:r>
      <w:r w:rsidR="00B41A54">
        <w:t>insurmountable</w:t>
      </w:r>
      <w:r>
        <w:t xml:space="preserve"> issues, this author’s conclusion is</w:t>
      </w:r>
      <w:r w:rsidR="00F04905">
        <w:t xml:space="preserve"> </w:t>
      </w:r>
      <w:r w:rsidR="001A73C3">
        <w:t xml:space="preserve">a </w:t>
      </w:r>
      <w:r w:rsidR="00A60A6C">
        <w:t xml:space="preserve">resounding </w:t>
      </w:r>
      <w:r>
        <w:t>“</w:t>
      </w:r>
      <w:r w:rsidRPr="00FC5F8A">
        <w:rPr>
          <w:u w:val="single"/>
        </w:rPr>
        <w:t>No</w:t>
      </w:r>
      <w:r w:rsidR="006A5E2E" w:rsidRPr="00FC5F8A">
        <w:rPr>
          <w:u w:val="single"/>
        </w:rPr>
        <w:t>.</w:t>
      </w:r>
      <w:r w:rsidR="00F04905">
        <w:t>”</w:t>
      </w:r>
      <w:r>
        <w:t xml:space="preserve"> </w:t>
      </w:r>
      <w:r w:rsidR="007C20AB">
        <w:t xml:space="preserve">The biblical record of the earth’s age </w:t>
      </w:r>
      <w:r>
        <w:t>fit</w:t>
      </w:r>
      <w:r w:rsidR="007C20AB">
        <w:t>s</w:t>
      </w:r>
      <w:r>
        <w:t xml:space="preserve"> the evidence in a much more </w:t>
      </w:r>
      <w:r w:rsidR="00FC5F8A">
        <w:t>convincing manner</w:t>
      </w:r>
      <w:r>
        <w:t xml:space="preserve"> </w:t>
      </w:r>
      <w:r w:rsidR="00F04905">
        <w:t>(scientifically speaking)</w:t>
      </w:r>
      <w:r w:rsidR="007C20AB">
        <w:t>.</w:t>
      </w:r>
    </w:p>
    <w:p w:rsidR="001A718C" w:rsidRDefault="001A718C" w:rsidP="004D45F0">
      <w:pPr>
        <w:pStyle w:val="Heading2"/>
        <w:jc w:val="both"/>
      </w:pPr>
      <w:bookmarkStart w:id="51" w:name="_Toc441083994"/>
      <w:r>
        <w:lastRenderedPageBreak/>
        <w:t>Enter “</w:t>
      </w:r>
      <w:r w:rsidRPr="00264003">
        <w:t>Naturalistic Uniformitarianism</w:t>
      </w:r>
      <w:r>
        <w:t>”</w:t>
      </w:r>
      <w:bookmarkEnd w:id="51"/>
    </w:p>
    <w:p w:rsidR="00653BE7" w:rsidRPr="00653BE7" w:rsidRDefault="00653BE7" w:rsidP="004D45F0">
      <w:pPr>
        <w:jc w:val="both"/>
      </w:pPr>
    </w:p>
    <w:p w:rsidR="001A718C" w:rsidRDefault="001A718C" w:rsidP="004D45F0">
      <w:pPr>
        <w:jc w:val="both"/>
      </w:pPr>
      <w:r>
        <w:t>To the idea of uniformitarianism</w:t>
      </w:r>
      <w:r w:rsidR="006A5E2E">
        <w:t>,</w:t>
      </w:r>
      <w:r>
        <w:t xml:space="preserve"> secular geologists then added the notion of </w:t>
      </w:r>
      <w:r w:rsidR="004A0140">
        <w:t>“</w:t>
      </w:r>
      <w:r w:rsidR="006A5E2E">
        <w:t>naturalism.</w:t>
      </w:r>
      <w:r w:rsidR="004A0140">
        <w:t>”</w:t>
      </w:r>
      <w:r w:rsidR="00C07B01">
        <w:t xml:space="preserve"> </w:t>
      </w:r>
      <w:r w:rsidR="00F04905">
        <w:t xml:space="preserve">Naturalism </w:t>
      </w:r>
      <w:r w:rsidR="00C07B01">
        <w:t xml:space="preserve">was becoming </w:t>
      </w:r>
      <w:r w:rsidR="00F04905">
        <w:t xml:space="preserve">increasing </w:t>
      </w:r>
      <w:r w:rsidR="00C07B01">
        <w:t>popular through</w:t>
      </w:r>
      <w:r w:rsidR="00F04905">
        <w:t xml:space="preserve"> the</w:t>
      </w:r>
      <w:r w:rsidR="00C07B01">
        <w:t xml:space="preserve"> nineteenth century </w:t>
      </w:r>
      <w:r w:rsidR="00F04905">
        <w:t xml:space="preserve">and this philosophic position meshed well </w:t>
      </w:r>
      <w:r w:rsidR="00C07B01">
        <w:t xml:space="preserve">with the advent and spread of </w:t>
      </w:r>
      <w:r w:rsidR="00F62956">
        <w:t>Darwinist</w:t>
      </w:r>
      <w:r w:rsidR="00C07B01">
        <w:t xml:space="preserve"> </w:t>
      </w:r>
      <w:r w:rsidR="00F04905">
        <w:t>thought</w:t>
      </w:r>
      <w:r>
        <w:t xml:space="preserve">. </w:t>
      </w:r>
      <w:r w:rsidRPr="001A718C">
        <w:t>Naturalism is a</w:t>
      </w:r>
      <w:r>
        <w:t xml:space="preserve"> </w:t>
      </w:r>
      <w:r w:rsidR="00C07B01">
        <w:t xml:space="preserve">worldview </w:t>
      </w:r>
      <w:r w:rsidR="006A5E2E">
        <w:t>that</w:t>
      </w:r>
      <w:r w:rsidR="006A5E2E" w:rsidRPr="001A718C">
        <w:t xml:space="preserve"> </w:t>
      </w:r>
      <w:r w:rsidRPr="001A718C">
        <w:t>holds that the cosmos and life</w:t>
      </w:r>
      <w:r w:rsidR="00C07B01">
        <w:t xml:space="preserve"> itself</w:t>
      </w:r>
      <w:r w:rsidRPr="001A718C">
        <w:t xml:space="preserve"> came into existence </w:t>
      </w:r>
      <w:r>
        <w:t xml:space="preserve">through natural processes </w:t>
      </w:r>
      <w:r w:rsidRPr="007C20AB">
        <w:rPr>
          <w:u w:val="single"/>
        </w:rPr>
        <w:t>only</w:t>
      </w:r>
      <w:r>
        <w:t xml:space="preserve">. </w:t>
      </w:r>
      <w:r w:rsidR="00F04905">
        <w:t>This</w:t>
      </w:r>
      <w:r w:rsidR="00B41A54">
        <w:t>,</w:t>
      </w:r>
      <w:r w:rsidR="00F04905">
        <w:t xml:space="preserve"> b</w:t>
      </w:r>
      <w:r w:rsidR="004A0140">
        <w:t>y definition</w:t>
      </w:r>
      <w:r w:rsidR="00B41A54">
        <w:t>,</w:t>
      </w:r>
      <w:r w:rsidR="004A0140">
        <w:t xml:space="preserve"> </w:t>
      </w:r>
      <w:r>
        <w:t xml:space="preserve">excludes any </w:t>
      </w:r>
      <w:r w:rsidR="00F04905">
        <w:t xml:space="preserve">and all </w:t>
      </w:r>
      <w:r>
        <w:t>supernatural interventio</w:t>
      </w:r>
      <w:r w:rsidR="00F04905">
        <w:t>n</w:t>
      </w:r>
      <w:r w:rsidR="006A5E2E">
        <w:t>,</w:t>
      </w:r>
      <w:r w:rsidR="00F04905">
        <w:t xml:space="preserve"> and de facto</w:t>
      </w:r>
      <w:r w:rsidR="006A5E2E">
        <w:t>,</w:t>
      </w:r>
      <w:r w:rsidR="00B41A54">
        <w:t xml:space="preserve"> eliminates large </w:t>
      </w:r>
      <w:r>
        <w:t>scale</w:t>
      </w:r>
      <w:r w:rsidR="00B41A54">
        <w:t>,</w:t>
      </w:r>
      <w:r>
        <w:t xml:space="preserve"> </w:t>
      </w:r>
      <w:r w:rsidR="00F04905">
        <w:t>world</w:t>
      </w:r>
      <w:r w:rsidR="00B41A54">
        <w:t xml:space="preserve"> </w:t>
      </w:r>
      <w:r w:rsidR="007C20AB">
        <w:t xml:space="preserve">changing </w:t>
      </w:r>
      <w:r>
        <w:t xml:space="preserve">events </w:t>
      </w:r>
      <w:r w:rsidR="007C20AB">
        <w:t>(</w:t>
      </w:r>
      <w:r>
        <w:t xml:space="preserve">such as </w:t>
      </w:r>
      <w:r w:rsidR="00B41A54">
        <w:t xml:space="preserve">divine </w:t>
      </w:r>
      <w:r w:rsidR="007C20AB">
        <w:t xml:space="preserve">creation and the global flood) </w:t>
      </w:r>
      <w:r>
        <w:t xml:space="preserve">from the realm of valid possibilities. So then, the idea of </w:t>
      </w:r>
      <w:r w:rsidRPr="001A718C">
        <w:t>“</w:t>
      </w:r>
      <w:r w:rsidR="00527460">
        <w:t>n</w:t>
      </w:r>
      <w:r w:rsidR="00527460" w:rsidRPr="001A718C">
        <w:t xml:space="preserve">aturalistic </w:t>
      </w:r>
      <w:r w:rsidR="00527460">
        <w:t>u</w:t>
      </w:r>
      <w:r w:rsidR="00527460" w:rsidRPr="001A718C">
        <w:t>niformitarianism</w:t>
      </w:r>
      <w:r w:rsidRPr="001A718C">
        <w:t>”</w:t>
      </w:r>
      <w:r w:rsidR="00C07B01">
        <w:t xml:space="preserve"> </w:t>
      </w:r>
      <w:r w:rsidR="00F04905">
        <w:t>can be paraphrased as follows: “S</w:t>
      </w:r>
      <w:r>
        <w:t xml:space="preserve">ince we know that God </w:t>
      </w:r>
      <w:r w:rsidR="004A0140">
        <w:t xml:space="preserve">could not really </w:t>
      </w:r>
      <w:r>
        <w:t xml:space="preserve">exist, </w:t>
      </w:r>
      <w:r w:rsidR="00C07B01">
        <w:t xml:space="preserve">we know that </w:t>
      </w:r>
      <w:r>
        <w:t xml:space="preserve">He </w:t>
      </w:r>
      <w:r w:rsidR="007C20AB">
        <w:t xml:space="preserve">could </w:t>
      </w:r>
      <w:r>
        <w:t xml:space="preserve">never </w:t>
      </w:r>
      <w:r w:rsidR="007C20AB">
        <w:t xml:space="preserve">have </w:t>
      </w:r>
      <w:r>
        <w:t xml:space="preserve">affected the </w:t>
      </w:r>
      <w:r w:rsidR="004A0140">
        <w:t xml:space="preserve">history of the </w:t>
      </w:r>
      <w:r w:rsidR="006A5E2E">
        <w:t>earth</w:t>
      </w:r>
      <w:r w:rsidR="007C20AB">
        <w:t>. T</w:t>
      </w:r>
      <w:r w:rsidR="004A0140">
        <w:t>herefore</w:t>
      </w:r>
      <w:r w:rsidR="006A5E2E">
        <w:t>,</w:t>
      </w:r>
      <w:r w:rsidR="004A0140">
        <w:t xml:space="preserve"> what</w:t>
      </w:r>
      <w:r>
        <w:t xml:space="preserve"> we see today is exactly </w:t>
      </w:r>
      <w:r w:rsidR="00F02BA0">
        <w:t xml:space="preserve">consistent with </w:t>
      </w:r>
      <w:r w:rsidR="00C07B01">
        <w:t xml:space="preserve">the processes that have </w:t>
      </w:r>
      <w:r w:rsidR="00F02BA0">
        <w:t>always been</w:t>
      </w:r>
      <w:r w:rsidR="00F04905">
        <w:t xml:space="preserve"> in place and we need not consider supernatural or catastrophic causes.</w:t>
      </w:r>
      <w:r>
        <w:t>”</w:t>
      </w:r>
      <w:r w:rsidR="00F02BA0">
        <w:t xml:space="preserve"> </w:t>
      </w:r>
      <w:r w:rsidR="004A0140">
        <w:t xml:space="preserve">Much like </w:t>
      </w:r>
      <w:r w:rsidR="00527460">
        <w:t>uniformitarianism</w:t>
      </w:r>
      <w:r w:rsidR="004A0140">
        <w:t xml:space="preserve">, </w:t>
      </w:r>
      <w:r w:rsidR="005E5112">
        <w:t xml:space="preserve">naturalism </w:t>
      </w:r>
      <w:r w:rsidR="00F02BA0">
        <w:t>is a subjective presupposition with</w:t>
      </w:r>
      <w:r w:rsidR="00F04905">
        <w:t xml:space="preserve"> no basis in empirical science or evidential history.</w:t>
      </w:r>
    </w:p>
    <w:p w:rsidR="004A0140" w:rsidRDefault="004A0140" w:rsidP="004D45F0">
      <w:pPr>
        <w:jc w:val="both"/>
      </w:pPr>
    </w:p>
    <w:p w:rsidR="0033782E" w:rsidRDefault="004A0140" w:rsidP="004D45F0">
      <w:pPr>
        <w:jc w:val="both"/>
      </w:pPr>
      <w:r>
        <w:t>How then did “</w:t>
      </w:r>
      <w:r w:rsidR="005E5112">
        <w:t>n</w:t>
      </w:r>
      <w:r>
        <w:t xml:space="preserve">aturalistic </w:t>
      </w:r>
      <w:r w:rsidR="00527460">
        <w:t>uniformitarianism</w:t>
      </w:r>
      <w:r>
        <w:t xml:space="preserve">” become </w:t>
      </w:r>
      <w:proofErr w:type="gramStart"/>
      <w:r w:rsidR="00F04905">
        <w:t>so</w:t>
      </w:r>
      <w:proofErr w:type="gramEnd"/>
      <w:r w:rsidR="00F04905">
        <w:t xml:space="preserve"> </w:t>
      </w:r>
      <w:r>
        <w:t xml:space="preserve">widely accepted as the </w:t>
      </w:r>
      <w:r w:rsidR="00F04905">
        <w:t xml:space="preserve">foundation </w:t>
      </w:r>
      <w:r>
        <w:t xml:space="preserve">for </w:t>
      </w:r>
      <w:r w:rsidR="005E5112">
        <w:t xml:space="preserve">geologic </w:t>
      </w:r>
      <w:r>
        <w:t>studies? In addressing this question</w:t>
      </w:r>
      <w:r w:rsidR="005E5112">
        <w:t>,</w:t>
      </w:r>
      <w:r>
        <w:t xml:space="preserve"> it will be helpful to go back and understand the time in which it was popularized. The significant scientific breakthroughs of the nineteenth century were the foundation for the </w:t>
      </w:r>
      <w:r w:rsidR="00F04905">
        <w:t xml:space="preserve">rapid </w:t>
      </w:r>
      <w:r>
        <w:t xml:space="preserve">industrialization of much of the world. It was </w:t>
      </w:r>
      <w:r w:rsidR="0024273D">
        <w:t xml:space="preserve">an </w:t>
      </w:r>
      <w:r>
        <w:t xml:space="preserve">era of new technology such as the world had not previously known. </w:t>
      </w:r>
      <w:r w:rsidR="00CD14B3">
        <w:t>Inventions such as gas and electric lighting, the printing press, the steam engine, plastic surgery, photography, Portland cement</w:t>
      </w:r>
      <w:r w:rsidR="007C20AB">
        <w:t xml:space="preserve"> (the central ingredient in concrete)</w:t>
      </w:r>
      <w:r w:rsidR="00CD14B3">
        <w:t>, the typewriter</w:t>
      </w:r>
      <w:r w:rsidR="004F75A8">
        <w:t xml:space="preserve">, the sewing machine, the electric motor, the mechanical calculator, the revolver, the telegraph, pasteurization, early plastics, dynamite, the telephone, the fountain pen, the machine gun, the cash register, the first </w:t>
      </w:r>
      <w:r w:rsidR="00F04905">
        <w:t>automobiles</w:t>
      </w:r>
      <w:r w:rsidR="004F75A8">
        <w:t xml:space="preserve">, the first motorcycles, </w:t>
      </w:r>
      <w:r w:rsidR="00F04905">
        <w:t xml:space="preserve">Marconi </w:t>
      </w:r>
      <w:r w:rsidR="004F75A8">
        <w:t xml:space="preserve">radar, </w:t>
      </w:r>
      <w:r w:rsidR="001177EC">
        <w:t>smokeless gunpowder, the zipper, motion pictures, the diesel engine and many, many more.</w:t>
      </w:r>
      <w:r w:rsidR="007C20AB">
        <w:t xml:space="preserve"> </w:t>
      </w:r>
      <w:r w:rsidR="00F04905">
        <w:t>Some of the popular</w:t>
      </w:r>
      <w:r w:rsidR="00A60A6C">
        <w:t xml:space="preserve"> themes and </w:t>
      </w:r>
      <w:r>
        <w:t xml:space="preserve">slogans of the time </w:t>
      </w:r>
      <w:r w:rsidR="00F04905">
        <w:t>were</w:t>
      </w:r>
      <w:r w:rsidR="0024273D">
        <w:t>,</w:t>
      </w:r>
      <w:r w:rsidR="00F04905">
        <w:t xml:space="preserve"> </w:t>
      </w:r>
      <w:r>
        <w:t xml:space="preserve">“It’s a </w:t>
      </w:r>
      <w:r w:rsidR="001177EC">
        <w:t xml:space="preserve">bold </w:t>
      </w:r>
      <w:r>
        <w:t xml:space="preserve">new world. </w:t>
      </w:r>
      <w:r w:rsidR="001177EC">
        <w:t xml:space="preserve">Get on board. </w:t>
      </w:r>
      <w:r>
        <w:t>Don’t get left behind!” and “Out with the old ways, in with the new!”</w:t>
      </w:r>
      <w:r w:rsidR="001177EC">
        <w:t xml:space="preserve"> It was into this era that Darwin introduced the theory that the forces of natural selection and mutation could explain the origins of mankind</w:t>
      </w:r>
      <w:r w:rsidR="004A0DD3">
        <w:t xml:space="preserve"> </w:t>
      </w:r>
      <w:r w:rsidR="004A0DD3">
        <w:lastRenderedPageBreak/>
        <w:t>without the need for a creator God</w:t>
      </w:r>
      <w:r w:rsidR="001177EC">
        <w:t xml:space="preserve">. Out with the crusty old idea that the earth was created supernaturally! In with the era of mankind’s superior knowledge of the past! </w:t>
      </w:r>
    </w:p>
    <w:p w:rsidR="0033782E" w:rsidRDefault="0033782E" w:rsidP="004D45F0">
      <w:pPr>
        <w:jc w:val="both"/>
      </w:pPr>
    </w:p>
    <w:p w:rsidR="005D60D5" w:rsidRDefault="00A60A6C" w:rsidP="004D45F0">
      <w:pPr>
        <w:jc w:val="both"/>
      </w:pPr>
      <w:r>
        <w:t xml:space="preserve">It was during this era that the young lawyer </w:t>
      </w:r>
      <w:r w:rsidR="00D9532C">
        <w:t xml:space="preserve">Charles Lyell turned his interests to </w:t>
      </w:r>
      <w:r w:rsidR="0033782E">
        <w:t>scien</w:t>
      </w:r>
      <w:r w:rsidR="00D9532C">
        <w:t>ce</w:t>
      </w:r>
      <w:r w:rsidR="00F07EE1">
        <w:t>,</w:t>
      </w:r>
      <w:r w:rsidR="0033782E">
        <w:t xml:space="preserve"> </w:t>
      </w:r>
      <w:r w:rsidR="00F07EE1">
        <w:t xml:space="preserve">subscribing </w:t>
      </w:r>
      <w:r w:rsidR="00D9532C">
        <w:t xml:space="preserve">to early </w:t>
      </w:r>
      <w:r w:rsidR="00F07EE1">
        <w:t>evolutionary</w:t>
      </w:r>
      <w:r w:rsidR="00D9532C">
        <w:t xml:space="preserve"> theories</w:t>
      </w:r>
      <w:r w:rsidR="0033782E">
        <w:t>. He was considered one of the foremost geologists of his day</w:t>
      </w:r>
      <w:r w:rsidR="005C4E4C">
        <w:t>,</w:t>
      </w:r>
      <w:r w:rsidR="0033782E">
        <w:t xml:space="preserve"> and his book entitled </w:t>
      </w:r>
      <w:r w:rsidR="001B431A" w:rsidRPr="00F07EE1">
        <w:rPr>
          <w:i/>
        </w:rPr>
        <w:t>Principles of Geology</w:t>
      </w:r>
      <w:r w:rsidR="0033782E">
        <w:t xml:space="preserve"> promoted the ideas of </w:t>
      </w:r>
      <w:r w:rsidR="005C4E4C">
        <w:t>n</w:t>
      </w:r>
      <w:r w:rsidR="0033782E">
        <w:t xml:space="preserve">aturalistic </w:t>
      </w:r>
      <w:r w:rsidR="00527460">
        <w:t>uniformitarianism</w:t>
      </w:r>
      <w:r w:rsidR="005C4E4C">
        <w:t>,</w:t>
      </w:r>
      <w:r w:rsidR="0033782E">
        <w:t xml:space="preserve"> which were first introduced by his predecessor James Hutton. </w:t>
      </w:r>
      <w:r w:rsidR="002842E9">
        <w:t>Citing</w:t>
      </w:r>
      <w:r w:rsidR="00B41A54">
        <w:t xml:space="preserve"> as </w:t>
      </w:r>
      <w:r w:rsidR="005D60D5">
        <w:t xml:space="preserve">examples </w:t>
      </w:r>
      <w:r w:rsidR="002842E9">
        <w:t>the depth of lay</w:t>
      </w:r>
      <w:r w:rsidR="00D9532C">
        <w:t>ers of sediment in southern Great Brit</w:t>
      </w:r>
      <w:r w:rsidR="002842E9">
        <w:t>a</w:t>
      </w:r>
      <w:r w:rsidR="00D9532C">
        <w:t>i</w:t>
      </w:r>
      <w:r w:rsidR="002842E9">
        <w:t xml:space="preserve">n and the rates of accumulation occurring </w:t>
      </w:r>
      <w:r w:rsidR="00D9532C">
        <w:t xml:space="preserve">through erosion runoff at the mouths of local rivers, </w:t>
      </w:r>
      <w:r w:rsidR="0033782E">
        <w:t xml:space="preserve">Lyell </w:t>
      </w:r>
      <w:r w:rsidR="002842E9">
        <w:t xml:space="preserve">was the </w:t>
      </w:r>
      <w:r w:rsidR="0033782E">
        <w:t xml:space="preserve">first </w:t>
      </w:r>
      <w:r w:rsidR="002842E9">
        <w:t>to extend</w:t>
      </w:r>
      <w:r w:rsidR="0033782E">
        <w:t xml:space="preserve"> estimates of the </w:t>
      </w:r>
      <w:r w:rsidR="005C4E4C">
        <w:t xml:space="preserve">earth’s </w:t>
      </w:r>
      <w:r w:rsidR="0033782E">
        <w:t>age past 300 million years</w:t>
      </w:r>
      <w:r w:rsidR="005D60D5">
        <w:t xml:space="preserve"> without offering any conclusive reason why the deposits occurred gradually other than a bias or predisposition against the supernatural</w:t>
      </w:r>
      <w:r w:rsidR="00D9532C">
        <w:t xml:space="preserve">. </w:t>
      </w:r>
      <w:r w:rsidR="0033782E">
        <w:t xml:space="preserve"> </w:t>
      </w:r>
    </w:p>
    <w:p w:rsidR="005D60D5" w:rsidRDefault="005D60D5" w:rsidP="004D45F0">
      <w:pPr>
        <w:jc w:val="both"/>
      </w:pPr>
    </w:p>
    <w:p w:rsidR="005D60D5" w:rsidRPr="00A60A6C" w:rsidRDefault="005D60D5" w:rsidP="00CF3C34">
      <w:pPr>
        <w:ind w:left="288"/>
        <w:jc w:val="both"/>
      </w:pPr>
      <w:r>
        <w:rPr>
          <w:i/>
        </w:rPr>
        <w:t>“</w:t>
      </w:r>
      <w:r w:rsidRPr="005D60D5">
        <w:rPr>
          <w:i/>
        </w:rPr>
        <w:t xml:space="preserve">Lyell also sold geology some snake oil. He convinced geologists that … all past processes acted at essentially their current rates (that is, those observed in historical time). This extreme gradualism has led to numerous unfortunate consequences, including the rejection of sudden or catastrophic events in the face of positive evidence for them, </w:t>
      </w:r>
      <w:r w:rsidRPr="00BA564D">
        <w:rPr>
          <w:b/>
          <w:i/>
        </w:rPr>
        <w:t>for no reason other than that they were not gradual</w:t>
      </w:r>
      <w:r w:rsidRPr="005D60D5">
        <w:rPr>
          <w:i/>
        </w:rPr>
        <w:t>.</w:t>
      </w:r>
      <w:r>
        <w:rPr>
          <w:i/>
        </w:rPr>
        <w:t>”</w:t>
      </w:r>
      <w:r>
        <w:rPr>
          <w:rStyle w:val="FootnoteReference"/>
          <w:i/>
        </w:rPr>
        <w:footnoteReference w:id="38"/>
      </w:r>
      <w:r w:rsidR="00A60A6C">
        <w:rPr>
          <w:i/>
        </w:rPr>
        <w:t xml:space="preserve"> – </w:t>
      </w:r>
      <w:r w:rsidR="00A60A6C">
        <w:t xml:space="preserve">W. D. </w:t>
      </w:r>
      <w:proofErr w:type="spellStart"/>
      <w:r w:rsidR="00A60A6C">
        <w:t>Allmon</w:t>
      </w:r>
      <w:proofErr w:type="spellEnd"/>
    </w:p>
    <w:p w:rsidR="005D60D5" w:rsidRDefault="005D60D5" w:rsidP="004D45F0">
      <w:pPr>
        <w:jc w:val="both"/>
      </w:pPr>
    </w:p>
    <w:p w:rsidR="0033782E" w:rsidRDefault="005C4E4C" w:rsidP="004D45F0">
      <w:pPr>
        <w:jc w:val="both"/>
      </w:pPr>
      <w:r>
        <w:t>Fully</w:t>
      </w:r>
      <w:r w:rsidR="00D9532C">
        <w:t xml:space="preserve"> aware that his theories of g</w:t>
      </w:r>
      <w:r w:rsidR="00466C51">
        <w:t xml:space="preserve">eology directly </w:t>
      </w:r>
      <w:r>
        <w:t xml:space="preserve">contradicted </w:t>
      </w:r>
      <w:r w:rsidR="00466C51">
        <w:t xml:space="preserve">the scriptural chronology, </w:t>
      </w:r>
      <w:r w:rsidR="0033782E">
        <w:t>he was on a</w:t>
      </w:r>
      <w:r>
        <w:t>n</w:t>
      </w:r>
      <w:r w:rsidR="0033782E">
        <w:t xml:space="preserve"> overt mission to </w:t>
      </w:r>
      <w:r w:rsidR="00466C51">
        <w:t>“free science of Moses”</w:t>
      </w:r>
      <w:r w:rsidR="00466C51">
        <w:rPr>
          <w:rStyle w:val="FootnoteReference"/>
        </w:rPr>
        <w:footnoteReference w:id="39"/>
      </w:r>
      <w:r w:rsidR="00466C51">
        <w:t xml:space="preserve"> and </w:t>
      </w:r>
      <w:proofErr w:type="gramStart"/>
      <w:r w:rsidR="00F07EE1">
        <w:t>remove</w:t>
      </w:r>
      <w:proofErr w:type="gramEnd"/>
      <w:r w:rsidR="00F07EE1">
        <w:t xml:space="preserve"> all vestiges</w:t>
      </w:r>
      <w:r w:rsidR="0033782E">
        <w:t xml:space="preserve"> of legitimacy </w:t>
      </w:r>
      <w:r w:rsidR="00F07EE1">
        <w:t xml:space="preserve">from </w:t>
      </w:r>
      <w:r w:rsidR="0033782E">
        <w:t>th</w:t>
      </w:r>
      <w:r w:rsidR="00466C51">
        <w:t xml:space="preserve">e </w:t>
      </w:r>
      <w:r w:rsidR="0016761B">
        <w:t xml:space="preserve">biblical </w:t>
      </w:r>
      <w:r w:rsidR="00466C51">
        <w:t xml:space="preserve">account of history. In an 1829 letter to </w:t>
      </w:r>
      <w:r>
        <w:t xml:space="preserve">a </w:t>
      </w:r>
      <w:r w:rsidR="00466C51">
        <w:t>colleague</w:t>
      </w:r>
      <w:r>
        <w:t>,</w:t>
      </w:r>
      <w:r w:rsidR="00466C51">
        <w:t xml:space="preserve"> </w:t>
      </w:r>
      <w:r>
        <w:t xml:space="preserve">Geologist </w:t>
      </w:r>
      <w:r w:rsidR="00466C51">
        <w:t>Roderick Murchison</w:t>
      </w:r>
      <w:r>
        <w:t>,</w:t>
      </w:r>
      <w:r w:rsidR="00466C51">
        <w:t xml:space="preserve"> (also an old-earth protagonist) Lyell wrote:</w:t>
      </w:r>
    </w:p>
    <w:p w:rsidR="00466C51" w:rsidRDefault="00466C51" w:rsidP="004D45F0">
      <w:pPr>
        <w:jc w:val="both"/>
      </w:pPr>
    </w:p>
    <w:p w:rsidR="00466C51" w:rsidRPr="00466C51" w:rsidRDefault="00466C51" w:rsidP="00CF3C34">
      <w:pPr>
        <w:ind w:left="288"/>
        <w:jc w:val="both"/>
        <w:rPr>
          <w:i/>
        </w:rPr>
      </w:pPr>
      <w:r>
        <w:rPr>
          <w:i/>
        </w:rPr>
        <w:t>“</w:t>
      </w:r>
      <w:r w:rsidRPr="00466C51">
        <w:rPr>
          <w:i/>
        </w:rPr>
        <w:t xml:space="preserve">I trust I shall make my sketch of the progress of geology popular. Old [Rev. John] Fleming is frightened and thinks the age will not stand </w:t>
      </w:r>
      <w:r w:rsidRPr="00A60A6C">
        <w:rPr>
          <w:b/>
          <w:i/>
        </w:rPr>
        <w:t>my anti-</w:t>
      </w:r>
      <w:proofErr w:type="spellStart"/>
      <w:r w:rsidRPr="00A60A6C">
        <w:rPr>
          <w:b/>
          <w:i/>
        </w:rPr>
        <w:t>Mosaical</w:t>
      </w:r>
      <w:proofErr w:type="spellEnd"/>
      <w:r w:rsidRPr="00A60A6C">
        <w:rPr>
          <w:b/>
          <w:i/>
        </w:rPr>
        <w:t xml:space="preserve"> conclusions</w:t>
      </w:r>
      <w:r w:rsidRPr="00466C51">
        <w:rPr>
          <w:i/>
        </w:rPr>
        <w:t xml:space="preserve"> and at least that the subject will for a time become unpopular and awkward for the clergy, but I </w:t>
      </w:r>
      <w:r w:rsidRPr="00466C51">
        <w:rPr>
          <w:i/>
        </w:rPr>
        <w:lastRenderedPageBreak/>
        <w:t>am not afraid. I shall out with the whole but in as conciliatory a manner as possible</w:t>
      </w:r>
      <w:r>
        <w:rPr>
          <w:i/>
        </w:rPr>
        <w:t>.”</w:t>
      </w:r>
      <w:r>
        <w:rPr>
          <w:rStyle w:val="FootnoteReference"/>
          <w:i/>
        </w:rPr>
        <w:footnoteReference w:id="40"/>
      </w:r>
    </w:p>
    <w:p w:rsidR="002842E9" w:rsidRDefault="002842E9" w:rsidP="004D45F0">
      <w:pPr>
        <w:jc w:val="both"/>
      </w:pPr>
    </w:p>
    <w:p w:rsidR="002842E9" w:rsidRDefault="007C20AB" w:rsidP="004D45F0">
      <w:pPr>
        <w:jc w:val="both"/>
      </w:pPr>
      <w:r>
        <w:t xml:space="preserve">Darwin was </w:t>
      </w:r>
      <w:r w:rsidR="002842E9">
        <w:t xml:space="preserve">befriended by Lyell and was </w:t>
      </w:r>
      <w:r>
        <w:t xml:space="preserve">highly influenced by </w:t>
      </w:r>
      <w:r w:rsidR="002842E9">
        <w:t>him</w:t>
      </w:r>
      <w:r w:rsidR="00C73889">
        <w:t>.</w:t>
      </w:r>
      <w:r w:rsidR="0033782E">
        <w:t xml:space="preserve"> </w:t>
      </w:r>
      <w:r w:rsidR="002842E9">
        <w:t xml:space="preserve">During his </w:t>
      </w:r>
      <w:r w:rsidR="00C73889">
        <w:t xml:space="preserve">famous journey on the </w:t>
      </w:r>
      <w:r w:rsidR="002842E9">
        <w:t>H</w:t>
      </w:r>
      <w:r w:rsidR="00BA564D">
        <w:t>.</w:t>
      </w:r>
      <w:r w:rsidR="002842E9">
        <w:t>M</w:t>
      </w:r>
      <w:r w:rsidR="00BA564D">
        <w:t>.</w:t>
      </w:r>
      <w:r w:rsidR="002842E9">
        <w:t>S</w:t>
      </w:r>
      <w:r w:rsidR="00BA564D">
        <w:t>.</w:t>
      </w:r>
      <w:r w:rsidR="002842E9">
        <w:t xml:space="preserve"> </w:t>
      </w:r>
      <w:r w:rsidR="00C73889">
        <w:t>Beagle</w:t>
      </w:r>
      <w:r w:rsidR="002842E9">
        <w:t xml:space="preserve">, </w:t>
      </w:r>
      <w:r w:rsidR="00C73889">
        <w:t>Darwin studied Lyell’s</w:t>
      </w:r>
      <w:r>
        <w:t xml:space="preserve"> book </w:t>
      </w:r>
      <w:r w:rsidR="001B431A" w:rsidRPr="00F07EE1">
        <w:rPr>
          <w:i/>
        </w:rPr>
        <w:t>Principles of Geology</w:t>
      </w:r>
      <w:r w:rsidR="00C11766">
        <w:t>,</w:t>
      </w:r>
      <w:r>
        <w:t xml:space="preserve"> which </w:t>
      </w:r>
      <w:r w:rsidR="00BA564D">
        <w:t xml:space="preserve">convinced him of the ideology behind </w:t>
      </w:r>
      <w:r w:rsidR="00C11766">
        <w:t>n</w:t>
      </w:r>
      <w:r w:rsidR="00C73889">
        <w:t xml:space="preserve">aturalistic </w:t>
      </w:r>
      <w:r w:rsidR="00527460">
        <w:t>uniformitarianism</w:t>
      </w:r>
      <w:r w:rsidR="002A699B">
        <w:t xml:space="preserve"> </w:t>
      </w:r>
      <w:r w:rsidR="002842E9">
        <w:t>(</w:t>
      </w:r>
      <w:r w:rsidR="00C11766">
        <w:t>a</w:t>
      </w:r>
      <w:r w:rsidR="00A60A6C">
        <w:t>.</w:t>
      </w:r>
      <w:r w:rsidR="00C11766">
        <w:t>k</w:t>
      </w:r>
      <w:r w:rsidR="00A60A6C">
        <w:t>.</w:t>
      </w:r>
      <w:r w:rsidR="00C11766">
        <w:t>a</w:t>
      </w:r>
      <w:r w:rsidR="00A60A6C">
        <w:t>.</w:t>
      </w:r>
      <w:r w:rsidR="002A699B">
        <w:t xml:space="preserve"> </w:t>
      </w:r>
      <w:r w:rsidR="00C11766">
        <w:t>gradualism</w:t>
      </w:r>
      <w:r w:rsidR="002842E9">
        <w:t>)</w:t>
      </w:r>
      <w:r w:rsidR="00BA564D">
        <w:t>. T</w:t>
      </w:r>
      <w:r w:rsidR="002842E9">
        <w:t xml:space="preserve">hough the voyage is commonly credited with </w:t>
      </w:r>
      <w:r w:rsidR="00F07EE1">
        <w:t xml:space="preserve">Darwin’s </w:t>
      </w:r>
      <w:r w:rsidR="002842E9">
        <w:t xml:space="preserve">breakthroughs in biology, much of </w:t>
      </w:r>
      <w:r w:rsidR="00F07EE1">
        <w:t>his</w:t>
      </w:r>
      <w:r w:rsidR="002842E9">
        <w:t xml:space="preserve"> </w:t>
      </w:r>
      <w:r w:rsidR="00F07EE1">
        <w:t xml:space="preserve">study </w:t>
      </w:r>
      <w:r w:rsidR="002842E9">
        <w:t xml:space="preserve">during this time was </w:t>
      </w:r>
      <w:r w:rsidR="00BA564D">
        <w:t xml:space="preserve">actually </w:t>
      </w:r>
      <w:r w:rsidR="002842E9">
        <w:t xml:space="preserve">in </w:t>
      </w:r>
      <w:r w:rsidR="00F07EE1">
        <w:t xml:space="preserve">the field of </w:t>
      </w:r>
      <w:r w:rsidR="002842E9">
        <w:t>geology</w:t>
      </w:r>
      <w:r w:rsidR="00F07EE1">
        <w:t xml:space="preserve">, </w:t>
      </w:r>
      <w:r w:rsidR="002842E9">
        <w:t>largely guided by Lyell’s influence</w:t>
      </w:r>
      <w:r w:rsidR="00C11766">
        <w:t xml:space="preserve"> which </w:t>
      </w:r>
      <w:r w:rsidR="00C73889">
        <w:t>accounts for th</w:t>
      </w:r>
      <w:r>
        <w:t xml:space="preserve">e strong similarities in the </w:t>
      </w:r>
      <w:r w:rsidR="00F07EE1">
        <w:t xml:space="preserve">fundamental </w:t>
      </w:r>
      <w:r w:rsidR="00C73889">
        <w:t>ideologies</w:t>
      </w:r>
      <w:r>
        <w:t xml:space="preserve"> of their thinking.  </w:t>
      </w:r>
    </w:p>
    <w:p w:rsidR="002842E9" w:rsidRDefault="002842E9" w:rsidP="004D45F0">
      <w:pPr>
        <w:jc w:val="both"/>
      </w:pPr>
    </w:p>
    <w:p w:rsidR="004A0DD3" w:rsidRDefault="001177EC" w:rsidP="004D45F0">
      <w:pPr>
        <w:jc w:val="both"/>
      </w:pPr>
      <w:r>
        <w:t>Despite the</w:t>
      </w:r>
      <w:r w:rsidR="00F07EE1">
        <w:t>ir</w:t>
      </w:r>
      <w:r w:rsidR="004A0DD3">
        <w:t xml:space="preserve"> gaping holes, </w:t>
      </w:r>
      <w:r>
        <w:t>the theories of Lyell, Darwin, Huxley and the like were consis</w:t>
      </w:r>
      <w:r w:rsidR="005F33AC">
        <w:t>tent with the spirit of the age</w:t>
      </w:r>
      <w:r w:rsidR="00E114A0">
        <w:t>—</w:t>
      </w:r>
      <w:r>
        <w:t xml:space="preserve">that mankind’s breakthroughs would soon result in the revolution of all knowledge and radically change </w:t>
      </w:r>
      <w:r w:rsidR="004A0DD3">
        <w:t xml:space="preserve">our understanding of </w:t>
      </w:r>
      <w:r>
        <w:t>the world</w:t>
      </w:r>
      <w:r w:rsidR="00C73889">
        <w:t xml:space="preserve"> and it</w:t>
      </w:r>
      <w:r w:rsidR="004A0DD3">
        <w:t>s history</w:t>
      </w:r>
      <w:r w:rsidR="005F33AC">
        <w:t xml:space="preserve">. </w:t>
      </w:r>
      <w:r>
        <w:t xml:space="preserve">Lyell and Darwin jumped on the wave of new technological advances and rode the </w:t>
      </w:r>
      <w:r w:rsidR="00AA3EDB">
        <w:t xml:space="preserve">era of new </w:t>
      </w:r>
      <w:r w:rsidR="004A0DD3">
        <w:t xml:space="preserve">discoveries </w:t>
      </w:r>
      <w:r>
        <w:t xml:space="preserve">all in the name of </w:t>
      </w:r>
      <w:r w:rsidR="00AA3EDB">
        <w:t xml:space="preserve">advancing </w:t>
      </w:r>
      <w:r>
        <w:t>science.</w:t>
      </w:r>
      <w:r w:rsidR="00AA3EDB">
        <w:t xml:space="preserve"> </w:t>
      </w:r>
      <w:r w:rsidR="005F33AC">
        <w:t xml:space="preserve">Lyell was among the first to refer to his thinly supported scientific theories as </w:t>
      </w:r>
      <w:r w:rsidR="00B41A54">
        <w:t>“</w:t>
      </w:r>
      <w:r w:rsidR="005F33AC">
        <w:t>fact</w:t>
      </w:r>
      <w:r w:rsidR="00B41A54">
        <w:t>s”</w:t>
      </w:r>
      <w:r w:rsidR="005F33AC">
        <w:t xml:space="preserve">. With this era of new ideas in science came the strong and repeated suggestion that the time of mankind’s need for religion had passed. </w:t>
      </w:r>
      <w:r w:rsidR="00AA3EDB">
        <w:t xml:space="preserve">Anyone dissenting would be </w:t>
      </w:r>
      <w:r w:rsidR="004A0DD3">
        <w:t xml:space="preserve">thought </w:t>
      </w:r>
      <w:r w:rsidR="00AA3EDB">
        <w:t xml:space="preserve">of </w:t>
      </w:r>
      <w:r w:rsidR="004A0DD3">
        <w:t xml:space="preserve">as </w:t>
      </w:r>
      <w:r w:rsidR="00AA3EDB">
        <w:t>holding</w:t>
      </w:r>
      <w:r w:rsidR="00313A0D">
        <w:t xml:space="preserve"> on</w:t>
      </w:r>
      <w:r w:rsidR="00AA3EDB">
        <w:t xml:space="preserve"> to </w:t>
      </w:r>
      <w:r w:rsidR="00C73889">
        <w:t xml:space="preserve">primitive and </w:t>
      </w:r>
      <w:r w:rsidR="00AA3EDB">
        <w:t xml:space="preserve">outdated ideas and hindering the progressive wave of new knowledge. </w:t>
      </w:r>
    </w:p>
    <w:p w:rsidR="004A0DD3" w:rsidRDefault="004A0DD3" w:rsidP="004D45F0">
      <w:pPr>
        <w:jc w:val="both"/>
      </w:pPr>
    </w:p>
    <w:p w:rsidR="004A0DD3" w:rsidRDefault="004F6788" w:rsidP="004D45F0">
      <w:pPr>
        <w:jc w:val="both"/>
      </w:pPr>
      <w:r>
        <w:t>Sadly,</w:t>
      </w:r>
      <w:r w:rsidR="00AA3EDB">
        <w:t xml:space="preserve"> most of the Christian church </w:t>
      </w:r>
      <w:r w:rsidR="005F33AC">
        <w:t xml:space="preserve">of </w:t>
      </w:r>
      <w:r w:rsidR="004A0DD3">
        <w:t xml:space="preserve">that time </w:t>
      </w:r>
      <w:r w:rsidR="005F33AC">
        <w:t xml:space="preserve">began </w:t>
      </w:r>
      <w:r w:rsidR="00AA3EDB">
        <w:t>to integrate evolution and old</w:t>
      </w:r>
      <w:r w:rsidR="00FC4DBA">
        <w:t>-</w:t>
      </w:r>
      <w:r w:rsidR="00AA3EDB">
        <w:t xml:space="preserve">earth thinking with their biblical teaching. </w:t>
      </w:r>
      <w:r w:rsidR="003D2827">
        <w:t xml:space="preserve">For instance, </w:t>
      </w:r>
      <w:r w:rsidR="003D2827" w:rsidRPr="003D2827">
        <w:t>Charles Haddon Spurgeon (1834</w:t>
      </w:r>
      <w:r w:rsidR="00FC4DBA">
        <w:t>–</w:t>
      </w:r>
      <w:r w:rsidR="003D2827">
        <w:t>18</w:t>
      </w:r>
      <w:r w:rsidR="003D2827" w:rsidRPr="003D2827">
        <w:t>92) was England's best-known preacher for most of the second half of the nineteenth century.</w:t>
      </w:r>
      <w:r w:rsidR="003D2827">
        <w:t xml:space="preserve"> </w:t>
      </w:r>
      <w:r w:rsidR="003D2827" w:rsidRPr="003D2827">
        <w:t>Spurgeon</w:t>
      </w:r>
      <w:r w:rsidR="00FC4DBA">
        <w:t>’s sermons</w:t>
      </w:r>
      <w:r w:rsidR="003D2827" w:rsidRPr="003D2827">
        <w:t xml:space="preserve"> remain highly influential among Christians of various denominations</w:t>
      </w:r>
      <w:r w:rsidR="003D2827">
        <w:t xml:space="preserve"> today</w:t>
      </w:r>
      <w:r w:rsidR="003D2827" w:rsidRPr="003D2827">
        <w:t>, among whom he is known as the "Prince of Preachers</w:t>
      </w:r>
      <w:r w:rsidR="00FC4DBA" w:rsidRPr="003D2827">
        <w:t>.</w:t>
      </w:r>
      <w:r w:rsidR="003D2827" w:rsidRPr="003D2827">
        <w:t>"</w:t>
      </w:r>
      <w:r w:rsidR="003D2827">
        <w:t xml:space="preserve"> The strong influence that </w:t>
      </w:r>
      <w:r w:rsidR="00FC4DBA">
        <w:t>old-e</w:t>
      </w:r>
      <w:r w:rsidR="003D2827">
        <w:t xml:space="preserve">arth ideology had on his thinking is clearly seen in </w:t>
      </w:r>
      <w:r w:rsidR="005F33AC">
        <w:t>his preaching as exemplified in the follow</w:t>
      </w:r>
      <w:r w:rsidR="00A60A6C">
        <w:t>ing</w:t>
      </w:r>
      <w:r w:rsidR="005F33AC">
        <w:t xml:space="preserve"> excerpt</w:t>
      </w:r>
      <w:r w:rsidR="003D2827">
        <w:t>:</w:t>
      </w:r>
    </w:p>
    <w:p w:rsidR="004A0DD3" w:rsidRDefault="004A0DD3" w:rsidP="004D45F0">
      <w:pPr>
        <w:jc w:val="both"/>
      </w:pPr>
    </w:p>
    <w:p w:rsidR="0046593A" w:rsidRDefault="004A0DD3" w:rsidP="00BA4595">
      <w:pPr>
        <w:ind w:left="288"/>
        <w:jc w:val="both"/>
      </w:pPr>
      <w:r>
        <w:lastRenderedPageBreak/>
        <w:t>“</w:t>
      </w:r>
      <w:r w:rsidRPr="005F33AC">
        <w:rPr>
          <w:i/>
        </w:rPr>
        <w:t xml:space="preserve">Years ago we thought the beginning of this world was when Adam came upon it; but we have discovered that thousands of years before that God was preparing chaotic matter to make it a fit abode for man, putting races of creatures upon it, who might die and leave behind the marks of his handiwork and </w:t>
      </w:r>
      <w:proofErr w:type="spellStart"/>
      <w:r w:rsidRPr="005F33AC">
        <w:rPr>
          <w:i/>
        </w:rPr>
        <w:t>marvellous</w:t>
      </w:r>
      <w:proofErr w:type="spellEnd"/>
      <w:r w:rsidRPr="005F33AC">
        <w:rPr>
          <w:i/>
        </w:rPr>
        <w:t xml:space="preserve"> skill, before he tried his hand on man</w:t>
      </w:r>
      <w:r w:rsidR="005F33AC">
        <w:rPr>
          <w:i/>
        </w:rPr>
        <w:t>…</w:t>
      </w:r>
      <w:r>
        <w:t>”</w:t>
      </w:r>
      <w:r w:rsidR="003D2827">
        <w:rPr>
          <w:rStyle w:val="FootnoteReference"/>
        </w:rPr>
        <w:footnoteReference w:id="41"/>
      </w:r>
    </w:p>
    <w:p w:rsidR="004A0DD3" w:rsidRDefault="004A0DD3" w:rsidP="00BA4595">
      <w:pPr>
        <w:ind w:left="288"/>
        <w:jc w:val="both"/>
      </w:pPr>
    </w:p>
    <w:p w:rsidR="003D2827" w:rsidRDefault="00AA3EDB" w:rsidP="004D45F0">
      <w:pPr>
        <w:jc w:val="both"/>
      </w:pPr>
      <w:r>
        <w:t xml:space="preserve">Keep in mind that the church in general was still in a </w:t>
      </w:r>
      <w:r w:rsidR="005F33AC">
        <w:t xml:space="preserve">somewhat </w:t>
      </w:r>
      <w:r>
        <w:t>defensive mode at this time</w:t>
      </w:r>
      <w:r w:rsidR="005A59DA">
        <w:t xml:space="preserve"> regarding issues of scientific knowledge</w:t>
      </w:r>
      <w:r>
        <w:t xml:space="preserve"> after </w:t>
      </w:r>
      <w:r w:rsidR="005A59DA">
        <w:t xml:space="preserve">she </w:t>
      </w:r>
      <w:r w:rsidR="004A0DD3">
        <w:t xml:space="preserve">erroneously </w:t>
      </w:r>
      <w:r w:rsidR="005A59DA">
        <w:t>insisted</w:t>
      </w:r>
      <w:r>
        <w:t xml:space="preserve"> that the </w:t>
      </w:r>
      <w:r w:rsidR="004A0DD3">
        <w:t xml:space="preserve">discoveries </w:t>
      </w:r>
      <w:r>
        <w:t>of Galileo and Copernicus</w:t>
      </w:r>
      <w:r w:rsidR="003D2827">
        <w:t xml:space="preserve"> (</w:t>
      </w:r>
      <w:r>
        <w:t xml:space="preserve">that </w:t>
      </w:r>
      <w:r w:rsidR="003D2827">
        <w:t xml:space="preserve">our </w:t>
      </w:r>
      <w:r>
        <w:t xml:space="preserve">solar system was heliocentric </w:t>
      </w:r>
      <w:r w:rsidR="003D2827">
        <w:t>[</w:t>
      </w:r>
      <w:r w:rsidR="004A0DD3">
        <w:t xml:space="preserve">centered </w:t>
      </w:r>
      <w:proofErr w:type="gramStart"/>
      <w:r w:rsidR="004A0DD3">
        <w:t>around</w:t>
      </w:r>
      <w:proofErr w:type="gramEnd"/>
      <w:r w:rsidR="004A0DD3">
        <w:t xml:space="preserve"> the sun</w:t>
      </w:r>
      <w:r w:rsidR="003D2827">
        <w:t xml:space="preserve">] rather than geocentric [centered around the </w:t>
      </w:r>
      <w:r w:rsidR="00D86230">
        <w:t>earth</w:t>
      </w:r>
      <w:r w:rsidR="003D2827">
        <w:t>])</w:t>
      </w:r>
      <w:r w:rsidR="004A0DD3">
        <w:t xml:space="preserve"> </w:t>
      </w:r>
      <w:r w:rsidR="003D2827">
        <w:t xml:space="preserve">were </w:t>
      </w:r>
      <w:r w:rsidR="005A59DA">
        <w:t xml:space="preserve">radical and dangerous. The position of the church was that such ideas were heresy </w:t>
      </w:r>
      <w:r>
        <w:t xml:space="preserve">punishable by </w:t>
      </w:r>
      <w:r w:rsidR="00CD2C74">
        <w:t>life imprisonment</w:t>
      </w:r>
      <w:r w:rsidR="005A59DA">
        <w:t>,</w:t>
      </w:r>
      <w:r w:rsidR="003D2827">
        <w:t xml:space="preserve"> </w:t>
      </w:r>
      <w:r>
        <w:t xml:space="preserve">despite the fact that a heliocentric solar system </w:t>
      </w:r>
      <w:r w:rsidR="00CD2C74">
        <w:t xml:space="preserve">directly </w:t>
      </w:r>
      <w:r>
        <w:t xml:space="preserve">violated no passage of scripture. </w:t>
      </w:r>
      <w:r w:rsidR="00F06985">
        <w:t>W</w:t>
      </w:r>
      <w:r w:rsidR="005A59DA">
        <w:t xml:space="preserve">hat an </w:t>
      </w:r>
      <w:r>
        <w:t xml:space="preserve">embarrassing </w:t>
      </w:r>
      <w:r w:rsidR="005A59DA">
        <w:t xml:space="preserve">period it was </w:t>
      </w:r>
      <w:r>
        <w:t xml:space="preserve">for the church to </w:t>
      </w:r>
      <w:r w:rsidR="005A59DA">
        <w:t xml:space="preserve">have </w:t>
      </w:r>
      <w:r>
        <w:t>take</w:t>
      </w:r>
      <w:r w:rsidR="005A59DA">
        <w:t>n</w:t>
      </w:r>
      <w:r>
        <w:t xml:space="preserve"> its strong</w:t>
      </w:r>
      <w:r w:rsidR="004A0DD3">
        <w:t>, immovable</w:t>
      </w:r>
      <w:r>
        <w:t xml:space="preserve"> stance against this new science and </w:t>
      </w:r>
      <w:r w:rsidR="005A59DA">
        <w:t xml:space="preserve">then to </w:t>
      </w:r>
      <w:r>
        <w:t xml:space="preserve">turn out to be </w:t>
      </w:r>
      <w:r w:rsidR="004A0DD3">
        <w:t xml:space="preserve">dead </w:t>
      </w:r>
      <w:r>
        <w:t>wrong in the end.</w:t>
      </w:r>
      <w:r w:rsidR="003D2827">
        <w:t xml:space="preserve"> Ouch!</w:t>
      </w:r>
      <w:r>
        <w:t xml:space="preserve"> What a reputation </w:t>
      </w:r>
      <w:r w:rsidR="005A59DA">
        <w:t xml:space="preserve">she earned through that episode </w:t>
      </w:r>
      <w:r>
        <w:t xml:space="preserve">for </w:t>
      </w:r>
      <w:r w:rsidR="005A59DA">
        <w:t xml:space="preserve">being </w:t>
      </w:r>
      <w:r w:rsidR="004A0DD3">
        <w:t>unwilling</w:t>
      </w:r>
      <w:r w:rsidR="005A59DA">
        <w:t xml:space="preserve"> </w:t>
      </w:r>
      <w:r w:rsidR="004A0DD3">
        <w:t xml:space="preserve">to accept new ideas and </w:t>
      </w:r>
      <w:r w:rsidR="005A59DA">
        <w:t xml:space="preserve">for a dogmatic </w:t>
      </w:r>
      <w:r>
        <w:t xml:space="preserve">holding on </w:t>
      </w:r>
      <w:r w:rsidR="004A0DD3">
        <w:t xml:space="preserve">to </w:t>
      </w:r>
      <w:r>
        <w:t xml:space="preserve">outdated truths! Talk about egg on the face. Nobody wanted </w:t>
      </w:r>
      <w:r w:rsidRPr="00AA3EDB">
        <w:rPr>
          <w:u w:val="single"/>
        </w:rPr>
        <w:t>that</w:t>
      </w:r>
      <w:r>
        <w:t xml:space="preserve"> to happen again. </w:t>
      </w:r>
    </w:p>
    <w:p w:rsidR="003D2827" w:rsidRDefault="003D2827" w:rsidP="004D45F0">
      <w:pPr>
        <w:jc w:val="both"/>
      </w:pPr>
    </w:p>
    <w:p w:rsidR="004A0140" w:rsidRDefault="00BB7290" w:rsidP="004D45F0">
      <w:pPr>
        <w:jc w:val="both"/>
      </w:pPr>
      <w:r>
        <w:t>After that</w:t>
      </w:r>
      <w:r w:rsidR="00AA3EDB">
        <w:t xml:space="preserve"> incident, perhaps you can see why the church was slow to resist ideas such as </w:t>
      </w:r>
      <w:r w:rsidR="00D86230">
        <w:t xml:space="preserve">evolution </w:t>
      </w:r>
      <w:r w:rsidR="00AA3EDB">
        <w:t xml:space="preserve">and </w:t>
      </w:r>
      <w:r w:rsidR="00527460">
        <w:t>uniformitarianism</w:t>
      </w:r>
      <w:r w:rsidR="00AA3EDB">
        <w:t xml:space="preserve"> in the </w:t>
      </w:r>
      <w:r>
        <w:t xml:space="preserve">early </w:t>
      </w:r>
      <w:r w:rsidR="00AA3EDB">
        <w:t>nineteenth century</w:t>
      </w:r>
      <w:r>
        <w:t>,</w:t>
      </w:r>
      <w:r w:rsidR="00AA3EDB">
        <w:t xml:space="preserve"> </w:t>
      </w:r>
      <w:r w:rsidR="0092348F">
        <w:t xml:space="preserve">even </w:t>
      </w:r>
      <w:r w:rsidR="006A4F9D">
        <w:t xml:space="preserve">when </w:t>
      </w:r>
      <w:r w:rsidR="0092348F">
        <w:t>they came in</w:t>
      </w:r>
      <w:r w:rsidR="006A4F9D">
        <w:t>to</w:t>
      </w:r>
      <w:r w:rsidR="0092348F">
        <w:t xml:space="preserve"> direct conflict with scripture.</w:t>
      </w:r>
      <w:r w:rsidR="009B77B5">
        <w:t xml:space="preserve"> These ideas came at a time when the ground was indeed ferti</w:t>
      </w:r>
      <w:r w:rsidR="00CD2C74">
        <w:t xml:space="preserve">le for </w:t>
      </w:r>
      <w:r>
        <w:t xml:space="preserve">adoption </w:t>
      </w:r>
      <w:r w:rsidR="00CD2C74">
        <w:t xml:space="preserve">of new </w:t>
      </w:r>
      <w:r>
        <w:t xml:space="preserve">knowledge </w:t>
      </w:r>
      <w:r w:rsidR="003D2827">
        <w:t xml:space="preserve">and </w:t>
      </w:r>
      <w:r w:rsidR="00CD2C74">
        <w:t xml:space="preserve">scientific </w:t>
      </w:r>
      <w:r>
        <w:t>“</w:t>
      </w:r>
      <w:r w:rsidR="00CD2C74">
        <w:t>discoveries</w:t>
      </w:r>
      <w:r w:rsidR="00D86230">
        <w:t>.</w:t>
      </w:r>
      <w:r>
        <w:t>”</w:t>
      </w:r>
      <w:r w:rsidR="006A4F9D">
        <w:t xml:space="preserve"> </w:t>
      </w:r>
      <w:r w:rsidR="003D2827">
        <w:t>At t</w:t>
      </w:r>
      <w:r w:rsidR="006A4F9D">
        <w:t xml:space="preserve">his time many theologians were willing to bend important scriptural doctrines </w:t>
      </w:r>
      <w:r>
        <w:t xml:space="preserve">to </w:t>
      </w:r>
      <w:r w:rsidR="00D86230">
        <w:t xml:space="preserve">the </w:t>
      </w:r>
      <w:r>
        <w:t xml:space="preserve">point of breaking, </w:t>
      </w:r>
      <w:r w:rsidR="006A4F9D">
        <w:t xml:space="preserve">choosing to add many extra-scriptural </w:t>
      </w:r>
      <w:r w:rsidR="001774A0">
        <w:t xml:space="preserve">and unfounded </w:t>
      </w:r>
      <w:r w:rsidR="006A4F9D">
        <w:t>ideas into their interpretation of the Bible i</w:t>
      </w:r>
      <w:r>
        <w:t>n order to accommodate popular scientific</w:t>
      </w:r>
      <w:r w:rsidR="006A4F9D">
        <w:t xml:space="preserve"> thought.</w:t>
      </w:r>
      <w:r w:rsidR="001774A0">
        <w:t xml:space="preserve"> In order to prevent the “disproving” of scripture, they recast many </w:t>
      </w:r>
      <w:r w:rsidR="00F06985">
        <w:t>of its</w:t>
      </w:r>
      <w:r w:rsidR="001774A0">
        <w:t xml:space="preserve"> foundational </w:t>
      </w:r>
      <w:r>
        <w:t>passages to harmonize with the old e</w:t>
      </w:r>
      <w:r w:rsidR="001774A0">
        <w:t>arth and naturalistic thinking that was growing in popularity</w:t>
      </w:r>
      <w:r w:rsidR="00F06985">
        <w:t xml:space="preserve"> so rapidly</w:t>
      </w:r>
      <w:r w:rsidR="001774A0">
        <w:t xml:space="preserve">. </w:t>
      </w:r>
      <w:r w:rsidR="006A4F9D">
        <w:t xml:space="preserve">So strong was their desire not to get caught again on the wrong side of </w:t>
      </w:r>
      <w:r>
        <w:t xml:space="preserve">progressive </w:t>
      </w:r>
      <w:r w:rsidR="006A4F9D">
        <w:t>scien</w:t>
      </w:r>
      <w:r>
        <w:t xml:space="preserve">ce </w:t>
      </w:r>
      <w:r w:rsidR="001774A0">
        <w:t xml:space="preserve">(and </w:t>
      </w:r>
      <w:r w:rsidR="00A60A6C">
        <w:t xml:space="preserve">get caught again </w:t>
      </w:r>
      <w:r w:rsidR="006B1465">
        <w:t>look</w:t>
      </w:r>
      <w:r w:rsidR="00A60A6C">
        <w:t xml:space="preserve">ing </w:t>
      </w:r>
      <w:r w:rsidR="006A4F9D">
        <w:t xml:space="preserve">like outdated </w:t>
      </w:r>
      <w:r w:rsidR="00D86230">
        <w:t>ideological</w:t>
      </w:r>
      <w:r w:rsidR="006A4F9D">
        <w:t xml:space="preserve"> dinosaurs</w:t>
      </w:r>
      <w:r w:rsidR="001774A0">
        <w:t xml:space="preserve">) </w:t>
      </w:r>
      <w:r w:rsidR="006A4F9D">
        <w:t xml:space="preserve">that they </w:t>
      </w:r>
      <w:r w:rsidR="006A4F9D">
        <w:lastRenderedPageBreak/>
        <w:t>were bending over backwards to make their theology fit with the new ways of thinking.</w:t>
      </w:r>
    </w:p>
    <w:p w:rsidR="00332836" w:rsidRDefault="00332836" w:rsidP="004D45F0">
      <w:pPr>
        <w:jc w:val="both"/>
      </w:pPr>
    </w:p>
    <w:p w:rsidR="00353DB5" w:rsidRDefault="00C4331A" w:rsidP="004D45F0">
      <w:pPr>
        <w:jc w:val="both"/>
      </w:pPr>
      <w:r>
        <w:t>To make matters worse, during the years surrounding the work of Lyell and Darwin, secular estimates of the earth</w:t>
      </w:r>
      <w:r w:rsidR="00D86230">
        <w:t>’s age</w:t>
      </w:r>
      <w:r>
        <w:t xml:space="preserve"> continued to produce older and older estimates of the </w:t>
      </w:r>
      <w:r w:rsidR="00D86230">
        <w:t xml:space="preserve">planet’s </w:t>
      </w:r>
      <w:r w:rsidR="00A60A6C">
        <w:t>age</w:t>
      </w:r>
      <w:r w:rsidR="00F06985">
        <w:t>:</w:t>
      </w:r>
    </w:p>
    <w:p w:rsidR="00C4331A" w:rsidRDefault="00C4331A" w:rsidP="004D45F0">
      <w:pPr>
        <w:jc w:val="both"/>
      </w:pPr>
    </w:p>
    <w:tbl>
      <w:tblPr>
        <w:tblStyle w:val="TableGrid"/>
        <w:tblpPr w:leftFromText="187" w:rightFromText="187" w:vertAnchor="text" w:horzAnchor="margin" w:tblpY="1"/>
        <w:tblW w:w="5598" w:type="dxa"/>
        <w:tblInd w:w="288" w:type="dxa"/>
        <w:tblLook w:val="04A0" w:firstRow="1" w:lastRow="0" w:firstColumn="1" w:lastColumn="0" w:noHBand="0" w:noVBand="1"/>
      </w:tblPr>
      <w:tblGrid>
        <w:gridCol w:w="1728"/>
        <w:gridCol w:w="1260"/>
        <w:gridCol w:w="2610"/>
      </w:tblGrid>
      <w:tr w:rsidR="00BA4595" w:rsidTr="0046593A">
        <w:tc>
          <w:tcPr>
            <w:tcW w:w="1728" w:type="dxa"/>
            <w:shd w:val="clear" w:color="auto" w:fill="000000" w:themeFill="text1"/>
          </w:tcPr>
          <w:p w:rsidR="00BA4595" w:rsidRDefault="00BA4595" w:rsidP="00BA4595">
            <w:pPr>
              <w:jc w:val="both"/>
            </w:pPr>
            <w:r>
              <w:t>Who</w:t>
            </w:r>
          </w:p>
        </w:tc>
        <w:tc>
          <w:tcPr>
            <w:tcW w:w="1260" w:type="dxa"/>
            <w:shd w:val="clear" w:color="auto" w:fill="000000" w:themeFill="text1"/>
          </w:tcPr>
          <w:p w:rsidR="00BA4595" w:rsidRDefault="00BA4595" w:rsidP="00F62956">
            <w:pPr>
              <w:jc w:val="center"/>
            </w:pPr>
            <w:r>
              <w:t>When</w:t>
            </w:r>
          </w:p>
        </w:tc>
        <w:tc>
          <w:tcPr>
            <w:tcW w:w="2610" w:type="dxa"/>
            <w:shd w:val="clear" w:color="auto" w:fill="000000" w:themeFill="text1"/>
          </w:tcPr>
          <w:p w:rsidR="00BA4595" w:rsidRDefault="00BA4595" w:rsidP="00BA4595">
            <w:pPr>
              <w:jc w:val="both"/>
            </w:pPr>
            <w:r>
              <w:t>Estimated Age of the Earth</w:t>
            </w:r>
          </w:p>
        </w:tc>
      </w:tr>
      <w:tr w:rsidR="00BA4595" w:rsidTr="0046593A">
        <w:tc>
          <w:tcPr>
            <w:tcW w:w="1728" w:type="dxa"/>
          </w:tcPr>
          <w:p w:rsidR="00BA4595" w:rsidRDefault="00BA4595" w:rsidP="00BA4595">
            <w:pPr>
              <w:jc w:val="both"/>
            </w:pPr>
            <w:r>
              <w:t>Comte De Buffon</w:t>
            </w:r>
          </w:p>
        </w:tc>
        <w:tc>
          <w:tcPr>
            <w:tcW w:w="1260" w:type="dxa"/>
          </w:tcPr>
          <w:p w:rsidR="00BA4595" w:rsidRDefault="00BA4595" w:rsidP="00F62956">
            <w:pPr>
              <w:jc w:val="center"/>
            </w:pPr>
            <w:r>
              <w:t>1779</w:t>
            </w:r>
          </w:p>
        </w:tc>
        <w:tc>
          <w:tcPr>
            <w:tcW w:w="2610" w:type="dxa"/>
          </w:tcPr>
          <w:p w:rsidR="00BA4595" w:rsidRDefault="00BA4595" w:rsidP="00BA4595">
            <w:pPr>
              <w:jc w:val="both"/>
            </w:pPr>
            <w:r>
              <w:t>78,000 years</w:t>
            </w:r>
          </w:p>
        </w:tc>
      </w:tr>
      <w:tr w:rsidR="00BA4595" w:rsidTr="0046593A">
        <w:tc>
          <w:tcPr>
            <w:tcW w:w="1728" w:type="dxa"/>
          </w:tcPr>
          <w:p w:rsidR="00BA4595" w:rsidRDefault="00BA4595" w:rsidP="00BA4595">
            <w:pPr>
              <w:jc w:val="both"/>
            </w:pPr>
            <w:r>
              <w:t>Abraham Werner</w:t>
            </w:r>
          </w:p>
        </w:tc>
        <w:tc>
          <w:tcPr>
            <w:tcW w:w="1260" w:type="dxa"/>
          </w:tcPr>
          <w:p w:rsidR="00BA4595" w:rsidRDefault="00BA4595" w:rsidP="00F62956">
            <w:pPr>
              <w:jc w:val="center"/>
            </w:pPr>
            <w:r>
              <w:t>1786</w:t>
            </w:r>
          </w:p>
        </w:tc>
        <w:tc>
          <w:tcPr>
            <w:tcW w:w="2610" w:type="dxa"/>
          </w:tcPr>
          <w:p w:rsidR="00BA4595" w:rsidRDefault="00BA4595" w:rsidP="00BA4595">
            <w:pPr>
              <w:jc w:val="both"/>
            </w:pPr>
            <w:r>
              <w:t>1 million years</w:t>
            </w:r>
          </w:p>
        </w:tc>
      </w:tr>
      <w:tr w:rsidR="00BA4595" w:rsidTr="0046593A">
        <w:tc>
          <w:tcPr>
            <w:tcW w:w="1728" w:type="dxa"/>
          </w:tcPr>
          <w:p w:rsidR="00BA4595" w:rsidRDefault="00BA4595" w:rsidP="00BA4595">
            <w:pPr>
              <w:jc w:val="both"/>
            </w:pPr>
            <w:r>
              <w:t>Charles Lyell</w:t>
            </w:r>
          </w:p>
        </w:tc>
        <w:tc>
          <w:tcPr>
            <w:tcW w:w="1260" w:type="dxa"/>
          </w:tcPr>
          <w:p w:rsidR="00BA4595" w:rsidRDefault="00BA4595" w:rsidP="00F62956">
            <w:pPr>
              <w:jc w:val="center"/>
            </w:pPr>
            <w:r>
              <w:t>Early 1800s</w:t>
            </w:r>
          </w:p>
        </w:tc>
        <w:tc>
          <w:tcPr>
            <w:tcW w:w="2610" w:type="dxa"/>
          </w:tcPr>
          <w:p w:rsidR="00BA4595" w:rsidRDefault="00BA4595" w:rsidP="00BA4595">
            <w:pPr>
              <w:jc w:val="both"/>
            </w:pPr>
            <w:r>
              <w:t>More than 300 million years</w:t>
            </w:r>
          </w:p>
        </w:tc>
      </w:tr>
      <w:tr w:rsidR="00BA4595" w:rsidTr="0046593A">
        <w:tc>
          <w:tcPr>
            <w:tcW w:w="1728" w:type="dxa"/>
          </w:tcPr>
          <w:p w:rsidR="00BA4595" w:rsidRDefault="00BA4595" w:rsidP="00BA4595">
            <w:pPr>
              <w:jc w:val="both"/>
            </w:pPr>
            <w:r>
              <w:t>Arthur Holmes</w:t>
            </w:r>
          </w:p>
        </w:tc>
        <w:tc>
          <w:tcPr>
            <w:tcW w:w="1260" w:type="dxa"/>
          </w:tcPr>
          <w:p w:rsidR="00BA4595" w:rsidRDefault="00BA4595" w:rsidP="00F62956">
            <w:pPr>
              <w:jc w:val="center"/>
            </w:pPr>
            <w:r>
              <w:t>1913</w:t>
            </w:r>
          </w:p>
        </w:tc>
        <w:tc>
          <w:tcPr>
            <w:tcW w:w="2610" w:type="dxa"/>
          </w:tcPr>
          <w:p w:rsidR="00BA4595" w:rsidRDefault="00BA4595" w:rsidP="00BA4595">
            <w:pPr>
              <w:jc w:val="both"/>
            </w:pPr>
            <w:r>
              <w:t>1.6 billion years</w:t>
            </w:r>
          </w:p>
        </w:tc>
      </w:tr>
    </w:tbl>
    <w:p w:rsidR="0065041E" w:rsidRDefault="00BA4595" w:rsidP="004D45F0">
      <w:pPr>
        <w:jc w:val="both"/>
      </w:pPr>
      <w:r>
        <w:br/>
      </w:r>
      <w:r w:rsidR="00BB7290">
        <w:rPr>
          <w:b/>
        </w:rPr>
        <w:t xml:space="preserve">In </w:t>
      </w:r>
      <w:r w:rsidR="001B4ACF" w:rsidRPr="00B6111B">
        <w:rPr>
          <w:b/>
        </w:rPr>
        <w:t xml:space="preserve">just </w:t>
      </w:r>
      <w:r w:rsidR="00BB7290">
        <w:rPr>
          <w:b/>
        </w:rPr>
        <w:t xml:space="preserve">over </w:t>
      </w:r>
      <w:r w:rsidR="001B4ACF" w:rsidRPr="00B6111B">
        <w:rPr>
          <w:b/>
        </w:rPr>
        <w:t xml:space="preserve">130 years, estimates of the </w:t>
      </w:r>
      <w:r w:rsidR="00D86230">
        <w:rPr>
          <w:b/>
        </w:rPr>
        <w:t>e</w:t>
      </w:r>
      <w:r w:rsidR="00D86230" w:rsidRPr="00B6111B">
        <w:rPr>
          <w:b/>
        </w:rPr>
        <w:t xml:space="preserve">arth’s </w:t>
      </w:r>
      <w:r w:rsidR="001B4ACF" w:rsidRPr="00B6111B">
        <w:rPr>
          <w:b/>
        </w:rPr>
        <w:t xml:space="preserve">age increased by a factor of over </w:t>
      </w:r>
      <w:r w:rsidR="00D86230">
        <w:rPr>
          <w:b/>
        </w:rPr>
        <w:t>20,000</w:t>
      </w:r>
      <w:r w:rsidR="001B4ACF" w:rsidRPr="00B6111B">
        <w:rPr>
          <w:b/>
        </w:rPr>
        <w:t xml:space="preserve"> times!</w:t>
      </w:r>
      <w:r w:rsidR="001B4ACF">
        <w:t xml:space="preserve"> </w:t>
      </w:r>
      <w:r w:rsidR="00A2273A">
        <w:t xml:space="preserve">The first obvious question that should be asked </w:t>
      </w:r>
      <w:r w:rsidR="001B4ACF">
        <w:t xml:space="preserve">might </w:t>
      </w:r>
      <w:r w:rsidR="00A2273A">
        <w:t xml:space="preserve">be: “If the science used to </w:t>
      </w:r>
      <w:r w:rsidR="001B4ACF">
        <w:t xml:space="preserve">determine the age of the </w:t>
      </w:r>
      <w:r w:rsidR="00D86230">
        <w:t xml:space="preserve">earth were </w:t>
      </w:r>
      <w:r w:rsidR="00A2273A">
        <w:t>accurate, why does the number keep getting bigger</w:t>
      </w:r>
      <w:r w:rsidR="001B4ACF">
        <w:t xml:space="preserve"> with time</w:t>
      </w:r>
      <w:r w:rsidR="00A2273A">
        <w:t>?”</w:t>
      </w:r>
      <w:r w:rsidR="001B4ACF">
        <w:t xml:space="preserve"> The answer </w:t>
      </w:r>
      <w:r w:rsidR="00600726">
        <w:t>lie</w:t>
      </w:r>
      <w:r w:rsidR="00C05923">
        <w:t>s</w:t>
      </w:r>
      <w:r w:rsidR="00600726">
        <w:t xml:space="preserve"> in </w:t>
      </w:r>
      <w:r w:rsidR="00C05923">
        <w:t xml:space="preserve">part in </w:t>
      </w:r>
      <w:r w:rsidR="00600726">
        <w:t xml:space="preserve">the </w:t>
      </w:r>
      <w:r w:rsidR="00C05923">
        <w:t xml:space="preserve">dramatic increase in the </w:t>
      </w:r>
      <w:r w:rsidR="001B4ACF">
        <w:t xml:space="preserve">understanding of the complexity of life at the cellular level </w:t>
      </w:r>
      <w:r w:rsidR="00600726">
        <w:t xml:space="preserve">in the years following </w:t>
      </w:r>
      <w:r w:rsidR="001B4ACF">
        <w:t>Lyell and Darwin</w:t>
      </w:r>
      <w:r w:rsidR="00D86230">
        <w:t>—</w:t>
      </w:r>
      <w:r w:rsidR="00600726">
        <w:t xml:space="preserve">and </w:t>
      </w:r>
      <w:r w:rsidR="00C05923">
        <w:t xml:space="preserve">it </w:t>
      </w:r>
      <w:r w:rsidR="00600726">
        <w:t>is still increasing today</w:t>
      </w:r>
      <w:r w:rsidR="001B4ACF">
        <w:t xml:space="preserve">. </w:t>
      </w:r>
      <w:r w:rsidR="00A60A6C">
        <w:t xml:space="preserve">The greater the complexity of the cell, the greater the number of years needed to achieve that complexity </w:t>
      </w:r>
      <w:r w:rsidR="00411DCE">
        <w:t xml:space="preserve">via the slow processes of chance mutation and natural selection. </w:t>
      </w:r>
      <w:r w:rsidR="00600726">
        <w:t xml:space="preserve">Darwin and his colleagues thought of the cell as a very simple </w:t>
      </w:r>
      <w:r w:rsidR="00C05923">
        <w:t xml:space="preserve">structure </w:t>
      </w:r>
      <w:r w:rsidR="00600726">
        <w:t>and in particular</w:t>
      </w:r>
      <w:r w:rsidR="00C05923">
        <w:t>,</w:t>
      </w:r>
      <w:r w:rsidR="00600726">
        <w:t xml:space="preserve"> they vastly underestimated the importance and complexity of the nucleus. For example, Ernst Haeckel (1834</w:t>
      </w:r>
      <w:r w:rsidR="00D86230">
        <w:t>–</w:t>
      </w:r>
      <w:r w:rsidR="00600726">
        <w:t>1919)</w:t>
      </w:r>
      <w:r w:rsidR="00D86230">
        <w:t>,</w:t>
      </w:r>
      <w:r w:rsidR="00600726">
        <w:t xml:space="preserve"> one of Darwin’s early ardent followers</w:t>
      </w:r>
      <w:r w:rsidR="00D86230">
        <w:t>,</w:t>
      </w:r>
      <w:r w:rsidR="00600726">
        <w:t xml:space="preserve"> called the cell a “simple little lump of </w:t>
      </w:r>
      <w:proofErr w:type="spellStart"/>
      <w:r w:rsidR="00600726">
        <w:t>albuminous</w:t>
      </w:r>
      <w:proofErr w:type="spellEnd"/>
      <w:r w:rsidR="00600726">
        <w:t xml:space="preserve"> combination of carbon”</w:t>
      </w:r>
      <w:r w:rsidR="0065041E">
        <w:t xml:space="preserve"> </w:t>
      </w:r>
      <w:r w:rsidR="00C05923">
        <w:t>(</w:t>
      </w:r>
      <w:r w:rsidR="00A218EB">
        <w:t xml:space="preserve">see more on </w:t>
      </w:r>
      <w:r w:rsidR="00B41A54">
        <w:t xml:space="preserve">Ernst </w:t>
      </w:r>
      <w:r w:rsidR="00A218EB">
        <w:t>Haeckel in Chapter 3</w:t>
      </w:r>
      <w:r w:rsidR="00C05923">
        <w:t>)</w:t>
      </w:r>
      <w:r w:rsidR="00600726">
        <w:t xml:space="preserve">. He could not have been more mistaken. Today with the advances in </w:t>
      </w:r>
      <w:proofErr w:type="spellStart"/>
      <w:r w:rsidR="00600726">
        <w:t>nanomicroscopy</w:t>
      </w:r>
      <w:proofErr w:type="spellEnd"/>
      <w:r w:rsidR="00D86230">
        <w:t>,</w:t>
      </w:r>
      <w:r w:rsidR="00600726">
        <w:t xml:space="preserve"> we know that the cell is anything but simple. How could Darwin have imagined </w:t>
      </w:r>
      <w:r w:rsidR="00D86230">
        <w:t>150</w:t>
      </w:r>
      <w:r w:rsidR="00B6111B">
        <w:t xml:space="preserve"> years ago </w:t>
      </w:r>
      <w:r w:rsidR="00600726">
        <w:t xml:space="preserve">that </w:t>
      </w:r>
      <w:r w:rsidR="00411DCE">
        <w:t xml:space="preserve">within </w:t>
      </w:r>
      <w:r w:rsidR="00600726">
        <w:t xml:space="preserve">each cell </w:t>
      </w:r>
      <w:r w:rsidR="00411DCE">
        <w:t xml:space="preserve">were </w:t>
      </w:r>
      <w:r w:rsidR="00E71B57">
        <w:t xml:space="preserve">amazingly complex </w:t>
      </w:r>
      <w:r w:rsidR="00411DCE">
        <w:t xml:space="preserve">protein assembly ‘machines’ </w:t>
      </w:r>
      <w:r w:rsidR="00E71B57">
        <w:t xml:space="preserve">driven by a full </w:t>
      </w:r>
      <w:r w:rsidR="0065041E">
        <w:t>featured</w:t>
      </w:r>
      <w:r w:rsidR="00E71B57">
        <w:t xml:space="preserve">, self-replicating information storage and retrieval system </w:t>
      </w:r>
      <w:r w:rsidR="00411DCE">
        <w:t xml:space="preserve">far, </w:t>
      </w:r>
      <w:r w:rsidR="00E71B57">
        <w:t xml:space="preserve">far tinier than could be </w:t>
      </w:r>
      <w:r w:rsidR="0065041E">
        <w:t xml:space="preserve">detected by </w:t>
      </w:r>
      <w:r w:rsidR="00E71B57">
        <w:t>t</w:t>
      </w:r>
      <w:r w:rsidR="00B6111B">
        <w:t>he crude microscopes of his day?</w:t>
      </w:r>
      <w:r w:rsidR="00E71B57">
        <w:t xml:space="preserve"> With each advance in the understanding of the complexity of the cell, Darwin’s idea that it </w:t>
      </w:r>
      <w:r w:rsidR="0065041E">
        <w:t xml:space="preserve">was the </w:t>
      </w:r>
      <w:r w:rsidR="00E71B57">
        <w:t>result</w:t>
      </w:r>
      <w:r w:rsidR="0065041E">
        <w:t xml:space="preserve"> </w:t>
      </w:r>
      <w:r w:rsidR="00DA2759">
        <w:t xml:space="preserve">of </w:t>
      </w:r>
      <w:r w:rsidR="0065041E">
        <w:t xml:space="preserve">random, </w:t>
      </w:r>
      <w:r w:rsidR="00E71B57">
        <w:t xml:space="preserve">undirected changes and chance mutations required more and more time. </w:t>
      </w:r>
    </w:p>
    <w:p w:rsidR="0065041E" w:rsidRDefault="0065041E" w:rsidP="004D45F0">
      <w:pPr>
        <w:jc w:val="both"/>
      </w:pPr>
    </w:p>
    <w:p w:rsidR="00A2273A" w:rsidRDefault="00E71B57" w:rsidP="004D45F0">
      <w:pPr>
        <w:jc w:val="both"/>
      </w:pPr>
      <w:r>
        <w:lastRenderedPageBreak/>
        <w:t xml:space="preserve">To imagine that </w:t>
      </w:r>
      <w:r w:rsidR="0007270C">
        <w:t xml:space="preserve">electronic components (such as </w:t>
      </w:r>
      <w:r>
        <w:t>wires, batteries and diodes and such</w:t>
      </w:r>
      <w:r w:rsidR="0007270C">
        <w:t>)</w:t>
      </w:r>
      <w:r>
        <w:t xml:space="preserve"> </w:t>
      </w:r>
      <w:r w:rsidR="00411DCE">
        <w:t xml:space="preserve">shaken </w:t>
      </w:r>
      <w:r>
        <w:t xml:space="preserve">together in a paper bag could </w:t>
      </w:r>
      <w:r w:rsidR="00411DCE">
        <w:t xml:space="preserve">randomly combine to </w:t>
      </w:r>
      <w:r>
        <w:t xml:space="preserve">result in a working </w:t>
      </w:r>
      <w:r w:rsidR="0065041E">
        <w:t xml:space="preserve">telephone </w:t>
      </w:r>
      <w:r>
        <w:t xml:space="preserve">would certainly be a stretch, but to imagine that the end result would be a </w:t>
      </w:r>
      <w:r w:rsidR="0007270C">
        <w:t xml:space="preserve">fully </w:t>
      </w:r>
      <w:r w:rsidR="0065041E">
        <w:t xml:space="preserve">functioning </w:t>
      </w:r>
      <w:r w:rsidR="00D86230">
        <w:t xml:space="preserve">space shuttle </w:t>
      </w:r>
      <w:r>
        <w:t xml:space="preserve">is a whole </w:t>
      </w:r>
      <w:r w:rsidR="0007270C">
        <w:t>new level of absurdity</w:t>
      </w:r>
      <w:r>
        <w:t>. Indeed the current secular estimate of 4.6 billion years begins to look like way too short of time to produce the intricate inner workings of the cell with its thousands of interdependent</w:t>
      </w:r>
      <w:r w:rsidR="00E72C85">
        <w:t>, irreducible</w:t>
      </w:r>
      <w:r>
        <w:t xml:space="preserve"> </w:t>
      </w:r>
      <w:r w:rsidR="0065041E">
        <w:t xml:space="preserve">components </w:t>
      </w:r>
      <w:r>
        <w:t xml:space="preserve">and systems. The idea that such a fantastic </w:t>
      </w:r>
      <w:r w:rsidR="00786691">
        <w:t xml:space="preserve">system could be the result of chance at all is statistically impossible and plainly </w:t>
      </w:r>
      <w:r w:rsidR="0007270C">
        <w:t>ridiculous</w:t>
      </w:r>
      <w:r w:rsidR="0065041E">
        <w:t>,</w:t>
      </w:r>
      <w:r w:rsidR="00786691">
        <w:t xml:space="preserve"> regardless of the </w:t>
      </w:r>
      <w:r w:rsidR="004A1111">
        <w:t xml:space="preserve">amount of time allowed for </w:t>
      </w:r>
      <w:r w:rsidR="00786691">
        <w:t>undirected</w:t>
      </w:r>
      <w:r w:rsidR="00411DCE">
        <w:t>,</w:t>
      </w:r>
      <w:r w:rsidR="00786691">
        <w:t xml:space="preserve"> random interactions </w:t>
      </w:r>
      <w:r w:rsidR="004A1111">
        <w:t>to produce marvelous</w:t>
      </w:r>
      <w:r w:rsidR="00411DCE">
        <w:t>ly</w:t>
      </w:r>
      <w:r w:rsidR="004A1111">
        <w:t xml:space="preserve"> orchestrated living organism</w:t>
      </w:r>
      <w:r w:rsidR="00411DCE">
        <w:t>s of such incredible complexity.</w:t>
      </w:r>
    </w:p>
    <w:p w:rsidR="00786691" w:rsidRDefault="00786691" w:rsidP="004D45F0">
      <w:pPr>
        <w:jc w:val="both"/>
      </w:pPr>
    </w:p>
    <w:p w:rsidR="00754F5E" w:rsidRPr="003C5ABE" w:rsidRDefault="00754F5E" w:rsidP="004D45F0">
      <w:pPr>
        <w:pStyle w:val="Heading2"/>
        <w:jc w:val="both"/>
      </w:pPr>
      <w:bookmarkStart w:id="52" w:name="_Toc441083995"/>
      <w:r>
        <w:t xml:space="preserve">Where </w:t>
      </w:r>
      <w:r w:rsidR="00CD4614">
        <w:t xml:space="preserve">Did </w:t>
      </w:r>
      <w:r w:rsidR="00887D05">
        <w:t>“</w:t>
      </w:r>
      <w:r>
        <w:t xml:space="preserve">4.6 </w:t>
      </w:r>
      <w:r w:rsidR="00CD4614">
        <w:t>Billion Years</w:t>
      </w:r>
      <w:r w:rsidR="00887D05">
        <w:t>”</w:t>
      </w:r>
      <w:r>
        <w:t xml:space="preserve"> </w:t>
      </w:r>
      <w:r w:rsidR="00CD4614">
        <w:t>Come From</w:t>
      </w:r>
      <w:r>
        <w:t>?</w:t>
      </w:r>
      <w:bookmarkEnd w:id="52"/>
    </w:p>
    <w:p w:rsidR="00754F5E" w:rsidRDefault="00754F5E" w:rsidP="004D45F0">
      <w:pPr>
        <w:jc w:val="both"/>
        <w:rPr>
          <w:i/>
        </w:rPr>
      </w:pPr>
    </w:p>
    <w:p w:rsidR="00976EFC" w:rsidRDefault="00976EFC" w:rsidP="004D45F0">
      <w:pPr>
        <w:jc w:val="both"/>
      </w:pPr>
      <w:r>
        <w:t>The consensus view among</w:t>
      </w:r>
      <w:r w:rsidR="00264003">
        <w:t xml:space="preserve"> secular scientists is that the </w:t>
      </w:r>
      <w:r w:rsidR="00D86230">
        <w:t xml:space="preserve">earth </w:t>
      </w:r>
      <w:r w:rsidR="00264003">
        <w:t xml:space="preserve">is </w:t>
      </w:r>
      <w:r w:rsidR="0007270C">
        <w:t xml:space="preserve">around </w:t>
      </w:r>
      <w:r w:rsidR="00264003">
        <w:t xml:space="preserve">4.6 </w:t>
      </w:r>
      <w:r w:rsidR="00D86230">
        <w:t xml:space="preserve">billion </w:t>
      </w:r>
      <w:r w:rsidR="00264003">
        <w:t xml:space="preserve">years old. </w:t>
      </w:r>
      <w:r w:rsidR="00D86230">
        <w:t>But h</w:t>
      </w:r>
      <w:r w:rsidR="00264003">
        <w:t xml:space="preserve">ow did they arrive at this </w:t>
      </w:r>
      <w:r w:rsidR="00887D05">
        <w:t>estimate</w:t>
      </w:r>
      <w:r w:rsidR="00264003">
        <w:t>?</w:t>
      </w:r>
      <w:r w:rsidR="00BB4D4D">
        <w:t xml:space="preserve"> Secular scientists use two main methods to arrive </w:t>
      </w:r>
      <w:r w:rsidR="00D86230">
        <w:t>at “</w:t>
      </w:r>
      <w:r w:rsidR="00BB4D4D">
        <w:t>old</w:t>
      </w:r>
      <w:r w:rsidR="00995731">
        <w:t>-</w:t>
      </w:r>
      <w:r w:rsidR="00BB4D4D">
        <w:t>earth</w:t>
      </w:r>
      <w:r w:rsidR="00D86230">
        <w:t>”</w:t>
      </w:r>
      <w:r w:rsidR="00BB4D4D">
        <w:t xml:space="preserve"> ages.</w:t>
      </w:r>
    </w:p>
    <w:p w:rsidR="00264003" w:rsidRDefault="00264003" w:rsidP="004D45F0">
      <w:pPr>
        <w:jc w:val="both"/>
      </w:pPr>
    </w:p>
    <w:p w:rsidR="00887D05" w:rsidRDefault="00887D05" w:rsidP="004D45F0">
      <w:pPr>
        <w:jc w:val="both"/>
      </w:pPr>
      <w:r>
        <w:t xml:space="preserve">First, as described earlier, </w:t>
      </w:r>
      <w:r w:rsidR="00D86230">
        <w:t>n</w:t>
      </w:r>
      <w:r>
        <w:t xml:space="preserve">aturalistic </w:t>
      </w:r>
      <w:r w:rsidR="00527460">
        <w:t>uniformitarianism</w:t>
      </w:r>
      <w:r>
        <w:t xml:space="preserve"> is applied. In simple terms, an estimate of today’s rate of </w:t>
      </w:r>
      <w:r w:rsidR="0007270C">
        <w:t xml:space="preserve">the </w:t>
      </w:r>
      <w:r>
        <w:t xml:space="preserve">accumulation of layers of the </w:t>
      </w:r>
      <w:r w:rsidR="00D86230">
        <w:t xml:space="preserve">earth’s </w:t>
      </w:r>
      <w:r>
        <w:t xml:space="preserve">crust is </w:t>
      </w:r>
      <w:r w:rsidR="004A1111">
        <w:t>calculated</w:t>
      </w:r>
      <w:r>
        <w:t>. Next</w:t>
      </w:r>
      <w:r w:rsidR="00D86230">
        <w:t>,</w:t>
      </w:r>
      <w:r>
        <w:t xml:space="preserve"> the depth and number of the layers</w:t>
      </w:r>
      <w:r w:rsidR="004A1111">
        <w:t xml:space="preserve"> of material that have (supposedly) slowly</w:t>
      </w:r>
      <w:r>
        <w:t xml:space="preserve"> accumulated on the </w:t>
      </w:r>
      <w:r w:rsidR="00D86230">
        <w:t xml:space="preserve">earth’s </w:t>
      </w:r>
      <w:r>
        <w:t xml:space="preserve">bedrock are </w:t>
      </w:r>
      <w:r w:rsidR="004A1111">
        <w:t>determined</w:t>
      </w:r>
      <w:r>
        <w:t xml:space="preserve">. </w:t>
      </w:r>
      <w:r w:rsidR="004A1111">
        <w:t>Then</w:t>
      </w:r>
      <w:r w:rsidR="00D86230">
        <w:t>,</w:t>
      </w:r>
      <w:r>
        <w:t xml:space="preserve"> the assumption that </w:t>
      </w:r>
      <w:r w:rsidR="004A1111">
        <w:t xml:space="preserve">no </w:t>
      </w:r>
      <w:r>
        <w:t xml:space="preserve">events have occurred during the </w:t>
      </w:r>
      <w:r w:rsidR="00D86230">
        <w:t xml:space="preserve">earth’s </w:t>
      </w:r>
      <w:r>
        <w:t xml:space="preserve">history that would affect rate of accumulation is applied (e.g., no catastrophic floods or other </w:t>
      </w:r>
      <w:r w:rsidR="004A1111">
        <w:t xml:space="preserve">non-gradual </w:t>
      </w:r>
      <w:r>
        <w:t xml:space="preserve">events). </w:t>
      </w:r>
      <w:r w:rsidR="004A1111">
        <w:t>The</w:t>
      </w:r>
      <w:r>
        <w:t xml:space="preserve"> assumption that the </w:t>
      </w:r>
      <w:r w:rsidR="00D86230">
        <w:t xml:space="preserve">earth </w:t>
      </w:r>
      <w:r>
        <w:t xml:space="preserve">had no accumulated layers to start with is </w:t>
      </w:r>
      <w:r w:rsidR="004A1111">
        <w:t xml:space="preserve">then </w:t>
      </w:r>
      <w:r>
        <w:t>applied. Finally</w:t>
      </w:r>
      <w:r w:rsidR="004A1111">
        <w:t>,</w:t>
      </w:r>
      <w:r>
        <w:t xml:space="preserve"> simple math is used to determine the number of years necessary to accumulate the layers we see today. Let me again remind </w:t>
      </w:r>
      <w:r w:rsidR="00D86230">
        <w:t>you</w:t>
      </w:r>
      <w:r>
        <w:t xml:space="preserve"> that there is no empirical (evidence</w:t>
      </w:r>
      <w:r w:rsidR="00FF2669">
        <w:t>-</w:t>
      </w:r>
      <w:r>
        <w:t xml:space="preserve">based) foundation for any of the many assumptions that </w:t>
      </w:r>
      <w:r w:rsidR="004A1111">
        <w:t xml:space="preserve">must </w:t>
      </w:r>
      <w:r>
        <w:t xml:space="preserve">hold true for this estimate to be accurate. </w:t>
      </w:r>
    </w:p>
    <w:p w:rsidR="00887D05" w:rsidRDefault="00887D05" w:rsidP="004D45F0">
      <w:pPr>
        <w:jc w:val="both"/>
      </w:pPr>
    </w:p>
    <w:p w:rsidR="00887D05" w:rsidRDefault="00887D05" w:rsidP="004D45F0">
      <w:pPr>
        <w:jc w:val="both"/>
      </w:pPr>
      <w:r>
        <w:t xml:space="preserve">The </w:t>
      </w:r>
      <w:r w:rsidR="00BB4D4D">
        <w:t xml:space="preserve">second method used to </w:t>
      </w:r>
      <w:r>
        <w:t xml:space="preserve">arriving at the 4.6 billion years </w:t>
      </w:r>
      <w:r w:rsidR="00BB4D4D">
        <w:t xml:space="preserve">age </w:t>
      </w:r>
      <w:r>
        <w:t xml:space="preserve">is radiometric dating. </w:t>
      </w:r>
    </w:p>
    <w:p w:rsidR="00887D05" w:rsidRDefault="00887D05" w:rsidP="004D45F0">
      <w:pPr>
        <w:jc w:val="both"/>
      </w:pPr>
    </w:p>
    <w:p w:rsidR="00887D05" w:rsidRDefault="00887D05" w:rsidP="004D45F0">
      <w:pPr>
        <w:pStyle w:val="Heading3"/>
        <w:jc w:val="both"/>
      </w:pPr>
      <w:r w:rsidRPr="00887D05">
        <w:lastRenderedPageBreak/>
        <w:t xml:space="preserve">Radiometric Dating </w:t>
      </w:r>
      <w:r w:rsidR="0007270C">
        <w:t>De</w:t>
      </w:r>
      <w:r w:rsidR="002C00D1">
        <w:t>mystified</w:t>
      </w:r>
    </w:p>
    <w:p w:rsidR="00A854DD" w:rsidRDefault="00A854DD" w:rsidP="004D45F0">
      <w:pPr>
        <w:jc w:val="both"/>
        <w:rPr>
          <w:u w:val="single"/>
        </w:rPr>
      </w:pPr>
    </w:p>
    <w:p w:rsidR="00C05152" w:rsidRDefault="00A854DD" w:rsidP="004D45F0">
      <w:pPr>
        <w:jc w:val="both"/>
      </w:pPr>
      <w:r>
        <w:t xml:space="preserve">Radiometric dating is based on the fact that some </w:t>
      </w:r>
      <w:r w:rsidR="00231F09">
        <w:t xml:space="preserve">atoms have extra protons in their nuclei causing them to be </w:t>
      </w:r>
      <w:r w:rsidR="004A075D">
        <w:t xml:space="preserve">inherently </w:t>
      </w:r>
      <w:r>
        <w:t xml:space="preserve">unstable. </w:t>
      </w:r>
      <w:r w:rsidR="004A075D">
        <w:t>This means that if l</w:t>
      </w:r>
      <w:r>
        <w:t xml:space="preserve">eft alone, these molecules </w:t>
      </w:r>
      <w:r w:rsidR="004A075D">
        <w:t>will change or “</w:t>
      </w:r>
      <w:r>
        <w:t>degrade</w:t>
      </w:r>
      <w:r w:rsidR="004A075D">
        <w:t>”</w:t>
      </w:r>
      <w:r>
        <w:t xml:space="preserve"> into other</w:t>
      </w:r>
      <w:r w:rsidRPr="00A854DD">
        <w:t xml:space="preserve"> </w:t>
      </w:r>
      <w:r w:rsidR="00EC7DB6">
        <w:t xml:space="preserve">more stable </w:t>
      </w:r>
      <w:r w:rsidRPr="00A854DD">
        <w:t>molecules</w:t>
      </w:r>
      <w:r w:rsidR="00EC7DB6">
        <w:t xml:space="preserve"> over time at rates that are </w:t>
      </w:r>
      <w:r w:rsidR="00BE51C6">
        <w:t xml:space="preserve">considered to be </w:t>
      </w:r>
      <w:r w:rsidR="00EC7DB6">
        <w:t>constant</w:t>
      </w:r>
      <w:r w:rsidR="00231F09">
        <w:t xml:space="preserve">. Secular scientists presume (based on little or no evidence) that the rates of decay have never changed throughout history. Atoms </w:t>
      </w:r>
      <w:r w:rsidR="00E743B2">
        <w:t>that exhibit this kind of change are called “</w:t>
      </w:r>
      <w:r w:rsidR="00C05152">
        <w:t>r</w:t>
      </w:r>
      <w:r w:rsidR="00E743B2">
        <w:t>adioactive</w:t>
      </w:r>
      <w:r w:rsidR="00C05152">
        <w:t xml:space="preserve"> isotopes</w:t>
      </w:r>
      <w:r w:rsidR="007C2768">
        <w:t>,</w:t>
      </w:r>
      <w:r w:rsidR="00E743B2">
        <w:t>” and some of the energy that is emitted during the change can be dangerous and cause damage (</w:t>
      </w:r>
      <w:r w:rsidR="00BB4D4D">
        <w:t xml:space="preserve">or </w:t>
      </w:r>
      <w:r w:rsidR="00E743B2">
        <w:t>mutations)</w:t>
      </w:r>
      <w:r w:rsidR="00C05152">
        <w:t xml:space="preserve"> to a living </w:t>
      </w:r>
      <w:r w:rsidR="00E743B2">
        <w:t xml:space="preserve">organism’s DNA. </w:t>
      </w:r>
      <w:r w:rsidR="00C05152">
        <w:t xml:space="preserve">Some </w:t>
      </w:r>
      <w:r w:rsidR="00BB4D4D">
        <w:t xml:space="preserve">real-world </w:t>
      </w:r>
      <w:r w:rsidR="00C05152">
        <w:t>e</w:t>
      </w:r>
      <w:r w:rsidR="00E743B2">
        <w:t>xample</w:t>
      </w:r>
      <w:r w:rsidR="00C05152">
        <w:t>s</w:t>
      </w:r>
      <w:r w:rsidR="00E743B2">
        <w:t xml:space="preserve"> of this </w:t>
      </w:r>
      <w:r w:rsidR="00BB4D4D">
        <w:t xml:space="preserve">can be found in the terrible </w:t>
      </w:r>
      <w:r w:rsidR="00C05152">
        <w:t>residual effects of radiation exposure following the Hiroshima and Nagasaki atomic bomb blasts</w:t>
      </w:r>
      <w:r w:rsidR="00BB4D4D">
        <w:t>,</w:t>
      </w:r>
      <w:r w:rsidR="00C05152">
        <w:t xml:space="preserve"> and</w:t>
      </w:r>
      <w:r w:rsidR="00E743B2">
        <w:t xml:space="preserve"> the </w:t>
      </w:r>
      <w:r w:rsidR="00BB4D4D">
        <w:t xml:space="preserve">effects of </w:t>
      </w:r>
      <w:r w:rsidR="00E743B2">
        <w:t>radiation leak</w:t>
      </w:r>
      <w:r w:rsidR="00C05152">
        <w:t>age</w:t>
      </w:r>
      <w:r w:rsidR="00E743B2">
        <w:t xml:space="preserve"> that occurred at the Chernobyl nuclear power plant in Ukraine in 1986. </w:t>
      </w:r>
      <w:r w:rsidR="00C05152">
        <w:t xml:space="preserve">People exposed to these high levels of radiation have suffered </w:t>
      </w:r>
      <w:r w:rsidR="00BA2221">
        <w:t xml:space="preserve">damaging </w:t>
      </w:r>
      <w:r w:rsidR="00C05152">
        <w:t xml:space="preserve">effects including high rates of cancer and leukemia and high incidences of birth defects </w:t>
      </w:r>
      <w:r w:rsidR="00BB4D4D">
        <w:t>and deformities due to</w:t>
      </w:r>
      <w:r w:rsidR="00C05152">
        <w:t xml:space="preserve"> </w:t>
      </w:r>
      <w:r w:rsidR="00231F09">
        <w:t xml:space="preserve">the </w:t>
      </w:r>
      <w:r w:rsidR="00C05152">
        <w:t>damage</w:t>
      </w:r>
      <w:r w:rsidR="00BB4D4D">
        <w:t xml:space="preserve"> to their DNA</w:t>
      </w:r>
      <w:r w:rsidR="00C05152">
        <w:t xml:space="preserve">. </w:t>
      </w:r>
    </w:p>
    <w:p w:rsidR="00C05152" w:rsidRDefault="00C05152" w:rsidP="004D45F0">
      <w:pPr>
        <w:jc w:val="both"/>
      </w:pPr>
    </w:p>
    <w:p w:rsidR="004A075D" w:rsidRDefault="00C05152" w:rsidP="004D45F0">
      <w:pPr>
        <w:jc w:val="both"/>
      </w:pPr>
      <w:r>
        <w:t>When radioactive materials decay, t</w:t>
      </w:r>
      <w:r w:rsidR="004A075D">
        <w:t xml:space="preserve">he original </w:t>
      </w:r>
      <w:r w:rsidR="00231F09">
        <w:t xml:space="preserve">isotope </w:t>
      </w:r>
      <w:r w:rsidR="004A075D">
        <w:t xml:space="preserve">is referred to as the </w:t>
      </w:r>
      <w:r>
        <w:t>“p</w:t>
      </w:r>
      <w:r w:rsidR="004A075D">
        <w:t>arent</w:t>
      </w:r>
      <w:r>
        <w:t>”</w:t>
      </w:r>
      <w:r w:rsidR="004A075D">
        <w:t xml:space="preserve"> element</w:t>
      </w:r>
      <w:r w:rsidR="007C2768">
        <w:t>,</w:t>
      </w:r>
      <w:r w:rsidR="004A075D">
        <w:t xml:space="preserve"> and </w:t>
      </w:r>
      <w:r>
        <w:t>(</w:t>
      </w:r>
      <w:r w:rsidR="004A075D">
        <w:t>after the change</w:t>
      </w:r>
      <w:r>
        <w:t>)</w:t>
      </w:r>
      <w:r w:rsidR="004A075D">
        <w:t xml:space="preserve"> the </w:t>
      </w:r>
      <w:r>
        <w:t xml:space="preserve">new </w:t>
      </w:r>
      <w:r w:rsidR="00231F09">
        <w:t xml:space="preserve">isotope </w:t>
      </w:r>
      <w:r w:rsidR="004A075D">
        <w:t>is referred to as the “</w:t>
      </w:r>
      <w:r>
        <w:t>d</w:t>
      </w:r>
      <w:r w:rsidR="004A075D">
        <w:t>aughter” element. The</w:t>
      </w:r>
      <w:r>
        <w:t xml:space="preserve"> time it takes for half of the p</w:t>
      </w:r>
      <w:r w:rsidR="004A075D">
        <w:t xml:space="preserve">arent </w:t>
      </w:r>
      <w:r w:rsidR="00231F09">
        <w:t xml:space="preserve">atoms </w:t>
      </w:r>
      <w:r w:rsidR="004A075D">
        <w:t xml:space="preserve">to change into </w:t>
      </w:r>
      <w:r w:rsidR="00231F09">
        <w:t xml:space="preserve">the </w:t>
      </w:r>
      <w:r>
        <w:t xml:space="preserve">daughter </w:t>
      </w:r>
      <w:r w:rsidR="00231F09">
        <w:t xml:space="preserve">isotope </w:t>
      </w:r>
      <w:r>
        <w:t>is</w:t>
      </w:r>
      <w:r w:rsidR="004A075D">
        <w:t xml:space="preserve"> called the</w:t>
      </w:r>
      <w:r>
        <w:t xml:space="preserve"> radioactive</w:t>
      </w:r>
      <w:r w:rsidR="004A075D">
        <w:t xml:space="preserve"> “</w:t>
      </w:r>
      <w:proofErr w:type="spellStart"/>
      <w:r>
        <w:t>h</w:t>
      </w:r>
      <w:r w:rsidR="00BB4D4D">
        <w:t>alf l</w:t>
      </w:r>
      <w:r w:rsidR="004A075D">
        <w:t>ife</w:t>
      </w:r>
      <w:proofErr w:type="spellEnd"/>
      <w:r w:rsidR="00BB4D4D">
        <w:t>.</w:t>
      </w:r>
      <w:r w:rsidR="004A075D">
        <w:t>”</w:t>
      </w:r>
      <w:r w:rsidR="00E743B2">
        <w:t xml:space="preserve"> Some </w:t>
      </w:r>
      <w:r w:rsidR="00231F09">
        <w:t xml:space="preserve">radioactive elements </w:t>
      </w:r>
      <w:r w:rsidR="00BB4D4D">
        <w:t xml:space="preserve">have </w:t>
      </w:r>
      <w:r w:rsidR="0015251E">
        <w:t>half-</w:t>
      </w:r>
      <w:r w:rsidR="00E743B2">
        <w:t xml:space="preserve">lives </w:t>
      </w:r>
      <w:r w:rsidR="00BB4D4D">
        <w:t xml:space="preserve">as long as millions or billions of years, while </w:t>
      </w:r>
      <w:r w:rsidR="00E743B2">
        <w:t>others are relatively short</w:t>
      </w:r>
      <w:r w:rsidR="00D64940">
        <w:t>—</w:t>
      </w:r>
      <w:r w:rsidR="00BB4D4D">
        <w:t>on the order of thousands of years or even as fast as just a few minutes in some cases</w:t>
      </w:r>
      <w:r w:rsidR="00E743B2">
        <w:t>.</w:t>
      </w:r>
    </w:p>
    <w:p w:rsidR="00E743B2" w:rsidRDefault="00E743B2" w:rsidP="004D45F0">
      <w:pPr>
        <w:jc w:val="both"/>
      </w:pPr>
    </w:p>
    <w:p w:rsidR="00264003" w:rsidRDefault="00390042" w:rsidP="004D45F0">
      <w:pPr>
        <w:jc w:val="both"/>
      </w:pPr>
      <w:r>
        <w:t xml:space="preserve">Below </w:t>
      </w:r>
      <w:r w:rsidR="004A075D">
        <w:t>are a few e</w:t>
      </w:r>
      <w:r>
        <w:t xml:space="preserve">xamples of isotopes commonly used in radiometric </w:t>
      </w:r>
      <w:proofErr w:type="gramStart"/>
      <w:r>
        <w:t>dating.</w:t>
      </w:r>
      <w:proofErr w:type="gramEnd"/>
      <w:r>
        <w:t xml:space="preserve"> The number following the element name is the “atomic weight” of the element. This number indicates the number of protons that the atom has in its nucleus</w:t>
      </w:r>
      <w:r w:rsidR="00D64940">
        <w:t>,</w:t>
      </w:r>
      <w:r>
        <w:t xml:space="preserve"> and it is used to compare relative weights between the various atomic elements. Note the very short half of Carbon-14. Carbon-14 is only used to date things that were once living</w:t>
      </w:r>
      <w:r w:rsidR="0015251E">
        <w:t xml:space="preserve"> (plants and animals)</w:t>
      </w:r>
      <w:r>
        <w:t>.</w:t>
      </w:r>
      <w:r w:rsidR="00097A9C">
        <w:t xml:space="preserve"> All of the other isotopes are </w:t>
      </w:r>
      <w:r w:rsidR="00BB4D4D">
        <w:t>used to date rock samples</w:t>
      </w:r>
      <w:r w:rsidR="00097A9C">
        <w:t xml:space="preserve"> that contain one or more of the parent and daughter element pairs.</w:t>
      </w:r>
    </w:p>
    <w:p w:rsidR="004A075D" w:rsidRDefault="004A075D" w:rsidP="004D45F0">
      <w:pPr>
        <w:jc w:val="both"/>
      </w:pPr>
    </w:p>
    <w:tbl>
      <w:tblPr>
        <w:tblStyle w:val="TableGrid"/>
        <w:tblW w:w="0" w:type="auto"/>
        <w:tblInd w:w="288" w:type="dxa"/>
        <w:tblLook w:val="04A0" w:firstRow="1" w:lastRow="0" w:firstColumn="1" w:lastColumn="0" w:noHBand="0" w:noVBand="1"/>
      </w:tblPr>
      <w:tblGrid>
        <w:gridCol w:w="1562"/>
        <w:gridCol w:w="1813"/>
        <w:gridCol w:w="1881"/>
      </w:tblGrid>
      <w:tr w:rsidR="004A075D" w:rsidTr="00353DB5">
        <w:tc>
          <w:tcPr>
            <w:tcW w:w="1562" w:type="dxa"/>
            <w:shd w:val="clear" w:color="auto" w:fill="000000" w:themeFill="text1"/>
          </w:tcPr>
          <w:p w:rsidR="004A075D" w:rsidRDefault="004A075D" w:rsidP="004D45F0">
            <w:pPr>
              <w:jc w:val="both"/>
            </w:pPr>
            <w:r>
              <w:t>Parent Element</w:t>
            </w:r>
          </w:p>
        </w:tc>
        <w:tc>
          <w:tcPr>
            <w:tcW w:w="1813" w:type="dxa"/>
            <w:shd w:val="clear" w:color="auto" w:fill="000000" w:themeFill="text1"/>
          </w:tcPr>
          <w:p w:rsidR="004A075D" w:rsidRDefault="004A075D" w:rsidP="004D45F0">
            <w:pPr>
              <w:jc w:val="both"/>
            </w:pPr>
            <w:r>
              <w:t>Daughter Element</w:t>
            </w:r>
          </w:p>
        </w:tc>
        <w:tc>
          <w:tcPr>
            <w:tcW w:w="1881" w:type="dxa"/>
            <w:shd w:val="clear" w:color="auto" w:fill="000000" w:themeFill="text1"/>
          </w:tcPr>
          <w:p w:rsidR="004A075D" w:rsidRDefault="004A075D" w:rsidP="004D45F0">
            <w:pPr>
              <w:jc w:val="both"/>
            </w:pPr>
            <w:r>
              <w:t>Half Life</w:t>
            </w:r>
            <w:r w:rsidR="00D52C7B">
              <w:t xml:space="preserve"> (Years)</w:t>
            </w:r>
          </w:p>
        </w:tc>
      </w:tr>
      <w:tr w:rsidR="004A075D" w:rsidTr="00353DB5">
        <w:tc>
          <w:tcPr>
            <w:tcW w:w="1562" w:type="dxa"/>
          </w:tcPr>
          <w:p w:rsidR="004A075D" w:rsidRDefault="00390042" w:rsidP="004D45F0">
            <w:pPr>
              <w:jc w:val="both"/>
            </w:pPr>
            <w:r w:rsidRPr="00C1358C">
              <w:t>Uranium-238</w:t>
            </w:r>
          </w:p>
        </w:tc>
        <w:tc>
          <w:tcPr>
            <w:tcW w:w="1813" w:type="dxa"/>
          </w:tcPr>
          <w:p w:rsidR="004A075D" w:rsidRDefault="00390042" w:rsidP="004D45F0">
            <w:pPr>
              <w:jc w:val="both"/>
            </w:pPr>
            <w:r w:rsidRPr="00C1358C">
              <w:t>Lead-206</w:t>
            </w:r>
          </w:p>
        </w:tc>
        <w:tc>
          <w:tcPr>
            <w:tcW w:w="1881" w:type="dxa"/>
          </w:tcPr>
          <w:p w:rsidR="004A075D" w:rsidRDefault="00390042" w:rsidP="00D52C7B">
            <w:pPr>
              <w:jc w:val="both"/>
            </w:pPr>
            <w:r w:rsidRPr="00C1358C">
              <w:t>4.468 billion</w:t>
            </w:r>
          </w:p>
        </w:tc>
      </w:tr>
      <w:tr w:rsidR="004A075D" w:rsidTr="00353DB5">
        <w:tc>
          <w:tcPr>
            <w:tcW w:w="1562" w:type="dxa"/>
          </w:tcPr>
          <w:p w:rsidR="004A075D" w:rsidRDefault="00390042" w:rsidP="004D45F0">
            <w:pPr>
              <w:jc w:val="both"/>
            </w:pPr>
            <w:r w:rsidRPr="00C1358C">
              <w:t>Uranium-235</w:t>
            </w:r>
          </w:p>
        </w:tc>
        <w:tc>
          <w:tcPr>
            <w:tcW w:w="1813" w:type="dxa"/>
          </w:tcPr>
          <w:p w:rsidR="004A075D" w:rsidRDefault="00390042" w:rsidP="004D45F0">
            <w:pPr>
              <w:jc w:val="both"/>
            </w:pPr>
            <w:r w:rsidRPr="00C1358C">
              <w:t>Lead-207</w:t>
            </w:r>
          </w:p>
        </w:tc>
        <w:tc>
          <w:tcPr>
            <w:tcW w:w="1881" w:type="dxa"/>
          </w:tcPr>
          <w:p w:rsidR="004A075D" w:rsidRDefault="00390042" w:rsidP="00D52C7B">
            <w:pPr>
              <w:jc w:val="both"/>
            </w:pPr>
            <w:r w:rsidRPr="00C1358C">
              <w:t>704 million</w:t>
            </w:r>
          </w:p>
        </w:tc>
      </w:tr>
      <w:tr w:rsidR="004A075D" w:rsidTr="00353DB5">
        <w:tc>
          <w:tcPr>
            <w:tcW w:w="1562" w:type="dxa"/>
          </w:tcPr>
          <w:p w:rsidR="004A075D" w:rsidRDefault="00390042" w:rsidP="004D45F0">
            <w:pPr>
              <w:jc w:val="both"/>
            </w:pPr>
            <w:r w:rsidRPr="00C1358C">
              <w:t>Rubidium-87</w:t>
            </w:r>
          </w:p>
        </w:tc>
        <w:tc>
          <w:tcPr>
            <w:tcW w:w="1813" w:type="dxa"/>
          </w:tcPr>
          <w:p w:rsidR="004A075D" w:rsidRDefault="00390042" w:rsidP="004D45F0">
            <w:pPr>
              <w:jc w:val="both"/>
            </w:pPr>
            <w:r w:rsidRPr="00C1358C">
              <w:t>Strontium-87</w:t>
            </w:r>
          </w:p>
        </w:tc>
        <w:tc>
          <w:tcPr>
            <w:tcW w:w="1881" w:type="dxa"/>
          </w:tcPr>
          <w:p w:rsidR="004A075D" w:rsidRDefault="00390042" w:rsidP="00D52C7B">
            <w:pPr>
              <w:jc w:val="both"/>
            </w:pPr>
            <w:r w:rsidRPr="00C1358C">
              <w:t>48.8 billion</w:t>
            </w:r>
          </w:p>
        </w:tc>
      </w:tr>
      <w:tr w:rsidR="004A075D" w:rsidTr="00353DB5">
        <w:tc>
          <w:tcPr>
            <w:tcW w:w="1562" w:type="dxa"/>
          </w:tcPr>
          <w:p w:rsidR="004A075D" w:rsidRDefault="00390042" w:rsidP="004D45F0">
            <w:pPr>
              <w:jc w:val="both"/>
            </w:pPr>
            <w:r w:rsidRPr="00C1358C">
              <w:t>Potassium-40</w:t>
            </w:r>
          </w:p>
        </w:tc>
        <w:tc>
          <w:tcPr>
            <w:tcW w:w="1813" w:type="dxa"/>
          </w:tcPr>
          <w:p w:rsidR="004A075D" w:rsidRDefault="00390042" w:rsidP="004D45F0">
            <w:pPr>
              <w:jc w:val="both"/>
            </w:pPr>
            <w:r w:rsidRPr="00C1358C">
              <w:t>Argon-40</w:t>
            </w:r>
          </w:p>
        </w:tc>
        <w:tc>
          <w:tcPr>
            <w:tcW w:w="1881" w:type="dxa"/>
          </w:tcPr>
          <w:p w:rsidR="004A075D" w:rsidRDefault="00390042" w:rsidP="004D45F0">
            <w:pPr>
              <w:jc w:val="both"/>
            </w:pPr>
            <w:r w:rsidRPr="00C1358C">
              <w:t>1.277 billion</w:t>
            </w:r>
            <w:r w:rsidR="00D52C7B">
              <w:t xml:space="preserve"> </w:t>
            </w:r>
          </w:p>
        </w:tc>
      </w:tr>
      <w:tr w:rsidR="00390042" w:rsidTr="00353DB5">
        <w:tc>
          <w:tcPr>
            <w:tcW w:w="1562" w:type="dxa"/>
          </w:tcPr>
          <w:p w:rsidR="00390042" w:rsidRPr="00C1358C" w:rsidRDefault="00390042" w:rsidP="004D45F0">
            <w:pPr>
              <w:jc w:val="both"/>
            </w:pPr>
            <w:r w:rsidRPr="00C1358C">
              <w:t>Sam</w:t>
            </w:r>
            <w:r w:rsidR="00BB4D4D" w:rsidRPr="00C1358C">
              <w:t>a</w:t>
            </w:r>
            <w:r w:rsidRPr="00C1358C">
              <w:t>rium-147</w:t>
            </w:r>
          </w:p>
        </w:tc>
        <w:tc>
          <w:tcPr>
            <w:tcW w:w="1813" w:type="dxa"/>
          </w:tcPr>
          <w:p w:rsidR="00390042" w:rsidRPr="00C1358C" w:rsidRDefault="00390042" w:rsidP="004D45F0">
            <w:pPr>
              <w:jc w:val="both"/>
            </w:pPr>
            <w:r w:rsidRPr="00C1358C">
              <w:t>Neodymium-</w:t>
            </w:r>
            <w:r w:rsidR="00097A9C" w:rsidRPr="00C1358C">
              <w:t>143</w:t>
            </w:r>
          </w:p>
        </w:tc>
        <w:tc>
          <w:tcPr>
            <w:tcW w:w="1881" w:type="dxa"/>
          </w:tcPr>
          <w:p w:rsidR="00390042" w:rsidRPr="00C1358C" w:rsidRDefault="00097A9C" w:rsidP="00D52C7B">
            <w:pPr>
              <w:jc w:val="both"/>
            </w:pPr>
            <w:r w:rsidRPr="00C1358C">
              <w:t>106 billion</w:t>
            </w:r>
          </w:p>
        </w:tc>
      </w:tr>
      <w:tr w:rsidR="00390042" w:rsidTr="00353DB5">
        <w:tc>
          <w:tcPr>
            <w:tcW w:w="1562" w:type="dxa"/>
          </w:tcPr>
          <w:p w:rsidR="00390042" w:rsidRPr="00C1358C" w:rsidRDefault="00390042" w:rsidP="004D45F0">
            <w:pPr>
              <w:jc w:val="both"/>
            </w:pPr>
            <w:r w:rsidRPr="00C1358C">
              <w:t>Carbon-14</w:t>
            </w:r>
          </w:p>
        </w:tc>
        <w:tc>
          <w:tcPr>
            <w:tcW w:w="1813" w:type="dxa"/>
          </w:tcPr>
          <w:p w:rsidR="00390042" w:rsidRPr="00C1358C" w:rsidRDefault="00390042" w:rsidP="004D45F0">
            <w:pPr>
              <w:jc w:val="both"/>
            </w:pPr>
            <w:r w:rsidRPr="00C1358C">
              <w:t>Nitrogen-14</w:t>
            </w:r>
          </w:p>
        </w:tc>
        <w:tc>
          <w:tcPr>
            <w:tcW w:w="1881" w:type="dxa"/>
          </w:tcPr>
          <w:p w:rsidR="00390042" w:rsidRPr="00C1358C" w:rsidRDefault="00390042" w:rsidP="00D52C7B">
            <w:pPr>
              <w:jc w:val="both"/>
            </w:pPr>
            <w:r w:rsidRPr="00C1358C">
              <w:t>5</w:t>
            </w:r>
            <w:r w:rsidR="00D64940" w:rsidRPr="00C1358C">
              <w:t>,</w:t>
            </w:r>
            <w:r w:rsidRPr="00C1358C">
              <w:t>730</w:t>
            </w:r>
          </w:p>
        </w:tc>
      </w:tr>
    </w:tbl>
    <w:p w:rsidR="004A075D" w:rsidRDefault="004A075D" w:rsidP="004D45F0">
      <w:pPr>
        <w:jc w:val="both"/>
      </w:pPr>
    </w:p>
    <w:p w:rsidR="00097A9C" w:rsidRDefault="00BB4D4D" w:rsidP="004D45F0">
      <w:pPr>
        <w:jc w:val="both"/>
      </w:pPr>
      <w:r>
        <w:t xml:space="preserve">The </w:t>
      </w:r>
      <w:r w:rsidR="00353DB5">
        <w:t xml:space="preserve">core </w:t>
      </w:r>
      <w:r>
        <w:t xml:space="preserve">idea behind </w:t>
      </w:r>
      <w:r w:rsidR="00D64940">
        <w:t xml:space="preserve">radiometric </w:t>
      </w:r>
      <w:r>
        <w:t>(or</w:t>
      </w:r>
      <w:r w:rsidR="00D64940" w:rsidRPr="00D64940">
        <w:t xml:space="preserve"> </w:t>
      </w:r>
      <w:r w:rsidR="00D64940">
        <w:t>radioisotope</w:t>
      </w:r>
      <w:r w:rsidR="00097A9C">
        <w:t xml:space="preserve">) dating is really quite simple. </w:t>
      </w:r>
      <w:r>
        <w:t>R</w:t>
      </w:r>
      <w:r w:rsidR="00097A9C">
        <w:t>ock sample</w:t>
      </w:r>
      <w:r>
        <w:t xml:space="preserve">s are </w:t>
      </w:r>
      <w:r w:rsidR="00097A9C">
        <w:t xml:space="preserve">analyzed to determine the amount (or number) of parent and daughter atoms present. Three major assumptions must then be applied </w:t>
      </w:r>
      <w:r w:rsidR="00F7667B">
        <w:t xml:space="preserve">in order </w:t>
      </w:r>
      <w:r w:rsidR="00097A9C">
        <w:t xml:space="preserve">to </w:t>
      </w:r>
      <w:r>
        <w:t>arrive at</w:t>
      </w:r>
      <w:r w:rsidR="00097A9C">
        <w:t xml:space="preserve"> an</w:t>
      </w:r>
      <w:r>
        <w:t xml:space="preserve"> age for the rock based on the measured</w:t>
      </w:r>
      <w:r w:rsidR="00097A9C">
        <w:t xml:space="preserve"> amounts.</w:t>
      </w:r>
    </w:p>
    <w:p w:rsidR="00097A9C" w:rsidRDefault="00097A9C" w:rsidP="004D45F0">
      <w:pPr>
        <w:jc w:val="both"/>
      </w:pPr>
    </w:p>
    <w:p w:rsidR="00097A9C" w:rsidRPr="009613B1" w:rsidRDefault="00097A9C" w:rsidP="004D45F0">
      <w:pPr>
        <w:jc w:val="both"/>
      </w:pPr>
      <w:r w:rsidRPr="00097A9C">
        <w:rPr>
          <w:u w:val="single"/>
        </w:rPr>
        <w:t>Assumption #1</w:t>
      </w:r>
      <w:r w:rsidR="001B431A" w:rsidRPr="00F06985">
        <w:t xml:space="preserve">: </w:t>
      </w:r>
      <w:r w:rsidR="001C5E84">
        <w:t xml:space="preserve">Initial Condition of </w:t>
      </w:r>
      <w:r w:rsidR="00BE51C6">
        <w:t>Z</w:t>
      </w:r>
      <w:r w:rsidR="007744B9">
        <w:t>ero</w:t>
      </w:r>
      <w:r w:rsidR="00C25475">
        <w:t xml:space="preserve"> </w:t>
      </w:r>
      <w:r w:rsidR="001C5E84">
        <w:t>D</w:t>
      </w:r>
      <w:r w:rsidR="00C25475">
        <w:t xml:space="preserve">aughter </w:t>
      </w:r>
      <w:proofErr w:type="gramStart"/>
      <w:r w:rsidR="00C25475">
        <w:t>E</w:t>
      </w:r>
      <w:r w:rsidR="00D35694" w:rsidRPr="009613B1">
        <w:t>lement</w:t>
      </w:r>
      <w:proofErr w:type="gramEnd"/>
      <w:r w:rsidR="001C5E84">
        <w:t xml:space="preserve"> </w:t>
      </w:r>
    </w:p>
    <w:p w:rsidR="00097A9C" w:rsidRDefault="00097A9C" w:rsidP="004D45F0">
      <w:pPr>
        <w:jc w:val="both"/>
      </w:pPr>
      <w:r>
        <w:t>In order to arrive at an age of the sample</w:t>
      </w:r>
      <w:r w:rsidR="00D35694">
        <w:t>,</w:t>
      </w:r>
      <w:r>
        <w:t xml:space="preserve"> the first assumption that scientists </w:t>
      </w:r>
      <w:r w:rsidR="00F7667B">
        <w:t xml:space="preserve">must </w:t>
      </w:r>
      <w:r>
        <w:t xml:space="preserve">apply </w:t>
      </w:r>
      <w:r w:rsidR="008539EE">
        <w:t xml:space="preserve">concerns </w:t>
      </w:r>
      <w:r w:rsidR="00F7667B">
        <w:t xml:space="preserve">the initial conditions of the sample. They must assume </w:t>
      </w:r>
      <w:r>
        <w:t xml:space="preserve">that no daughter element was present when the rock was first formed and that the entire amount of daughter element present in the sample resulted from the decay of the parent element. Since there is no way to determine what the composition of the rock was when it was originally formed perhaps thousands, millions or billions of years ago, some assumption about the amount of daughter </w:t>
      </w:r>
      <w:r w:rsidR="009E0C14">
        <w:t xml:space="preserve">element </w:t>
      </w:r>
      <w:r>
        <w:t xml:space="preserve">present must be made </w:t>
      </w:r>
      <w:r w:rsidR="00421F09">
        <w:t xml:space="preserve">if an </w:t>
      </w:r>
      <w:r>
        <w:t xml:space="preserve">age </w:t>
      </w:r>
      <w:r w:rsidR="00421F09">
        <w:t>of the</w:t>
      </w:r>
      <w:r>
        <w:t xml:space="preserve"> sample</w:t>
      </w:r>
      <w:r w:rsidR="00421F09">
        <w:t xml:space="preserve"> is to be calculated </w:t>
      </w:r>
      <w:r w:rsidR="00F7667B">
        <w:t>based on</w:t>
      </w:r>
      <w:r w:rsidR="00421F09">
        <w:t xml:space="preserve"> the rate of </w:t>
      </w:r>
      <w:r w:rsidR="00F7667B">
        <w:t xml:space="preserve">radiometric </w:t>
      </w:r>
      <w:r w:rsidR="00421F09">
        <w:t>decay</w:t>
      </w:r>
      <w:r>
        <w:t>.</w:t>
      </w:r>
      <w:r w:rsidR="00421F09">
        <w:t xml:space="preserve"> Note here that there is no scientific basis </w:t>
      </w:r>
      <w:r w:rsidR="0015251E">
        <w:t xml:space="preserve">for </w:t>
      </w:r>
      <w:r w:rsidR="00421F09">
        <w:t xml:space="preserve">determining the original </w:t>
      </w:r>
      <w:r w:rsidR="00F7667B">
        <w:t>composition of the sample</w:t>
      </w:r>
      <w:r w:rsidR="009E0C14">
        <w:t>,</w:t>
      </w:r>
      <w:r w:rsidR="00F7667B">
        <w:t xml:space="preserve"> and that</w:t>
      </w:r>
      <w:r w:rsidR="00421F09">
        <w:t xml:space="preserve"> out of the range of </w:t>
      </w:r>
      <w:proofErr w:type="gramStart"/>
      <w:r w:rsidR="00421F09">
        <w:t>possibilities,</w:t>
      </w:r>
      <w:proofErr w:type="gramEnd"/>
      <w:r w:rsidR="00421F09">
        <w:t xml:space="preserve"> secular scientists choose the assumption that gives the oldest age </w:t>
      </w:r>
      <w:r w:rsidR="0015251E">
        <w:t>for</w:t>
      </w:r>
      <w:r w:rsidR="00421F09">
        <w:t xml:space="preserve"> the sample. It is probable that </w:t>
      </w:r>
      <w:r w:rsidR="00F7667B">
        <w:t xml:space="preserve">the zero daughter element assumption was chosen </w:t>
      </w:r>
      <w:r w:rsidR="00421F09">
        <w:t>in order to lend further credibility to “Big E” evolution because it requires very long ages</w:t>
      </w:r>
      <w:r w:rsidR="009E0C14">
        <w:t>.</w:t>
      </w:r>
      <w:r w:rsidR="00F7667B">
        <w:t xml:space="preserve"> </w:t>
      </w:r>
      <w:proofErr w:type="gramStart"/>
      <w:r w:rsidR="00421F09">
        <w:t>Over short, observable periods of time</w:t>
      </w:r>
      <w:r w:rsidR="009E0C14">
        <w:t>,</w:t>
      </w:r>
      <w:r w:rsidR="00421F09">
        <w:t xml:space="preserve"> the changes necessary to support </w:t>
      </w:r>
      <w:r w:rsidR="009E0C14">
        <w:t>“</w:t>
      </w:r>
      <w:r w:rsidR="00421F09">
        <w:t>Big E</w:t>
      </w:r>
      <w:r w:rsidR="009E0C14">
        <w:t>”</w:t>
      </w:r>
      <w:r w:rsidR="00421F09">
        <w:t xml:space="preserve"> evolution have ne</w:t>
      </w:r>
      <w:r w:rsidR="00F7667B">
        <w:t>ver been witnessed or recorded (e.g.</w:t>
      </w:r>
      <w:r w:rsidR="009E0C14">
        <w:t>,</w:t>
      </w:r>
      <w:r w:rsidR="00F7667B">
        <w:t xml:space="preserve"> the slow morphing of one kind of animal into a new and distinctive second kind)</w:t>
      </w:r>
      <w:r w:rsidR="009E0C14">
        <w:t>.</w:t>
      </w:r>
      <w:proofErr w:type="gramEnd"/>
      <w:r w:rsidR="00F7667B">
        <w:t xml:space="preserve"> </w:t>
      </w:r>
      <w:r w:rsidR="00421F09">
        <w:t>I</w:t>
      </w:r>
      <w:r w:rsidR="00F7667B">
        <w:t xml:space="preserve">ndeed many </w:t>
      </w:r>
      <w:r w:rsidR="001B1852">
        <w:t>“</w:t>
      </w:r>
      <w:r w:rsidR="00F7667B">
        <w:t>Big E</w:t>
      </w:r>
      <w:r w:rsidR="001B1852">
        <w:t>”</w:t>
      </w:r>
      <w:r w:rsidR="00F7667B">
        <w:t xml:space="preserve"> </w:t>
      </w:r>
      <w:r w:rsidR="00421F09">
        <w:t xml:space="preserve">evolutionists </w:t>
      </w:r>
      <w:r w:rsidR="007811FA">
        <w:t>freely apply</w:t>
      </w:r>
      <w:r w:rsidR="00F7667B">
        <w:t xml:space="preserve"> the word </w:t>
      </w:r>
      <w:r w:rsidR="00421F09">
        <w:t xml:space="preserve">“science” </w:t>
      </w:r>
      <w:r w:rsidR="00F7667B">
        <w:t>to the theory</w:t>
      </w:r>
      <w:r w:rsidR="001B1852">
        <w:t>,</w:t>
      </w:r>
      <w:r w:rsidR="00F7667B">
        <w:t xml:space="preserve"> </w:t>
      </w:r>
      <w:r w:rsidR="00421F09">
        <w:t>excus</w:t>
      </w:r>
      <w:r w:rsidR="00F7667B">
        <w:t>ing</w:t>
      </w:r>
      <w:r w:rsidR="00556A39">
        <w:t xml:space="preserve"> </w:t>
      </w:r>
      <w:r w:rsidR="00421F09">
        <w:t>the</w:t>
      </w:r>
      <w:r w:rsidR="00F7667B">
        <w:t>mselves from the</w:t>
      </w:r>
      <w:r w:rsidR="00421F09">
        <w:t xml:space="preserve"> need for observable, repeatable evidence because the entire life</w:t>
      </w:r>
      <w:r w:rsidR="0015251E">
        <w:t>span</w:t>
      </w:r>
      <w:r w:rsidR="00421F09">
        <w:t xml:space="preserve"> of</w:t>
      </w:r>
      <w:r w:rsidR="007811FA">
        <w:t xml:space="preserve"> modern science is supposedly too short</w:t>
      </w:r>
      <w:r w:rsidR="0015251E">
        <w:t xml:space="preserve"> </w:t>
      </w:r>
      <w:r w:rsidR="0015251E">
        <w:lastRenderedPageBreak/>
        <w:t>to observe the evolution of entirely new life forms from existing kinds.</w:t>
      </w:r>
      <w:r w:rsidR="00556A39">
        <w:t xml:space="preserve"> </w:t>
      </w:r>
      <w:r w:rsidR="007811FA">
        <w:t>T</w:t>
      </w:r>
      <w:r w:rsidR="009F5FED">
        <w:t>he claim is that molecules-to-</w:t>
      </w:r>
      <w:r w:rsidR="007811FA">
        <w:t xml:space="preserve">man </w:t>
      </w:r>
      <w:r w:rsidR="001B1852">
        <w:t xml:space="preserve">evolution </w:t>
      </w:r>
      <w:r w:rsidR="0015251E">
        <w:t>is occurring</w:t>
      </w:r>
      <w:r w:rsidR="007811FA">
        <w:t xml:space="preserve"> t</w:t>
      </w:r>
      <w:r w:rsidR="00556A39">
        <w:t>o</w:t>
      </w:r>
      <w:r w:rsidR="001B1852">
        <w:t>o</w:t>
      </w:r>
      <w:r w:rsidR="00556A39">
        <w:t xml:space="preserve"> slowly to be observed.</w:t>
      </w:r>
    </w:p>
    <w:p w:rsidR="004A075D" w:rsidRPr="00A854DD" w:rsidRDefault="004A075D" w:rsidP="004D45F0">
      <w:pPr>
        <w:jc w:val="both"/>
      </w:pPr>
    </w:p>
    <w:p w:rsidR="00264003" w:rsidRPr="009613B1" w:rsidRDefault="00D35694" w:rsidP="004D45F0">
      <w:pPr>
        <w:jc w:val="both"/>
      </w:pPr>
      <w:r w:rsidRPr="00D35694">
        <w:rPr>
          <w:u w:val="single"/>
        </w:rPr>
        <w:t>Assumption #2</w:t>
      </w:r>
      <w:r w:rsidR="001B431A" w:rsidRPr="00F06985">
        <w:t xml:space="preserve">: </w:t>
      </w:r>
      <w:r w:rsidR="00BE51C6">
        <w:t>C</w:t>
      </w:r>
      <w:r w:rsidR="00C25475">
        <w:t xml:space="preserve">losed Sample </w:t>
      </w:r>
      <w:r w:rsidR="00C25475" w:rsidRPr="00C25475">
        <w:t>B</w:t>
      </w:r>
      <w:r w:rsidRPr="009613B1">
        <w:t>oundaries</w:t>
      </w:r>
    </w:p>
    <w:p w:rsidR="00264003" w:rsidRDefault="00D35694" w:rsidP="004D45F0">
      <w:pPr>
        <w:jc w:val="both"/>
      </w:pPr>
      <w:r>
        <w:t>The age of a rock sample cannot be determined from amounts of parent and daughter elements present if contamination has occurred. In other words if any amount of parent element has been added or removed over the life of the sample</w:t>
      </w:r>
      <w:r w:rsidR="007744B9">
        <w:t>, the ratio</w:t>
      </w:r>
      <w:r>
        <w:t xml:space="preserve"> of parent to daughter elements becomes meaningless. The same is true for outside influences on the daughter element. Such outside influences might include removal of materials due to erosion or the mixing of the sample </w:t>
      </w:r>
      <w:r w:rsidR="007744B9">
        <w:t xml:space="preserve">with </w:t>
      </w:r>
      <w:r>
        <w:t xml:space="preserve">surrounding materials </w:t>
      </w:r>
      <w:r w:rsidR="007744B9">
        <w:t xml:space="preserve">whose composition includes quantities of </w:t>
      </w:r>
      <w:r>
        <w:t>the parent or daughter elements. Since there is no way to determine outside influences on the content of the sample</w:t>
      </w:r>
      <w:r w:rsidR="007744B9">
        <w:t xml:space="preserve"> over its lifetime</w:t>
      </w:r>
      <w:r>
        <w:t xml:space="preserve">, secular scientists assume </w:t>
      </w:r>
      <w:r w:rsidR="007744B9">
        <w:t xml:space="preserve">that </w:t>
      </w:r>
      <w:r>
        <w:t xml:space="preserve">no contamination </w:t>
      </w:r>
      <w:r w:rsidR="0015251E">
        <w:t xml:space="preserve">has occurred. As with the other </w:t>
      </w:r>
      <w:r>
        <w:t>assumption</w:t>
      </w:r>
      <w:r w:rsidR="0015251E">
        <w:t>s</w:t>
      </w:r>
      <w:r w:rsidR="0026506F">
        <w:t>,</w:t>
      </w:r>
      <w:r w:rsidR="0015251E">
        <w:t xml:space="preserve"> this</w:t>
      </w:r>
      <w:r>
        <w:t xml:space="preserve"> is necessary to </w:t>
      </w:r>
      <w:r w:rsidR="009613B1">
        <w:t xml:space="preserve">arrive at an </w:t>
      </w:r>
      <w:r>
        <w:t xml:space="preserve">age </w:t>
      </w:r>
      <w:r w:rsidR="009613B1">
        <w:t xml:space="preserve">of </w:t>
      </w:r>
      <w:r w:rsidR="007744B9">
        <w:t>the rock</w:t>
      </w:r>
      <w:r>
        <w:t xml:space="preserve"> but it </w:t>
      </w:r>
      <w:r w:rsidR="009613B1">
        <w:t xml:space="preserve">has </w:t>
      </w:r>
      <w:r>
        <w:t xml:space="preserve">no basis in </w:t>
      </w:r>
      <w:r w:rsidR="009613B1">
        <w:t>observable science</w:t>
      </w:r>
      <w:r w:rsidR="00A8031B">
        <w:t>,</w:t>
      </w:r>
      <w:r w:rsidR="009613B1">
        <w:t xml:space="preserve"> and it is </w:t>
      </w:r>
      <w:r w:rsidR="007744B9">
        <w:t xml:space="preserve">very </w:t>
      </w:r>
      <w:r w:rsidR="009613B1">
        <w:t xml:space="preserve">unlikely </w:t>
      </w:r>
      <w:r w:rsidR="007744B9">
        <w:t xml:space="preserve">in most cases </w:t>
      </w:r>
      <w:r w:rsidR="009613B1">
        <w:t xml:space="preserve">that outside influences would have </w:t>
      </w:r>
      <w:r w:rsidR="0015251E">
        <w:t xml:space="preserve">had </w:t>
      </w:r>
      <w:r w:rsidR="009613B1">
        <w:t>no effect on the amounts of parent and daughter elements</w:t>
      </w:r>
      <w:r w:rsidR="007744B9">
        <w:t xml:space="preserve"> </w:t>
      </w:r>
      <w:r w:rsidR="009613B1">
        <w:t xml:space="preserve">over </w:t>
      </w:r>
      <w:r w:rsidR="0015251E">
        <w:t xml:space="preserve">the </w:t>
      </w:r>
      <w:r w:rsidR="0026506F">
        <w:t xml:space="preserve">history of the sample, </w:t>
      </w:r>
      <w:r w:rsidR="00D55323">
        <w:t>particularly if it spans very long periods of time.</w:t>
      </w:r>
    </w:p>
    <w:p w:rsidR="00D35694" w:rsidRDefault="00D35694" w:rsidP="004D45F0">
      <w:pPr>
        <w:jc w:val="both"/>
      </w:pPr>
    </w:p>
    <w:p w:rsidR="009613B1" w:rsidRDefault="009613B1" w:rsidP="004D45F0">
      <w:pPr>
        <w:jc w:val="both"/>
      </w:pPr>
      <w:r>
        <w:rPr>
          <w:u w:val="single"/>
        </w:rPr>
        <w:t>Assumption #3</w:t>
      </w:r>
      <w:r w:rsidR="001B431A" w:rsidRPr="00F06985">
        <w:t xml:space="preserve">: </w:t>
      </w:r>
      <w:r w:rsidR="00BE51C6">
        <w:t>C</w:t>
      </w:r>
      <w:r w:rsidR="00C25475">
        <w:t>onstant Rates of D</w:t>
      </w:r>
      <w:r>
        <w:t xml:space="preserve">ecay </w:t>
      </w:r>
    </w:p>
    <w:p w:rsidR="009613B1" w:rsidRPr="009613B1" w:rsidRDefault="009613B1" w:rsidP="004D45F0">
      <w:pPr>
        <w:jc w:val="both"/>
      </w:pPr>
      <w:r>
        <w:t xml:space="preserve">The third major assumption that must be applied to rock samples in order to determine their age from radiometric dating is that the rates of decay that we observe today have been constant through thousands, millions or billions of years </w:t>
      </w:r>
      <w:r w:rsidR="007744B9">
        <w:t xml:space="preserve">of </w:t>
      </w:r>
      <w:r>
        <w:t xml:space="preserve">history. </w:t>
      </w:r>
      <w:r w:rsidR="002D7538">
        <w:t xml:space="preserve">Since </w:t>
      </w:r>
      <w:r>
        <w:t>there is no way to go back an</w:t>
      </w:r>
      <w:r w:rsidR="00AB152D">
        <w:t>d</w:t>
      </w:r>
      <w:r>
        <w:t xml:space="preserve"> measure rates of decay in the past</w:t>
      </w:r>
      <w:r w:rsidR="007744B9">
        <w:t>,</w:t>
      </w:r>
      <w:r w:rsidR="00AB152D">
        <w:t xml:space="preserve"> scientists must assume constant rates of decay.</w:t>
      </w:r>
      <w:r w:rsidR="007744B9">
        <w:t xml:space="preserve"> </w:t>
      </w:r>
      <w:r w:rsidR="00C250CA">
        <w:t>Solar flares,</w:t>
      </w:r>
      <w:r w:rsidR="00E7086B">
        <w:t xml:space="preserve"> however</w:t>
      </w:r>
      <w:r w:rsidR="00FB7E4C">
        <w:t>,</w:t>
      </w:r>
      <w:r w:rsidR="00E7086B">
        <w:t xml:space="preserve"> </w:t>
      </w:r>
      <w:r w:rsidR="00C250CA">
        <w:t>are</w:t>
      </w:r>
      <w:r w:rsidR="00E7086B">
        <w:t xml:space="preserve"> known to </w:t>
      </w:r>
      <w:r w:rsidR="00C250CA">
        <w:t>have</w:t>
      </w:r>
      <w:r w:rsidR="00E7086B">
        <w:t xml:space="preserve"> an effect on the radioactive decay rates</w:t>
      </w:r>
      <w:r w:rsidR="00C250CA">
        <w:t>, though researchers have little understanding as to why</w:t>
      </w:r>
      <w:r w:rsidR="00E7086B">
        <w:t xml:space="preserve">. </w:t>
      </w:r>
      <w:r w:rsidR="00D633AE">
        <w:t xml:space="preserve">In addition there is an abundance of evidence for </w:t>
      </w:r>
      <w:r w:rsidR="007744B9">
        <w:t>catastrophic events such as a global flood</w:t>
      </w:r>
      <w:r w:rsidR="00E7086B">
        <w:t>ing</w:t>
      </w:r>
      <w:r w:rsidR="00D633AE">
        <w:t>, a severe ice age and meteorite impact</w:t>
      </w:r>
      <w:r w:rsidR="00E7086B">
        <w:t xml:space="preserve"> explosion</w:t>
      </w:r>
      <w:r w:rsidR="00C250CA">
        <w:t>s</w:t>
      </w:r>
      <w:r w:rsidR="00D633AE">
        <w:t xml:space="preserve"> that would </w:t>
      </w:r>
      <w:r w:rsidR="00E7086B">
        <w:t xml:space="preserve">have had significant influence on rates of radioactive decay. </w:t>
      </w:r>
      <w:r w:rsidR="00D633AE">
        <w:t>S</w:t>
      </w:r>
      <w:r w:rsidR="00E7086B">
        <w:t xml:space="preserve">ome scientists have </w:t>
      </w:r>
      <w:r w:rsidR="00D633AE">
        <w:t xml:space="preserve">presented </w:t>
      </w:r>
      <w:r w:rsidR="00E7086B">
        <w:t xml:space="preserve">very convincing evidence that rates of decay </w:t>
      </w:r>
      <w:r w:rsidR="00C250CA">
        <w:t xml:space="preserve">were </w:t>
      </w:r>
      <w:r w:rsidR="0043276C">
        <w:t xml:space="preserve">much greater </w:t>
      </w:r>
      <w:r w:rsidR="00C250CA">
        <w:t>in the past</w:t>
      </w:r>
      <w:r w:rsidR="0043276C">
        <w:t xml:space="preserve">. For instance, </w:t>
      </w:r>
      <w:r w:rsidR="00C250CA">
        <w:t xml:space="preserve">patterns of radio halos (tiny </w:t>
      </w:r>
      <w:r w:rsidR="00FB7E4C">
        <w:t>“</w:t>
      </w:r>
      <w:r w:rsidR="00C250CA">
        <w:t>burn</w:t>
      </w:r>
      <w:r w:rsidR="00FB7E4C">
        <w:t>”</w:t>
      </w:r>
      <w:r w:rsidR="00C250CA">
        <w:t xml:space="preserve"> marks left by nuclear decay) in granite crystals </w:t>
      </w:r>
      <w:r w:rsidR="0043276C">
        <w:t xml:space="preserve">have been discovered </w:t>
      </w:r>
      <w:r w:rsidR="00D633AE">
        <w:t xml:space="preserve">which have recorded </w:t>
      </w:r>
      <w:r w:rsidR="00C250CA">
        <w:t>highly elevated rates of radioactiv</w:t>
      </w:r>
      <w:r w:rsidR="00D633AE">
        <w:t xml:space="preserve">e </w:t>
      </w:r>
      <w:r w:rsidR="00D633AE">
        <w:lastRenderedPageBreak/>
        <w:t xml:space="preserve">decay </w:t>
      </w:r>
      <w:r w:rsidR="00C250CA">
        <w:t>during the lifetime of the samples.</w:t>
      </w:r>
      <w:r w:rsidR="00EA5BFE">
        <w:t xml:space="preserve"> Associated </w:t>
      </w:r>
      <w:r w:rsidR="00917363">
        <w:t xml:space="preserve">work on the rate of helium diffusion through biotite </w:t>
      </w:r>
      <w:r w:rsidR="00EA5BFE">
        <w:t>strongly supports an age of the earth of less than 10,000 years</w:t>
      </w:r>
      <w:r w:rsidR="00D55323">
        <w:t>, which is remarkably</w:t>
      </w:r>
      <w:r w:rsidR="00EA5BFE">
        <w:t xml:space="preserve"> consistent with the biblical chronology of creation.</w:t>
      </w:r>
      <w:r w:rsidR="00DD22A9">
        <w:rPr>
          <w:rStyle w:val="FootnoteReference"/>
        </w:rPr>
        <w:footnoteReference w:id="42"/>
      </w:r>
      <w:r w:rsidR="00EA5BFE">
        <w:t xml:space="preserve"> </w:t>
      </w:r>
      <w:r w:rsidR="00DD22A9">
        <w:t>The</w:t>
      </w:r>
      <w:r w:rsidR="00C804C9">
        <w:t>s</w:t>
      </w:r>
      <w:r w:rsidR="00DD22A9">
        <w:t xml:space="preserve">e </w:t>
      </w:r>
      <w:r w:rsidR="00D55323">
        <w:t>‘short age’</w:t>
      </w:r>
      <w:r w:rsidR="00DD22A9">
        <w:t xml:space="preserve"> findings have</w:t>
      </w:r>
      <w:r w:rsidR="00C804C9">
        <w:t xml:space="preserve"> stood up very well to opposition from secular science and </w:t>
      </w:r>
      <w:r w:rsidR="00DD22A9">
        <w:t xml:space="preserve">they </w:t>
      </w:r>
      <w:r w:rsidR="00655130">
        <w:t xml:space="preserve">are </w:t>
      </w:r>
      <w:r w:rsidR="00D55323">
        <w:t xml:space="preserve">excellent </w:t>
      </w:r>
      <w:r w:rsidR="00C804C9">
        <w:t xml:space="preserve">evidence </w:t>
      </w:r>
      <w:r w:rsidR="00D55323">
        <w:t xml:space="preserve">for </w:t>
      </w:r>
      <w:r w:rsidR="00C804C9">
        <w:t xml:space="preserve">accelerated </w:t>
      </w:r>
      <w:r w:rsidR="0043276C">
        <w:t>decay</w:t>
      </w:r>
      <w:r w:rsidR="00DD22A9">
        <w:t xml:space="preserve"> rates</w:t>
      </w:r>
      <w:r w:rsidR="00D55323">
        <w:t xml:space="preserve"> in the past</w:t>
      </w:r>
      <w:r w:rsidR="00C804C9">
        <w:t>, probably due to the cataclysmic geologic events that</w:t>
      </w:r>
      <w:r w:rsidR="00D55323">
        <w:t xml:space="preserve"> would have accompanied a world</w:t>
      </w:r>
      <w:r w:rsidR="00C804C9">
        <w:t>wide flood.</w:t>
      </w:r>
    </w:p>
    <w:p w:rsidR="00D633AE" w:rsidRDefault="00D633AE" w:rsidP="004D45F0">
      <w:pPr>
        <w:jc w:val="both"/>
      </w:pPr>
    </w:p>
    <w:p w:rsidR="0034717A" w:rsidRDefault="00C250CA" w:rsidP="004D45F0">
      <w:pPr>
        <w:jc w:val="both"/>
      </w:pPr>
      <w:r>
        <w:t>In conclusion,</w:t>
      </w:r>
      <w:r w:rsidR="0034717A">
        <w:t xml:space="preserve"> we see that radiometric dating depends on at least three major assumptions and that we have no empirical basis for assigning </w:t>
      </w:r>
      <w:r w:rsidR="00CD3237">
        <w:t xml:space="preserve">real </w:t>
      </w:r>
      <w:r w:rsidR="0034717A">
        <w:t xml:space="preserve">values to those </w:t>
      </w:r>
      <w:r>
        <w:t>unknowns</w:t>
      </w:r>
      <w:r w:rsidR="0034717A">
        <w:t>. Is there any way then to test whether the assumptions made by secular scientists are accurate? Let’s apply two simple tests and see how the values hold up.</w:t>
      </w:r>
    </w:p>
    <w:p w:rsidR="0034717A" w:rsidRDefault="0034717A" w:rsidP="004D45F0">
      <w:pPr>
        <w:jc w:val="both"/>
      </w:pPr>
    </w:p>
    <w:p w:rsidR="0034717A" w:rsidRDefault="00721864" w:rsidP="004D45F0">
      <w:pPr>
        <w:jc w:val="both"/>
      </w:pPr>
      <w:r>
        <w:t xml:space="preserve">One of the </w:t>
      </w:r>
      <w:r w:rsidR="009F2223">
        <w:t>way</w:t>
      </w:r>
      <w:r>
        <w:t xml:space="preserve">s </w:t>
      </w:r>
      <w:r w:rsidR="00C250CA">
        <w:t>scientists use</w:t>
      </w:r>
      <w:r>
        <w:t xml:space="preserve"> to test the validity of new measurement m</w:t>
      </w:r>
      <w:r w:rsidR="009F2223">
        <w:t>ethods</w:t>
      </w:r>
      <w:r>
        <w:t xml:space="preserve"> is to run tests against known values. What if we could find some </w:t>
      </w:r>
      <w:r w:rsidR="001168D5">
        <w:t xml:space="preserve">rock </w:t>
      </w:r>
      <w:r>
        <w:t xml:space="preserve">samples whose ages are known and then apply radiometric </w:t>
      </w:r>
      <w:r w:rsidR="001168D5">
        <w:t xml:space="preserve">dating </w:t>
      </w:r>
      <w:r>
        <w:t xml:space="preserve">methods to see how the </w:t>
      </w:r>
      <w:r w:rsidR="001168D5">
        <w:t xml:space="preserve">resulting </w:t>
      </w:r>
      <w:r w:rsidR="00D55EEF">
        <w:t xml:space="preserve">values </w:t>
      </w:r>
      <w:r>
        <w:t xml:space="preserve">compare to the </w:t>
      </w:r>
      <w:r w:rsidR="00655130">
        <w:t xml:space="preserve">true </w:t>
      </w:r>
      <w:r>
        <w:t>ages of the rocks? A group of PhD</w:t>
      </w:r>
      <w:r w:rsidR="00FB7E4C">
        <w:t>-</w:t>
      </w:r>
      <w:r>
        <w:t xml:space="preserve">level scientists have done exactly that. </w:t>
      </w:r>
      <w:r w:rsidR="00655130">
        <w:t xml:space="preserve">A small sampling </w:t>
      </w:r>
      <w:r>
        <w:t xml:space="preserve">of their results </w:t>
      </w:r>
      <w:r w:rsidR="009C09D7">
        <w:t>is</w:t>
      </w:r>
      <w:r>
        <w:t xml:space="preserve"> summarized in the table</w:t>
      </w:r>
      <w:r w:rsidR="009C09D7">
        <w:t xml:space="preserve"> on the </w:t>
      </w:r>
      <w:r w:rsidR="008C3521">
        <w:t>fol</w:t>
      </w:r>
      <w:r w:rsidR="00F82774">
        <w:t>l</w:t>
      </w:r>
      <w:r w:rsidR="008C3521">
        <w:t>owing</w:t>
      </w:r>
      <w:r w:rsidR="009C09D7">
        <w:t xml:space="preserve"> page</w:t>
      </w:r>
      <w:r>
        <w:t>.</w:t>
      </w:r>
    </w:p>
    <w:p w:rsidR="00721864" w:rsidRDefault="00721864" w:rsidP="004D45F0">
      <w:pPr>
        <w:keepNext/>
        <w:keepLines/>
        <w:jc w:val="both"/>
      </w:pPr>
    </w:p>
    <w:tbl>
      <w:tblPr>
        <w:tblStyle w:val="TableGrid"/>
        <w:tblW w:w="0" w:type="auto"/>
        <w:tblLook w:val="04A0" w:firstRow="1" w:lastRow="0" w:firstColumn="1" w:lastColumn="0" w:noHBand="0" w:noVBand="1"/>
      </w:tblPr>
      <w:tblGrid>
        <w:gridCol w:w="1405"/>
        <w:gridCol w:w="1624"/>
        <w:gridCol w:w="1411"/>
        <w:gridCol w:w="1536"/>
      </w:tblGrid>
      <w:tr w:rsidR="00721864" w:rsidTr="009F2223">
        <w:tc>
          <w:tcPr>
            <w:tcW w:w="1998" w:type="dxa"/>
            <w:shd w:val="clear" w:color="auto" w:fill="000000" w:themeFill="text1"/>
          </w:tcPr>
          <w:p w:rsidR="00721864" w:rsidRDefault="00721864" w:rsidP="00353DB5">
            <w:pPr>
              <w:keepNext/>
              <w:keepLines/>
            </w:pPr>
            <w:r>
              <w:t>Source of Sample</w:t>
            </w:r>
          </w:p>
        </w:tc>
        <w:tc>
          <w:tcPr>
            <w:tcW w:w="3240" w:type="dxa"/>
            <w:shd w:val="clear" w:color="auto" w:fill="000000" w:themeFill="text1"/>
          </w:tcPr>
          <w:p w:rsidR="00721864" w:rsidRDefault="00721864" w:rsidP="00655130">
            <w:pPr>
              <w:keepNext/>
              <w:keepLines/>
            </w:pPr>
            <w:r>
              <w:t xml:space="preserve">Actual </w:t>
            </w:r>
            <w:r w:rsidR="00655130">
              <w:t xml:space="preserve">Age </w:t>
            </w:r>
            <w:r>
              <w:t xml:space="preserve">of </w:t>
            </w:r>
            <w:r w:rsidR="00655130">
              <w:t xml:space="preserve">Sample </w:t>
            </w:r>
            <w:r w:rsidR="00E83511">
              <w:t xml:space="preserve">at </w:t>
            </w:r>
            <w:r w:rsidR="00655130">
              <w:t xml:space="preserve">the </w:t>
            </w:r>
            <w:r w:rsidR="00FB7E4C">
              <w:t xml:space="preserve">Time </w:t>
            </w:r>
            <w:r w:rsidR="00E83511">
              <w:t xml:space="preserve">of </w:t>
            </w:r>
            <w:r w:rsidR="00FB7E4C">
              <w:t>Testing</w:t>
            </w:r>
          </w:p>
        </w:tc>
        <w:tc>
          <w:tcPr>
            <w:tcW w:w="1944" w:type="dxa"/>
            <w:shd w:val="clear" w:color="auto" w:fill="000000" w:themeFill="text1"/>
          </w:tcPr>
          <w:p w:rsidR="00721864" w:rsidRDefault="002D0A20" w:rsidP="00353DB5">
            <w:pPr>
              <w:keepNext/>
              <w:keepLines/>
            </w:pPr>
            <w:r>
              <w:t xml:space="preserve">Laboratory </w:t>
            </w:r>
            <w:r w:rsidR="00721864">
              <w:t xml:space="preserve">Radiometric Age </w:t>
            </w:r>
          </w:p>
        </w:tc>
        <w:tc>
          <w:tcPr>
            <w:tcW w:w="2394" w:type="dxa"/>
            <w:shd w:val="clear" w:color="auto" w:fill="000000" w:themeFill="text1"/>
          </w:tcPr>
          <w:p w:rsidR="00721864" w:rsidRDefault="009F2223" w:rsidP="00353DB5">
            <w:pPr>
              <w:keepNext/>
              <w:keepLines/>
            </w:pPr>
            <w:r>
              <w:t xml:space="preserve">Radiometric Dating </w:t>
            </w:r>
            <w:r w:rsidR="00FB7E4C">
              <w:t xml:space="preserve">Error Factor </w:t>
            </w:r>
          </w:p>
        </w:tc>
      </w:tr>
      <w:tr w:rsidR="00721864" w:rsidTr="009F2223">
        <w:tc>
          <w:tcPr>
            <w:tcW w:w="1998" w:type="dxa"/>
          </w:tcPr>
          <w:p w:rsidR="00721864" w:rsidRDefault="00E83511" w:rsidP="00353DB5">
            <w:pPr>
              <w:keepNext/>
              <w:keepLines/>
            </w:pPr>
            <w:r>
              <w:t>Mt. St. Helens, USA</w:t>
            </w:r>
          </w:p>
        </w:tc>
        <w:tc>
          <w:tcPr>
            <w:tcW w:w="3240" w:type="dxa"/>
          </w:tcPr>
          <w:p w:rsidR="00721864" w:rsidRDefault="00E83511" w:rsidP="00353DB5">
            <w:pPr>
              <w:keepNext/>
              <w:keepLines/>
            </w:pPr>
            <w:r>
              <w:t>Formed: Approx</w:t>
            </w:r>
            <w:r w:rsidR="009F2223">
              <w:t>.</w:t>
            </w:r>
            <w:r>
              <w:t xml:space="preserve"> 1986</w:t>
            </w:r>
          </w:p>
          <w:p w:rsidR="00E83511" w:rsidRDefault="009F2223" w:rsidP="00353DB5">
            <w:pPr>
              <w:keepNext/>
              <w:keepLines/>
            </w:pPr>
            <w:r>
              <w:t xml:space="preserve">Actual </w:t>
            </w:r>
            <w:r w:rsidR="00E83511">
              <w:t>Age: Less than 20 years</w:t>
            </w:r>
          </w:p>
        </w:tc>
        <w:tc>
          <w:tcPr>
            <w:tcW w:w="1944" w:type="dxa"/>
          </w:tcPr>
          <w:p w:rsidR="00721864" w:rsidRDefault="00E83511" w:rsidP="00353DB5">
            <w:pPr>
              <w:keepNext/>
              <w:keepLines/>
            </w:pPr>
            <w:r>
              <w:t xml:space="preserve">500,000 to </w:t>
            </w:r>
          </w:p>
          <w:p w:rsidR="002D0A20" w:rsidRDefault="00E83511" w:rsidP="00353DB5">
            <w:pPr>
              <w:keepNext/>
              <w:keepLines/>
            </w:pPr>
            <w:r>
              <w:t>2,800,000 years</w:t>
            </w:r>
            <w:r w:rsidR="00F629B5">
              <w:rPr>
                <w:rStyle w:val="FootnoteReference"/>
              </w:rPr>
              <w:footnoteReference w:id="43"/>
            </w:r>
            <w:r>
              <w:t xml:space="preserve"> </w:t>
            </w:r>
          </w:p>
        </w:tc>
        <w:tc>
          <w:tcPr>
            <w:tcW w:w="2394" w:type="dxa"/>
          </w:tcPr>
          <w:p w:rsidR="00721864" w:rsidRDefault="00E83511" w:rsidP="00353DB5">
            <w:pPr>
              <w:keepNext/>
              <w:keepLines/>
            </w:pPr>
            <w:r>
              <w:t>25,000 to 140,000 times</w:t>
            </w:r>
            <w:r w:rsidR="00353DB5">
              <w:t xml:space="preserve"> older than actual</w:t>
            </w:r>
          </w:p>
        </w:tc>
      </w:tr>
      <w:tr w:rsidR="00721864" w:rsidTr="009F2223">
        <w:tc>
          <w:tcPr>
            <w:tcW w:w="1998" w:type="dxa"/>
          </w:tcPr>
          <w:p w:rsidR="00721864" w:rsidRDefault="00E83511" w:rsidP="00353DB5">
            <w:pPr>
              <w:keepNext/>
              <w:keepLines/>
            </w:pPr>
            <w:r>
              <w:t>Mt.</w:t>
            </w:r>
            <w:r w:rsidR="005141EA">
              <w:t xml:space="preserve"> </w:t>
            </w:r>
            <w:r>
              <w:t>Ngauruhoe, New Zealand</w:t>
            </w:r>
          </w:p>
        </w:tc>
        <w:tc>
          <w:tcPr>
            <w:tcW w:w="3240" w:type="dxa"/>
          </w:tcPr>
          <w:p w:rsidR="00721864" w:rsidRDefault="00E83511" w:rsidP="00353DB5">
            <w:pPr>
              <w:keepNext/>
              <w:keepLines/>
            </w:pPr>
            <w:r>
              <w:t>Formed</w:t>
            </w:r>
            <w:r w:rsidR="005141EA">
              <w:t>:</w:t>
            </w:r>
            <w:r>
              <w:t xml:space="preserve"> 1949</w:t>
            </w:r>
            <w:r w:rsidR="005141EA">
              <w:t>–</w:t>
            </w:r>
            <w:r>
              <w:t>1975</w:t>
            </w:r>
            <w:r w:rsidR="005141EA">
              <w:t xml:space="preserve"> during </w:t>
            </w:r>
            <w:r w:rsidR="009F2223">
              <w:t xml:space="preserve">various </w:t>
            </w:r>
            <w:r w:rsidR="005141EA">
              <w:t>eruptions</w:t>
            </w:r>
          </w:p>
          <w:p w:rsidR="00E83511" w:rsidRDefault="009F2223" w:rsidP="00353DB5">
            <w:pPr>
              <w:keepNext/>
              <w:keepLines/>
            </w:pPr>
            <w:r>
              <w:t xml:space="preserve">Actual </w:t>
            </w:r>
            <w:r w:rsidR="002D0A20">
              <w:t>Age: Less than 7</w:t>
            </w:r>
            <w:r w:rsidR="00E83511">
              <w:t>0 years</w:t>
            </w:r>
          </w:p>
        </w:tc>
        <w:tc>
          <w:tcPr>
            <w:tcW w:w="1944" w:type="dxa"/>
          </w:tcPr>
          <w:p w:rsidR="00E83511" w:rsidRDefault="00E83511" w:rsidP="00353DB5">
            <w:pPr>
              <w:keepNext/>
              <w:keepLines/>
            </w:pPr>
            <w:r>
              <w:t xml:space="preserve">270,000 to </w:t>
            </w:r>
          </w:p>
          <w:p w:rsidR="00721864" w:rsidRDefault="00E83511" w:rsidP="00353DB5">
            <w:pPr>
              <w:keepNext/>
              <w:keepLines/>
            </w:pPr>
            <w:r>
              <w:t>3,500,000 years</w:t>
            </w:r>
            <w:r w:rsidR="00F629B5">
              <w:rPr>
                <w:rStyle w:val="FootnoteReference"/>
              </w:rPr>
              <w:footnoteReference w:id="44"/>
            </w:r>
            <w:r>
              <w:t xml:space="preserve"> </w:t>
            </w:r>
          </w:p>
        </w:tc>
        <w:tc>
          <w:tcPr>
            <w:tcW w:w="2394" w:type="dxa"/>
          </w:tcPr>
          <w:p w:rsidR="00721864" w:rsidRDefault="002D0A20" w:rsidP="00353DB5">
            <w:pPr>
              <w:keepNext/>
              <w:keepLines/>
            </w:pPr>
            <w:r>
              <w:t>3,850 to 50,000 times</w:t>
            </w:r>
            <w:r w:rsidR="00353DB5">
              <w:t xml:space="preserve"> older than actual</w:t>
            </w:r>
          </w:p>
        </w:tc>
      </w:tr>
    </w:tbl>
    <w:p w:rsidR="001168D5" w:rsidRDefault="001168D5" w:rsidP="004D45F0">
      <w:pPr>
        <w:keepNext/>
        <w:keepLines/>
        <w:jc w:val="both"/>
      </w:pPr>
    </w:p>
    <w:p w:rsidR="00721864" w:rsidRDefault="00A67CBB" w:rsidP="004D45F0">
      <w:pPr>
        <w:jc w:val="both"/>
      </w:pPr>
      <w:r>
        <w:t>Some s</w:t>
      </w:r>
      <w:r w:rsidR="002D0A20">
        <w:t>ecular scientist</w:t>
      </w:r>
      <w:r>
        <w:t>’</w:t>
      </w:r>
      <w:r w:rsidR="002D0A20">
        <w:t xml:space="preserve">s response to </w:t>
      </w:r>
      <w:r>
        <w:t xml:space="preserve">the error factors </w:t>
      </w:r>
      <w:r w:rsidR="002D0A20">
        <w:t>these finding</w:t>
      </w:r>
      <w:r w:rsidR="005141EA">
        <w:t>s</w:t>
      </w:r>
      <w:r w:rsidR="002D0A20">
        <w:t xml:space="preserve"> is that the Potassium-Argon method used to age these samples has technical limitations and is known to be </w:t>
      </w:r>
      <w:r w:rsidR="00897023">
        <w:t>in</w:t>
      </w:r>
      <w:r w:rsidR="002D0A20">
        <w:t>accurate for samples</w:t>
      </w:r>
      <w:r w:rsidR="00A9318F">
        <w:t xml:space="preserve"> less than 2 million years old. Based on this reasoning</w:t>
      </w:r>
      <w:r w:rsidR="005141EA">
        <w:t>,</w:t>
      </w:r>
      <w:r w:rsidR="00897023">
        <w:t xml:space="preserve"> however,</w:t>
      </w:r>
      <w:r w:rsidR="00BE51C6">
        <w:t xml:space="preserve"> it would</w:t>
      </w:r>
      <w:r w:rsidR="00A9318F">
        <w:t xml:space="preserve"> be necessary to establish the age of the sample before we know whether we can submit </w:t>
      </w:r>
      <w:r w:rsidR="00897023">
        <w:t xml:space="preserve">it </w:t>
      </w:r>
      <w:r w:rsidR="00A9318F">
        <w:t>to various radiometric dating m</w:t>
      </w:r>
      <w:r w:rsidR="001168D5">
        <w:t>ethods in order to determine it</w:t>
      </w:r>
      <w:r w:rsidR="00A9318F">
        <w:t>s</w:t>
      </w:r>
      <w:r w:rsidR="001168D5">
        <w:t xml:space="preserve"> age.</w:t>
      </w:r>
      <w:r w:rsidR="00A9318F">
        <w:t xml:space="preserve"> Th</w:t>
      </w:r>
      <w:r w:rsidR="005141EA">
        <w:t>e</w:t>
      </w:r>
      <w:r w:rsidR="00A9318F">
        <w:t xml:space="preserve"> </w:t>
      </w:r>
      <w:r w:rsidR="00BE51C6">
        <w:t xml:space="preserve">need to introduce this </w:t>
      </w:r>
      <w:r w:rsidR="00A9318F">
        <w:t xml:space="preserve">type of circular reasoning </w:t>
      </w:r>
      <w:r w:rsidR="00BE51C6">
        <w:t xml:space="preserve">in order to make the science work is a strong indicator </w:t>
      </w:r>
      <w:r w:rsidR="00A9318F">
        <w:t xml:space="preserve">that we are </w:t>
      </w:r>
      <w:r w:rsidR="001168D5">
        <w:t xml:space="preserve">far </w:t>
      </w:r>
      <w:r w:rsidR="00A9318F">
        <w:t xml:space="preserve">from solid </w:t>
      </w:r>
      <w:r>
        <w:t xml:space="preserve">ground </w:t>
      </w:r>
      <w:r w:rsidR="00A9318F">
        <w:t>when using these methods to determine the age of the earth. It also seems absurd that we find error factors in the tens of thousands for young samples</w:t>
      </w:r>
      <w:r w:rsidR="005141EA">
        <w:t>,</w:t>
      </w:r>
      <w:r w:rsidR="00A9318F">
        <w:t xml:space="preserve"> but </w:t>
      </w:r>
      <w:r w:rsidR="00897023">
        <w:t xml:space="preserve">then </w:t>
      </w:r>
      <w:r w:rsidR="00A9318F">
        <w:t xml:space="preserve">we are </w:t>
      </w:r>
      <w:r w:rsidR="00BE51C6">
        <w:t xml:space="preserve">then </w:t>
      </w:r>
      <w:r w:rsidR="00A9318F">
        <w:t xml:space="preserve">expected to have confidence in the </w:t>
      </w:r>
      <w:r w:rsidR="00897023">
        <w:t xml:space="preserve">same dating </w:t>
      </w:r>
      <w:r w:rsidR="00A9318F">
        <w:t>method</w:t>
      </w:r>
      <w:r w:rsidR="001168D5">
        <w:t>s</w:t>
      </w:r>
      <w:r w:rsidR="00A9318F">
        <w:t xml:space="preserve"> </w:t>
      </w:r>
      <w:r w:rsidR="001168D5">
        <w:t xml:space="preserve">when they are applied to </w:t>
      </w:r>
      <w:r w:rsidR="00A9318F">
        <w:t>older samples</w:t>
      </w:r>
      <w:r w:rsidR="00897023">
        <w:t>. At the same time</w:t>
      </w:r>
      <w:r w:rsidR="00A9318F">
        <w:t xml:space="preserve"> </w:t>
      </w:r>
      <w:r w:rsidR="001168D5">
        <w:t xml:space="preserve">we are offered </w:t>
      </w:r>
      <w:r w:rsidR="00A9318F">
        <w:t xml:space="preserve">no </w:t>
      </w:r>
      <w:r w:rsidR="00BE51C6">
        <w:t xml:space="preserve">other </w:t>
      </w:r>
      <w:r w:rsidR="001168D5">
        <w:t xml:space="preserve">concrete </w:t>
      </w:r>
      <w:r w:rsidR="00897023">
        <w:t xml:space="preserve">scientific </w:t>
      </w:r>
      <w:r w:rsidR="00BE51C6">
        <w:t xml:space="preserve">evidence in </w:t>
      </w:r>
      <w:r w:rsidR="00A9318F">
        <w:t xml:space="preserve">support </w:t>
      </w:r>
      <w:r w:rsidR="00BE51C6">
        <w:t xml:space="preserve">of </w:t>
      </w:r>
      <w:r w:rsidR="00A9318F">
        <w:t>the</w:t>
      </w:r>
      <w:r w:rsidR="00897023">
        <w:t xml:space="preserve"> accuracy of the dating method or </w:t>
      </w:r>
      <w:r w:rsidR="00BE51C6">
        <w:t xml:space="preserve">of the validity of </w:t>
      </w:r>
      <w:r w:rsidR="00897023">
        <w:t>the initial</w:t>
      </w:r>
      <w:r w:rsidR="00BE51C6">
        <w:t xml:space="preserve"> conditions</w:t>
      </w:r>
      <w:r w:rsidR="00897023">
        <w:t xml:space="preserve"> assumed.</w:t>
      </w:r>
    </w:p>
    <w:p w:rsidR="00CD3237" w:rsidRDefault="00CD3237" w:rsidP="004D45F0">
      <w:pPr>
        <w:jc w:val="both"/>
      </w:pPr>
    </w:p>
    <w:p w:rsidR="00CD3237" w:rsidRDefault="00D56F85" w:rsidP="004D45F0">
      <w:pPr>
        <w:jc w:val="both"/>
      </w:pPr>
      <w:r>
        <w:t xml:space="preserve">It is also interesting to note that rock samples containing more than one </w:t>
      </w:r>
      <w:r w:rsidR="00DF1D8F">
        <w:t xml:space="preserve">set </w:t>
      </w:r>
      <w:r>
        <w:t xml:space="preserve">of parent-daughter elements that match a radioisotope dating method can be tested using </w:t>
      </w:r>
      <w:r w:rsidR="00CD3237">
        <w:t xml:space="preserve">multiple </w:t>
      </w:r>
      <w:r w:rsidR="00BE51C6">
        <w:t xml:space="preserve">aging </w:t>
      </w:r>
      <w:r w:rsidR="00CD3237">
        <w:t>methods</w:t>
      </w:r>
      <w:r>
        <w:t xml:space="preserve">. </w:t>
      </w:r>
      <w:r w:rsidR="00BE51C6">
        <w:t>B</w:t>
      </w:r>
      <w:r w:rsidR="00CD3237">
        <w:t>efore we give our confidence to the result</w:t>
      </w:r>
      <w:r>
        <w:t>ing ages of those method</w:t>
      </w:r>
      <w:r w:rsidR="00CD3237">
        <w:t>s</w:t>
      </w:r>
      <w:r w:rsidR="00787E03">
        <w:t>,</w:t>
      </w:r>
      <w:r w:rsidR="00CD3237">
        <w:t xml:space="preserve"> </w:t>
      </w:r>
      <w:r w:rsidR="004C03A1">
        <w:t xml:space="preserve">shouldn’t we </w:t>
      </w:r>
      <w:r w:rsidR="004C03A1">
        <w:lastRenderedPageBreak/>
        <w:t>see if the</w:t>
      </w:r>
      <w:r>
        <w:t>y</w:t>
      </w:r>
      <w:r w:rsidR="004C03A1">
        <w:t xml:space="preserve"> give </w:t>
      </w:r>
      <w:r w:rsidR="00BE51C6">
        <w:t xml:space="preserve">consistent results when </w:t>
      </w:r>
      <w:r w:rsidR="00A67CBB">
        <w:t xml:space="preserve">more than one test is </w:t>
      </w:r>
      <w:r w:rsidR="00BE51C6">
        <w:t xml:space="preserve">applied to a </w:t>
      </w:r>
      <w:r w:rsidR="0046279B">
        <w:t xml:space="preserve">single, </w:t>
      </w:r>
      <w:r w:rsidR="00BE51C6">
        <w:t xml:space="preserve">common </w:t>
      </w:r>
      <w:r w:rsidR="004C03A1">
        <w:t>sample</w:t>
      </w:r>
      <w:r w:rsidR="00CD3237">
        <w:t xml:space="preserve">? </w:t>
      </w:r>
      <w:r w:rsidR="004C03A1">
        <w:t>The same group of scientists that dated rocks of known age</w:t>
      </w:r>
      <w:r w:rsidR="005A1EEA">
        <w:t xml:space="preserve"> (see above)</w:t>
      </w:r>
      <w:r w:rsidR="004C03A1">
        <w:t xml:space="preserve"> </w:t>
      </w:r>
      <w:r w:rsidR="00AA6899">
        <w:t xml:space="preserve">has </w:t>
      </w:r>
      <w:r w:rsidR="004C03A1">
        <w:t xml:space="preserve">applied various </w:t>
      </w:r>
      <w:r w:rsidR="005A1EEA">
        <w:t>radioisotope dating methods to</w:t>
      </w:r>
      <w:r w:rsidR="004C03A1">
        <w:t xml:space="preserve"> single sample</w:t>
      </w:r>
      <w:r w:rsidR="005A1EEA">
        <w:t>s</w:t>
      </w:r>
      <w:r w:rsidR="004C03A1">
        <w:t xml:space="preserve">. </w:t>
      </w:r>
      <w:r w:rsidR="00CD3237">
        <w:t>Let’</w:t>
      </w:r>
      <w:r w:rsidR="00F629B5">
        <w:t xml:space="preserve">s see how the results came back from </w:t>
      </w:r>
      <w:r w:rsidR="005A1EEA">
        <w:t xml:space="preserve">rock </w:t>
      </w:r>
      <w:r w:rsidR="00F629B5">
        <w:t xml:space="preserve">samples from the </w:t>
      </w:r>
      <w:proofErr w:type="spellStart"/>
      <w:r w:rsidR="00F629B5">
        <w:t>Beartooth</w:t>
      </w:r>
      <w:proofErr w:type="spellEnd"/>
      <w:r w:rsidR="00F629B5">
        <w:t xml:space="preserve"> Mountains </w:t>
      </w:r>
      <w:r w:rsidR="00DF1D8F">
        <w:t>(</w:t>
      </w:r>
      <w:r w:rsidR="00F629B5">
        <w:t xml:space="preserve">located in </w:t>
      </w:r>
      <w:r w:rsidR="00F629B5" w:rsidRPr="00F629B5">
        <w:t>south central Montana and northwest Wyoming</w:t>
      </w:r>
      <w:r w:rsidR="00AA6899">
        <w:t>.</w:t>
      </w:r>
      <w:r w:rsidR="00DF1D8F">
        <w:t>)</w:t>
      </w:r>
      <w:r w:rsidR="008D60DC">
        <w:rPr>
          <w:rStyle w:val="FootnoteReference"/>
        </w:rPr>
        <w:footnoteReference w:id="45"/>
      </w:r>
    </w:p>
    <w:p w:rsidR="008D60DC" w:rsidRDefault="008D60DC" w:rsidP="004D45F0">
      <w:pPr>
        <w:jc w:val="both"/>
      </w:pPr>
    </w:p>
    <w:tbl>
      <w:tblPr>
        <w:tblStyle w:val="TableGrid"/>
        <w:tblW w:w="0" w:type="auto"/>
        <w:tblInd w:w="288" w:type="dxa"/>
        <w:tblLook w:val="04A0" w:firstRow="1" w:lastRow="0" w:firstColumn="1" w:lastColumn="0" w:noHBand="0" w:noVBand="1"/>
      </w:tblPr>
      <w:tblGrid>
        <w:gridCol w:w="2395"/>
        <w:gridCol w:w="2861"/>
      </w:tblGrid>
      <w:tr w:rsidR="008D60DC" w:rsidTr="00353DB5">
        <w:tc>
          <w:tcPr>
            <w:tcW w:w="2395" w:type="dxa"/>
            <w:shd w:val="clear" w:color="auto" w:fill="000000" w:themeFill="text1"/>
          </w:tcPr>
          <w:p w:rsidR="008D60DC" w:rsidRDefault="008D60DC" w:rsidP="004D45F0">
            <w:pPr>
              <w:jc w:val="both"/>
            </w:pPr>
            <w:r>
              <w:t>Dating Method</w:t>
            </w:r>
          </w:p>
        </w:tc>
        <w:tc>
          <w:tcPr>
            <w:tcW w:w="2861" w:type="dxa"/>
            <w:shd w:val="clear" w:color="auto" w:fill="000000" w:themeFill="text1"/>
          </w:tcPr>
          <w:p w:rsidR="008D60DC" w:rsidRDefault="008D60DC" w:rsidP="004D45F0">
            <w:pPr>
              <w:jc w:val="both"/>
            </w:pPr>
            <w:r>
              <w:t xml:space="preserve">Radioisotope </w:t>
            </w:r>
            <w:r w:rsidR="00AA6899">
              <w:t xml:space="preserve">Estimated Age </w:t>
            </w:r>
            <w:r>
              <w:t xml:space="preserve">of </w:t>
            </w:r>
            <w:r w:rsidR="00AA6899">
              <w:t>Samples</w:t>
            </w:r>
          </w:p>
        </w:tc>
      </w:tr>
      <w:tr w:rsidR="008D60DC" w:rsidTr="00353DB5">
        <w:tc>
          <w:tcPr>
            <w:tcW w:w="2395" w:type="dxa"/>
          </w:tcPr>
          <w:p w:rsidR="008D60DC" w:rsidRDefault="008D60DC" w:rsidP="004D45F0">
            <w:pPr>
              <w:jc w:val="both"/>
            </w:pPr>
            <w:r>
              <w:t>Potassium-Argon</w:t>
            </w:r>
          </w:p>
        </w:tc>
        <w:tc>
          <w:tcPr>
            <w:tcW w:w="2861" w:type="dxa"/>
          </w:tcPr>
          <w:p w:rsidR="008D60DC" w:rsidRDefault="008D60DC" w:rsidP="004D45F0">
            <w:pPr>
              <w:jc w:val="both"/>
            </w:pPr>
            <w:r>
              <w:t>1,520,000 to 2,620,000 years</w:t>
            </w:r>
          </w:p>
        </w:tc>
      </w:tr>
      <w:tr w:rsidR="008D60DC" w:rsidTr="00353DB5">
        <w:tc>
          <w:tcPr>
            <w:tcW w:w="2395" w:type="dxa"/>
          </w:tcPr>
          <w:p w:rsidR="008D60DC" w:rsidRDefault="008D60DC" w:rsidP="004D45F0">
            <w:pPr>
              <w:jc w:val="both"/>
            </w:pPr>
            <w:r>
              <w:t>Rubidium-Strontium</w:t>
            </w:r>
          </w:p>
        </w:tc>
        <w:tc>
          <w:tcPr>
            <w:tcW w:w="2861" w:type="dxa"/>
          </w:tcPr>
          <w:p w:rsidR="008D60DC" w:rsidRDefault="008D60DC" w:rsidP="004D45F0">
            <w:pPr>
              <w:jc w:val="both"/>
            </w:pPr>
            <w:r>
              <w:t>2,515,000 to 2,790,000 years</w:t>
            </w:r>
          </w:p>
        </w:tc>
      </w:tr>
      <w:tr w:rsidR="008D60DC" w:rsidTr="00353DB5">
        <w:tc>
          <w:tcPr>
            <w:tcW w:w="2395" w:type="dxa"/>
          </w:tcPr>
          <w:p w:rsidR="008D60DC" w:rsidRDefault="008D60DC" w:rsidP="004D45F0">
            <w:pPr>
              <w:jc w:val="both"/>
            </w:pPr>
            <w:r>
              <w:t>Samarium-Neodymium</w:t>
            </w:r>
          </w:p>
        </w:tc>
        <w:tc>
          <w:tcPr>
            <w:tcW w:w="2861" w:type="dxa"/>
          </w:tcPr>
          <w:p w:rsidR="008D60DC" w:rsidRDefault="008D60DC" w:rsidP="004D45F0">
            <w:pPr>
              <w:jc w:val="both"/>
            </w:pPr>
            <w:r>
              <w:t>2,886,000 years</w:t>
            </w:r>
          </w:p>
        </w:tc>
      </w:tr>
      <w:tr w:rsidR="008D60DC" w:rsidTr="00353DB5">
        <w:tc>
          <w:tcPr>
            <w:tcW w:w="2395" w:type="dxa"/>
          </w:tcPr>
          <w:p w:rsidR="008D60DC" w:rsidRDefault="008D60DC" w:rsidP="004D45F0">
            <w:pPr>
              <w:jc w:val="both"/>
            </w:pPr>
            <w:r>
              <w:t>Lead</w:t>
            </w:r>
            <w:r w:rsidR="00AA6899">
              <w:t>-</w:t>
            </w:r>
            <w:r>
              <w:t>Lead</w:t>
            </w:r>
          </w:p>
        </w:tc>
        <w:tc>
          <w:tcPr>
            <w:tcW w:w="2861" w:type="dxa"/>
          </w:tcPr>
          <w:p w:rsidR="008D60DC" w:rsidRDefault="008D60DC" w:rsidP="004D45F0">
            <w:pPr>
              <w:jc w:val="both"/>
            </w:pPr>
            <w:r>
              <w:t>2,689,00</w:t>
            </w:r>
            <w:r w:rsidR="00AA6899">
              <w:t>0</w:t>
            </w:r>
            <w:r>
              <w:t xml:space="preserve"> years</w:t>
            </w:r>
          </w:p>
        </w:tc>
      </w:tr>
    </w:tbl>
    <w:p w:rsidR="008D60DC" w:rsidRDefault="008D60DC" w:rsidP="004D45F0">
      <w:pPr>
        <w:jc w:val="both"/>
      </w:pPr>
    </w:p>
    <w:p w:rsidR="00721864" w:rsidRDefault="00E007CE" w:rsidP="004D45F0">
      <w:pPr>
        <w:jc w:val="both"/>
      </w:pPr>
      <w:r>
        <w:t xml:space="preserve">If these methods are accurate, why are they producing such a </w:t>
      </w:r>
      <w:r w:rsidR="00FE07AE">
        <w:t xml:space="preserve">wide </w:t>
      </w:r>
      <w:r>
        <w:t xml:space="preserve">variation of estimated ages?  </w:t>
      </w:r>
      <w:r w:rsidR="00DF1D8F">
        <w:t>W</w:t>
      </w:r>
      <w:r>
        <w:t>ithin the Potassium-Argon method alone the results vary by 40%</w:t>
      </w:r>
      <w:r w:rsidR="00DF1D8F">
        <w:t>. T</w:t>
      </w:r>
      <w:r>
        <w:t xml:space="preserve">he results across </w:t>
      </w:r>
      <w:r w:rsidR="00DF1D8F">
        <w:t xml:space="preserve">all </w:t>
      </w:r>
      <w:r>
        <w:t xml:space="preserve">methods are varying by as much as 57% for samples that should be returning the same ages for each method. It is clear from this that one or more of the assumptions </w:t>
      </w:r>
      <w:r w:rsidR="0027124D">
        <w:t>baked into the aging method</w:t>
      </w:r>
      <w:r w:rsidR="0046279B">
        <w:t>s</w:t>
      </w:r>
      <w:r w:rsidR="0027124D">
        <w:t xml:space="preserve"> </w:t>
      </w:r>
      <w:r w:rsidR="00E32CEA">
        <w:t xml:space="preserve">are </w:t>
      </w:r>
      <w:r>
        <w:t>in significant error.</w:t>
      </w:r>
    </w:p>
    <w:p w:rsidR="00721864" w:rsidRDefault="00721864" w:rsidP="004D45F0">
      <w:pPr>
        <w:jc w:val="both"/>
      </w:pPr>
    </w:p>
    <w:p w:rsidR="006F6917" w:rsidRDefault="0027124D" w:rsidP="004D45F0">
      <w:pPr>
        <w:jc w:val="both"/>
      </w:pPr>
      <w:r>
        <w:t>So then</w:t>
      </w:r>
      <w:r w:rsidR="00E32CEA">
        <w:t>,</w:t>
      </w:r>
      <w:r w:rsidR="009C0B63">
        <w:t xml:space="preserve"> based on </w:t>
      </w:r>
      <w:r w:rsidR="00AA6899">
        <w:t>n</w:t>
      </w:r>
      <w:r w:rsidR="009C0B63">
        <w:t xml:space="preserve">aturalistic </w:t>
      </w:r>
      <w:r w:rsidR="00527460">
        <w:t>uniformitarianism</w:t>
      </w:r>
      <w:r w:rsidR="009C0B63">
        <w:t xml:space="preserve"> and </w:t>
      </w:r>
      <w:r w:rsidR="00AA6899">
        <w:t>radiometric dating</w:t>
      </w:r>
      <w:r>
        <w:t xml:space="preserve"> secular science has</w:t>
      </w:r>
      <w:r w:rsidR="009C0B63">
        <w:t xml:space="preserve"> </w:t>
      </w:r>
      <w:r>
        <w:t xml:space="preserve">been methodically </w:t>
      </w:r>
      <w:r w:rsidR="009C0B63">
        <w:t xml:space="preserve">drumming into our minds that the earth is 4.6 </w:t>
      </w:r>
      <w:r w:rsidR="00AA6899">
        <w:t xml:space="preserve">billion </w:t>
      </w:r>
      <w:r w:rsidR="009C0B63">
        <w:t xml:space="preserve">years old and </w:t>
      </w:r>
      <w:proofErr w:type="gramStart"/>
      <w:r w:rsidR="009C0B63">
        <w:t>that dinosaurs</w:t>
      </w:r>
      <w:proofErr w:type="gramEnd"/>
      <w:r w:rsidR="009C0B63">
        <w:t xml:space="preserve"> roamed the earth between </w:t>
      </w:r>
      <w:r w:rsidR="00DB333B">
        <w:t>66</w:t>
      </w:r>
      <w:r w:rsidR="009C0B63">
        <w:t xml:space="preserve"> and </w:t>
      </w:r>
      <w:r w:rsidR="00DB333B">
        <w:t xml:space="preserve">230 </w:t>
      </w:r>
      <w:r w:rsidR="009C0B63">
        <w:t>million years ago. When these supposedly accurate dating methods are closely examined however, we find that they lack substantial</w:t>
      </w:r>
      <w:r w:rsidR="0046279B">
        <w:t xml:space="preserve"> consistency and</w:t>
      </w:r>
      <w:r w:rsidR="009C0B63">
        <w:t xml:space="preserve"> scientific </w:t>
      </w:r>
      <w:r>
        <w:t>support</w:t>
      </w:r>
      <w:r w:rsidR="00E32CEA">
        <w:t xml:space="preserve">. </w:t>
      </w:r>
      <w:r>
        <w:t xml:space="preserve"> </w:t>
      </w:r>
      <w:r w:rsidR="00E32CEA">
        <w:t xml:space="preserve">We also find </w:t>
      </w:r>
      <w:r>
        <w:t xml:space="preserve">strong </w:t>
      </w:r>
      <w:r w:rsidR="009C0B63">
        <w:t>evidence of bias and presupposition</w:t>
      </w:r>
      <w:r w:rsidR="00E32CEA">
        <w:t xml:space="preserve"> in the</w:t>
      </w:r>
      <w:r w:rsidR="00FE07AE">
        <w:t xml:space="preserve"> </w:t>
      </w:r>
      <w:r>
        <w:t>underlying assumptions</w:t>
      </w:r>
      <w:r w:rsidR="00FE07AE">
        <w:t xml:space="preserve">. </w:t>
      </w:r>
      <w:r w:rsidR="00E32CEA">
        <w:t xml:space="preserve">It is clear </w:t>
      </w:r>
      <w:r w:rsidR="00FE07AE">
        <w:t xml:space="preserve">that secular scientists have </w:t>
      </w:r>
      <w:r w:rsidR="009C0B63">
        <w:t xml:space="preserve">strong </w:t>
      </w:r>
      <w:r w:rsidR="00FE07AE">
        <w:t>incentives to lea</w:t>
      </w:r>
      <w:r w:rsidR="009C0B63">
        <w:t>n towa</w:t>
      </w:r>
      <w:r w:rsidR="00395350">
        <w:t xml:space="preserve">rd very old ages for the earth as required by </w:t>
      </w:r>
      <w:r w:rsidR="00FE07AE">
        <w:t xml:space="preserve">the commonly accepted </w:t>
      </w:r>
      <w:r w:rsidR="00AA6899">
        <w:t xml:space="preserve">evolutionary </w:t>
      </w:r>
      <w:r w:rsidR="00395350">
        <w:t>ideology. But is there any science available to support younger ages for the earth?</w:t>
      </w:r>
    </w:p>
    <w:p w:rsidR="006F6917" w:rsidRDefault="006F6917" w:rsidP="004D45F0">
      <w:pPr>
        <w:jc w:val="both"/>
      </w:pPr>
    </w:p>
    <w:p w:rsidR="00AB152D" w:rsidRPr="00395350" w:rsidRDefault="00395350" w:rsidP="004D45F0">
      <w:pPr>
        <w:pStyle w:val="Heading2"/>
        <w:jc w:val="both"/>
      </w:pPr>
      <w:bookmarkStart w:id="53" w:name="_Toc441083996"/>
      <w:proofErr w:type="gramStart"/>
      <w:r w:rsidRPr="00395350">
        <w:lastRenderedPageBreak/>
        <w:t>A</w:t>
      </w:r>
      <w:r w:rsidR="006F6917" w:rsidRPr="00395350">
        <w:t xml:space="preserve"> </w:t>
      </w:r>
      <w:r w:rsidR="00EE5E48">
        <w:t>Much Y</w:t>
      </w:r>
      <w:r w:rsidR="006F6917" w:rsidRPr="00395350">
        <w:t>ounger Earth</w:t>
      </w:r>
      <w:r w:rsidR="00AB152D" w:rsidRPr="00395350">
        <w:t>?</w:t>
      </w:r>
      <w:bookmarkEnd w:id="53"/>
      <w:proofErr w:type="gramEnd"/>
    </w:p>
    <w:p w:rsidR="00554D72" w:rsidRDefault="00554D72" w:rsidP="004D45F0">
      <w:pPr>
        <w:jc w:val="both"/>
      </w:pPr>
    </w:p>
    <w:p w:rsidR="00AB152D" w:rsidRDefault="00554D72" w:rsidP="004D45F0">
      <w:pPr>
        <w:jc w:val="both"/>
      </w:pPr>
      <w:r>
        <w:t xml:space="preserve">There are many </w:t>
      </w:r>
      <w:r w:rsidR="009D5545">
        <w:t xml:space="preserve">evidences that point to an age of the </w:t>
      </w:r>
      <w:r w:rsidR="00AA6899">
        <w:t xml:space="preserve">earth </w:t>
      </w:r>
      <w:r w:rsidR="009D5545">
        <w:t xml:space="preserve">much younger than the widely accepted 4.6 </w:t>
      </w:r>
      <w:r w:rsidR="00AA6899">
        <w:t xml:space="preserve">billion </w:t>
      </w:r>
      <w:r w:rsidR="009D5545">
        <w:t>years. While it may be tempting to at</w:t>
      </w:r>
      <w:r w:rsidR="00AA11DB">
        <w:t>tribute credibility to the 4.6 b</w:t>
      </w:r>
      <w:r w:rsidR="009D5545">
        <w:t>illion</w:t>
      </w:r>
      <w:r w:rsidR="00AA6899">
        <w:t>-</w:t>
      </w:r>
      <w:r w:rsidR="009D5545">
        <w:t>year number simply because it is so widely accepted among main</w:t>
      </w:r>
      <w:r>
        <w:t xml:space="preserve">stream </w:t>
      </w:r>
      <w:r w:rsidR="009D5545">
        <w:t>scientists, k</w:t>
      </w:r>
      <w:r w:rsidR="00AA11DB">
        <w:t xml:space="preserve">eep in mind that today much of </w:t>
      </w:r>
      <w:r w:rsidR="00AA6899">
        <w:t xml:space="preserve">academia </w:t>
      </w:r>
      <w:r w:rsidR="009D5545">
        <w:t xml:space="preserve">(including </w:t>
      </w:r>
      <w:r>
        <w:t xml:space="preserve">members who are the </w:t>
      </w:r>
      <w:r w:rsidR="009D5545">
        <w:t>research budget decision makers) is driven by scientific communities holding secular humanistic</w:t>
      </w:r>
      <w:r w:rsidR="0093034B">
        <w:t xml:space="preserve">, </w:t>
      </w:r>
      <w:r w:rsidR="009D5545">
        <w:t>atheistic</w:t>
      </w:r>
      <w:r w:rsidR="0093034B">
        <w:t xml:space="preserve"> </w:t>
      </w:r>
      <w:r w:rsidR="00A12BB7">
        <w:t>and</w:t>
      </w:r>
      <w:r w:rsidR="0093034B">
        <w:t>/or</w:t>
      </w:r>
      <w:r w:rsidR="00A12BB7">
        <w:t xml:space="preserve"> Darwinist</w:t>
      </w:r>
      <w:r w:rsidR="009D5545">
        <w:t xml:space="preserve"> </w:t>
      </w:r>
      <w:r w:rsidR="00F30E7D">
        <w:t>worldview</w:t>
      </w:r>
      <w:r>
        <w:t>s wherein presupposition</w:t>
      </w:r>
      <w:r w:rsidR="009D5545">
        <w:t xml:space="preserve"> toward long ages for the </w:t>
      </w:r>
      <w:r w:rsidR="00AA6899">
        <w:t xml:space="preserve">earth </w:t>
      </w:r>
      <w:r>
        <w:t xml:space="preserve">is </w:t>
      </w:r>
      <w:r w:rsidR="009D5545">
        <w:t xml:space="preserve">the rule. </w:t>
      </w:r>
      <w:r w:rsidR="00AA11DB">
        <w:t xml:space="preserve">The </w:t>
      </w:r>
      <w:r>
        <w:t xml:space="preserve">thought </w:t>
      </w:r>
      <w:r w:rsidR="00AA11DB">
        <w:t>culture</w:t>
      </w:r>
      <w:r w:rsidR="009D5545">
        <w:t xml:space="preserve"> in these communities allows for no objective or scientifically fair examination of the topic. After many exposures, the secular mantra </w:t>
      </w:r>
      <w:r>
        <w:t xml:space="preserve">around this topic </w:t>
      </w:r>
      <w:r w:rsidR="009D5545">
        <w:t xml:space="preserve">sounds something like “We know that the </w:t>
      </w:r>
      <w:r w:rsidR="00183DBB">
        <w:t xml:space="preserve">earth </w:t>
      </w:r>
      <w:r w:rsidR="009D5545">
        <w:t>is billions of years old because we know that</w:t>
      </w:r>
      <w:r w:rsidR="00AA11DB">
        <w:t xml:space="preserve"> it</w:t>
      </w:r>
      <w:r w:rsidR="009D5545">
        <w:t xml:space="preserve"> cannot be </w:t>
      </w:r>
      <w:r w:rsidR="00AA11DB">
        <w:t xml:space="preserve">less than </w:t>
      </w:r>
      <w:r w:rsidR="009D5545">
        <w:t>billions of years old</w:t>
      </w:r>
      <w:r w:rsidR="00183DBB">
        <w:t>,</w:t>
      </w:r>
      <w:r w:rsidR="009D5545">
        <w:t xml:space="preserve"> and we will accept no dissenters </w:t>
      </w:r>
      <w:r>
        <w:t xml:space="preserve">or open discussion </w:t>
      </w:r>
      <w:r w:rsidR="0093034B">
        <w:t xml:space="preserve">around </w:t>
      </w:r>
      <w:r>
        <w:t xml:space="preserve">this </w:t>
      </w:r>
      <w:r w:rsidR="0093034B">
        <w:t>topic</w:t>
      </w:r>
      <w:r w:rsidR="009D5545">
        <w:t>.”</w:t>
      </w:r>
    </w:p>
    <w:p w:rsidR="00FE07AE" w:rsidRDefault="00FE07AE" w:rsidP="004D45F0">
      <w:pPr>
        <w:jc w:val="both"/>
      </w:pPr>
    </w:p>
    <w:p w:rsidR="009D5545" w:rsidRDefault="00AA11DB" w:rsidP="004D45F0">
      <w:pPr>
        <w:jc w:val="both"/>
      </w:pPr>
      <w:r>
        <w:t xml:space="preserve">But </w:t>
      </w:r>
      <w:r w:rsidR="00554D72">
        <w:t xml:space="preserve">does </w:t>
      </w:r>
      <w:r w:rsidR="009D5545">
        <w:t xml:space="preserve">evidence </w:t>
      </w:r>
      <w:r w:rsidR="00554D72">
        <w:t xml:space="preserve">exist </w:t>
      </w:r>
      <w:r w:rsidR="009D5545">
        <w:t xml:space="preserve">that would point to a younger </w:t>
      </w:r>
      <w:r w:rsidR="00183DBB">
        <w:t>earth</w:t>
      </w:r>
      <w:r w:rsidR="009D5545">
        <w:t>? As it turns out, there is an abundance of evidence that would steer our thinking that way. Let’</w:t>
      </w:r>
      <w:r w:rsidR="00587AB1">
        <w:t xml:space="preserve">s look at just a </w:t>
      </w:r>
      <w:r w:rsidR="00554D72">
        <w:t>small sampling</w:t>
      </w:r>
      <w:r w:rsidR="0093034B">
        <w:t>…</w:t>
      </w:r>
    </w:p>
    <w:p w:rsidR="00587AB1" w:rsidRDefault="00587AB1" w:rsidP="004D45F0">
      <w:pPr>
        <w:jc w:val="both"/>
      </w:pPr>
    </w:p>
    <w:p w:rsidR="00587AB1" w:rsidRDefault="00587AB1" w:rsidP="004D45F0">
      <w:pPr>
        <w:pStyle w:val="Heading3"/>
        <w:jc w:val="both"/>
      </w:pPr>
      <w:r w:rsidRPr="00587AB1">
        <w:t xml:space="preserve">Increasing Oceanic </w:t>
      </w:r>
      <w:r w:rsidR="003A6FFA">
        <w:t>Salt Levels</w:t>
      </w:r>
    </w:p>
    <w:p w:rsidR="00A12BB7" w:rsidRPr="00A12BB7" w:rsidRDefault="00A12BB7" w:rsidP="004D45F0">
      <w:pPr>
        <w:jc w:val="both"/>
      </w:pPr>
    </w:p>
    <w:p w:rsidR="00BD5862" w:rsidRDefault="00245A61" w:rsidP="004D45F0">
      <w:pPr>
        <w:jc w:val="both"/>
      </w:pPr>
      <w:r>
        <w:t>A</w:t>
      </w:r>
      <w:r w:rsidR="00554D72">
        <w:t xml:space="preserve">n </w:t>
      </w:r>
      <w:r w:rsidR="0093034B">
        <w:t>i</w:t>
      </w:r>
      <w:r w:rsidR="00183DBB">
        <w:t xml:space="preserve">nternet </w:t>
      </w:r>
      <w:r w:rsidR="00554D72">
        <w:t xml:space="preserve">article </w:t>
      </w:r>
      <w:r w:rsidR="00BD5862">
        <w:t>entitled “</w:t>
      </w:r>
      <w:r w:rsidR="00BD5862" w:rsidRPr="00BD5862">
        <w:t>Scientists are Concerned about Mysterious Rise in Ocean Salinity</w:t>
      </w:r>
      <w:r w:rsidR="00BD5862">
        <w:t>”</w:t>
      </w:r>
      <w:r w:rsidR="00BD5862">
        <w:rPr>
          <w:rStyle w:val="FootnoteReference"/>
        </w:rPr>
        <w:footnoteReference w:id="46"/>
      </w:r>
      <w:r w:rsidR="00BD5862">
        <w:t xml:space="preserve"> </w:t>
      </w:r>
      <w:r w:rsidR="00777201">
        <w:t xml:space="preserve">addresses problems with the </w:t>
      </w:r>
      <w:r w:rsidR="00BD5862">
        <w:t>rising salinity levels noted over the past 50 years. As with most environmental changes observed on our planet, the author attributes this phenom</w:t>
      </w:r>
      <w:r w:rsidR="00777201">
        <w:t>enon</w:t>
      </w:r>
      <w:r>
        <w:t xml:space="preserve"> to global warming</w:t>
      </w:r>
      <w:r w:rsidR="00777201">
        <w:t xml:space="preserve"> (</w:t>
      </w:r>
      <w:r w:rsidR="00183DBB">
        <w:t xml:space="preserve">i.e., </w:t>
      </w:r>
      <w:r w:rsidR="00777201">
        <w:t>warmer plan</w:t>
      </w:r>
      <w:r w:rsidR="0093034B">
        <w:t>e</w:t>
      </w:r>
      <w:r w:rsidR="00777201">
        <w:t>t, more evaporation, higher</w:t>
      </w:r>
      <w:r w:rsidR="0046279B">
        <w:t xml:space="preserve"> oceanic</w:t>
      </w:r>
      <w:r w:rsidR="00777201">
        <w:t xml:space="preserve"> salt retention)</w:t>
      </w:r>
      <w:r>
        <w:t xml:space="preserve">. </w:t>
      </w:r>
      <w:r w:rsidR="00777201">
        <w:t>R</w:t>
      </w:r>
      <w:r w:rsidR="00BD5862">
        <w:t>ising salinity levels are really not all that mysterious</w:t>
      </w:r>
      <w:r w:rsidR="00183DBB">
        <w:t>,</w:t>
      </w:r>
      <w:r w:rsidR="00BD5862">
        <w:t xml:space="preserve"> </w:t>
      </w:r>
      <w:r w:rsidR="00777201">
        <w:t>however</w:t>
      </w:r>
      <w:r w:rsidR="00183DBB">
        <w:t>,</w:t>
      </w:r>
      <w:r w:rsidR="00777201">
        <w:t xml:space="preserve"> </w:t>
      </w:r>
      <w:r w:rsidR="00BD5862">
        <w:t xml:space="preserve">if you </w:t>
      </w:r>
      <w:r>
        <w:t xml:space="preserve">stop and </w:t>
      </w:r>
      <w:r w:rsidR="00BD5862">
        <w:t>think through some simple questions on the subject.</w:t>
      </w:r>
    </w:p>
    <w:p w:rsidR="00245A61" w:rsidRDefault="00245A61" w:rsidP="004D45F0">
      <w:pPr>
        <w:jc w:val="both"/>
      </w:pPr>
    </w:p>
    <w:p w:rsidR="00840DF4" w:rsidRDefault="00840DF4">
      <w:r>
        <w:br w:type="page"/>
      </w:r>
    </w:p>
    <w:tbl>
      <w:tblPr>
        <w:tblStyle w:val="TableGrid"/>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
        <w:gridCol w:w="9108"/>
      </w:tblGrid>
      <w:tr w:rsidR="00587AB1">
        <w:tc>
          <w:tcPr>
            <w:tcW w:w="468" w:type="dxa"/>
          </w:tcPr>
          <w:p w:rsidR="00587AB1" w:rsidRPr="00587AB1" w:rsidRDefault="00587AB1" w:rsidP="004D45F0">
            <w:pPr>
              <w:jc w:val="both"/>
            </w:pPr>
            <w:r w:rsidRPr="00587AB1">
              <w:lastRenderedPageBreak/>
              <w:t>Q.</w:t>
            </w:r>
          </w:p>
        </w:tc>
        <w:tc>
          <w:tcPr>
            <w:tcW w:w="9108" w:type="dxa"/>
          </w:tcPr>
          <w:p w:rsidR="00587AB1" w:rsidRPr="00587AB1" w:rsidRDefault="00587AB1" w:rsidP="00840DF4">
            <w:pPr>
              <w:keepNext/>
              <w:keepLines/>
              <w:ind w:right="3240"/>
              <w:jc w:val="both"/>
            </w:pPr>
            <w:r w:rsidRPr="00587AB1">
              <w:t xml:space="preserve">How does salt get </w:t>
            </w:r>
            <w:r w:rsidR="001B431A" w:rsidRPr="00A12BB7">
              <w:rPr>
                <w:i/>
              </w:rPr>
              <w:t>into</w:t>
            </w:r>
            <w:r w:rsidRPr="00587AB1">
              <w:t xml:space="preserve"> the oceans? </w:t>
            </w:r>
          </w:p>
        </w:tc>
      </w:tr>
      <w:tr w:rsidR="00587AB1">
        <w:tc>
          <w:tcPr>
            <w:tcW w:w="468" w:type="dxa"/>
          </w:tcPr>
          <w:p w:rsidR="00587AB1" w:rsidRPr="00587AB1" w:rsidRDefault="00587AB1" w:rsidP="004D45F0">
            <w:pPr>
              <w:jc w:val="both"/>
            </w:pPr>
            <w:r w:rsidRPr="00587AB1">
              <w:t>A.</w:t>
            </w:r>
          </w:p>
        </w:tc>
        <w:tc>
          <w:tcPr>
            <w:tcW w:w="9108" w:type="dxa"/>
          </w:tcPr>
          <w:p w:rsidR="00353DB5" w:rsidRDefault="00587AB1" w:rsidP="00840DF4">
            <w:pPr>
              <w:keepNext/>
              <w:keepLines/>
              <w:ind w:right="3600"/>
              <w:jc w:val="both"/>
            </w:pPr>
            <w:r w:rsidRPr="00587AB1">
              <w:t xml:space="preserve">In the </w:t>
            </w:r>
            <w:r w:rsidR="00554D72">
              <w:t xml:space="preserve">same </w:t>
            </w:r>
            <w:r w:rsidRPr="00587AB1">
              <w:t>manner that all other minerals get there. It comes in via runoff from land</w:t>
            </w:r>
            <w:r w:rsidR="00554D72">
              <w:t xml:space="preserve"> sources</w:t>
            </w:r>
            <w:r w:rsidRPr="00587AB1">
              <w:t xml:space="preserve"> when rivers and streams discharge into the ocean</w:t>
            </w:r>
            <w:r w:rsidR="00554D72">
              <w:t>,</w:t>
            </w:r>
            <w:r w:rsidRPr="00587AB1">
              <w:t xml:space="preserve"> or via the flow of underwater aquifers.</w:t>
            </w:r>
          </w:p>
          <w:p w:rsidR="00587AB1" w:rsidRPr="00587AB1" w:rsidRDefault="00587AB1" w:rsidP="00840DF4">
            <w:pPr>
              <w:keepNext/>
              <w:keepLines/>
              <w:ind w:right="3600"/>
              <w:jc w:val="both"/>
            </w:pPr>
          </w:p>
        </w:tc>
      </w:tr>
      <w:tr w:rsidR="00587AB1">
        <w:tc>
          <w:tcPr>
            <w:tcW w:w="468" w:type="dxa"/>
          </w:tcPr>
          <w:p w:rsidR="00587AB1" w:rsidRPr="00587AB1" w:rsidRDefault="00587AB1" w:rsidP="004D45F0">
            <w:pPr>
              <w:jc w:val="both"/>
            </w:pPr>
            <w:r w:rsidRPr="00587AB1">
              <w:t>Q.</w:t>
            </w:r>
          </w:p>
        </w:tc>
        <w:tc>
          <w:tcPr>
            <w:tcW w:w="9108" w:type="dxa"/>
          </w:tcPr>
          <w:p w:rsidR="00587AB1" w:rsidRPr="00587AB1" w:rsidRDefault="00587AB1" w:rsidP="00840DF4">
            <w:pPr>
              <w:ind w:right="3600"/>
              <w:jc w:val="both"/>
            </w:pPr>
            <w:r w:rsidRPr="00587AB1">
              <w:t xml:space="preserve">How does salt get </w:t>
            </w:r>
            <w:r w:rsidR="001B431A" w:rsidRPr="00A12BB7">
              <w:rPr>
                <w:i/>
              </w:rPr>
              <w:t>out of</w:t>
            </w:r>
            <w:r w:rsidRPr="00587AB1">
              <w:t xml:space="preserve"> the oceans?</w:t>
            </w:r>
          </w:p>
        </w:tc>
      </w:tr>
      <w:tr w:rsidR="00587AB1">
        <w:tc>
          <w:tcPr>
            <w:tcW w:w="468" w:type="dxa"/>
          </w:tcPr>
          <w:p w:rsidR="00587AB1" w:rsidRPr="00587AB1" w:rsidRDefault="00587AB1" w:rsidP="004D45F0">
            <w:pPr>
              <w:jc w:val="both"/>
            </w:pPr>
            <w:r w:rsidRPr="00587AB1">
              <w:t>A.</w:t>
            </w:r>
          </w:p>
        </w:tc>
        <w:tc>
          <w:tcPr>
            <w:tcW w:w="9108" w:type="dxa"/>
          </w:tcPr>
          <w:p w:rsidR="00353DB5" w:rsidRDefault="00587AB1" w:rsidP="00840DF4">
            <w:pPr>
              <w:ind w:right="3600"/>
              <w:jc w:val="both"/>
            </w:pPr>
            <w:r w:rsidRPr="00587AB1">
              <w:t>Basically it doesn’t</w:t>
            </w:r>
            <w:r w:rsidR="0046279B">
              <w:t>.  This is</w:t>
            </w:r>
            <w:r w:rsidRPr="00587AB1">
              <w:t xml:space="preserve"> </w:t>
            </w:r>
            <w:r w:rsidR="00554D72">
              <w:t xml:space="preserve">because </w:t>
            </w:r>
            <w:r>
              <w:t xml:space="preserve">only fresh </w:t>
            </w:r>
            <w:r w:rsidR="00554D72">
              <w:t>water participates in the ocean-to-</w:t>
            </w:r>
            <w:r>
              <w:t xml:space="preserve">land </w:t>
            </w:r>
            <w:r w:rsidR="00554D72">
              <w:t>side of the water cycle. E</w:t>
            </w:r>
            <w:r w:rsidRPr="00587AB1">
              <w:t>xcept for small amounts that are buried when the tectonic plates in the bottom of the seas override one another burying some ocean floor sedi</w:t>
            </w:r>
            <w:r w:rsidR="00554D72">
              <w:t>ments, salt entering the oceans remains in the ocean.</w:t>
            </w:r>
          </w:p>
          <w:p w:rsidR="00353DB5" w:rsidRPr="00587AB1" w:rsidRDefault="00353DB5" w:rsidP="00840DF4">
            <w:pPr>
              <w:ind w:right="3600"/>
              <w:jc w:val="both"/>
            </w:pPr>
          </w:p>
        </w:tc>
      </w:tr>
      <w:tr w:rsidR="00587AB1">
        <w:tc>
          <w:tcPr>
            <w:tcW w:w="468" w:type="dxa"/>
          </w:tcPr>
          <w:p w:rsidR="00587AB1" w:rsidRPr="00587AB1" w:rsidRDefault="00587AB1" w:rsidP="004D45F0">
            <w:pPr>
              <w:jc w:val="both"/>
            </w:pPr>
            <w:r>
              <w:t>Q.</w:t>
            </w:r>
          </w:p>
        </w:tc>
        <w:tc>
          <w:tcPr>
            <w:tcW w:w="9108" w:type="dxa"/>
          </w:tcPr>
          <w:p w:rsidR="00587AB1" w:rsidRPr="00587AB1" w:rsidRDefault="00587AB1" w:rsidP="00840DF4">
            <w:pPr>
              <w:ind w:right="3600"/>
              <w:jc w:val="both"/>
            </w:pPr>
            <w:r>
              <w:t xml:space="preserve">What does </w:t>
            </w:r>
            <w:r w:rsidR="003A6FFA">
              <w:t xml:space="preserve">this </w:t>
            </w:r>
            <w:r>
              <w:t xml:space="preserve">mean </w:t>
            </w:r>
            <w:r w:rsidR="0012501D">
              <w:t>to the salt levels in the oceans?</w:t>
            </w:r>
          </w:p>
        </w:tc>
      </w:tr>
      <w:tr w:rsidR="00587AB1">
        <w:tc>
          <w:tcPr>
            <w:tcW w:w="468" w:type="dxa"/>
          </w:tcPr>
          <w:p w:rsidR="00587AB1" w:rsidRPr="00587AB1" w:rsidRDefault="0012501D" w:rsidP="004D45F0">
            <w:pPr>
              <w:jc w:val="both"/>
            </w:pPr>
            <w:r>
              <w:t>A.</w:t>
            </w:r>
          </w:p>
        </w:tc>
        <w:tc>
          <w:tcPr>
            <w:tcW w:w="9108" w:type="dxa"/>
          </w:tcPr>
          <w:p w:rsidR="00353DB5" w:rsidRDefault="0012501D" w:rsidP="00840DF4">
            <w:pPr>
              <w:ind w:right="3600"/>
              <w:jc w:val="both"/>
            </w:pPr>
            <w:r>
              <w:t>They increase over time.</w:t>
            </w:r>
          </w:p>
          <w:p w:rsidR="00353DB5" w:rsidRPr="00587AB1" w:rsidRDefault="00353DB5" w:rsidP="00840DF4">
            <w:pPr>
              <w:ind w:right="3600"/>
              <w:jc w:val="both"/>
            </w:pPr>
          </w:p>
        </w:tc>
      </w:tr>
      <w:tr w:rsidR="0012501D">
        <w:tc>
          <w:tcPr>
            <w:tcW w:w="468" w:type="dxa"/>
          </w:tcPr>
          <w:p w:rsidR="0012501D" w:rsidRDefault="0012501D" w:rsidP="004D45F0">
            <w:pPr>
              <w:jc w:val="both"/>
            </w:pPr>
            <w:r>
              <w:t>Q.</w:t>
            </w:r>
          </w:p>
        </w:tc>
        <w:tc>
          <w:tcPr>
            <w:tcW w:w="9108" w:type="dxa"/>
          </w:tcPr>
          <w:p w:rsidR="0012501D" w:rsidRDefault="0012501D" w:rsidP="00840DF4">
            <w:pPr>
              <w:ind w:right="3600"/>
              <w:jc w:val="both"/>
            </w:pPr>
            <w:r>
              <w:t>What happens to oceans over t</w:t>
            </w:r>
            <w:r w:rsidR="00554D72">
              <w:t>ime as the salt levels increase?</w:t>
            </w:r>
          </w:p>
        </w:tc>
      </w:tr>
      <w:tr w:rsidR="0012501D">
        <w:tc>
          <w:tcPr>
            <w:tcW w:w="468" w:type="dxa"/>
          </w:tcPr>
          <w:p w:rsidR="0012501D" w:rsidRDefault="0012501D" w:rsidP="004D45F0">
            <w:pPr>
              <w:jc w:val="both"/>
            </w:pPr>
            <w:r>
              <w:t>A.</w:t>
            </w:r>
          </w:p>
        </w:tc>
        <w:tc>
          <w:tcPr>
            <w:tcW w:w="9108" w:type="dxa"/>
          </w:tcPr>
          <w:p w:rsidR="0012501D" w:rsidRDefault="0046279B" w:rsidP="0046279B">
            <w:pPr>
              <w:ind w:right="3600"/>
              <w:jc w:val="both"/>
            </w:pPr>
            <w:r>
              <w:t>O</w:t>
            </w:r>
            <w:r w:rsidR="0012501D">
              <w:t xml:space="preserve">nce salinity </w:t>
            </w:r>
            <w:r w:rsidR="00554D72">
              <w:t xml:space="preserve">and other mineral </w:t>
            </w:r>
            <w:r w:rsidR="0012501D">
              <w:t>le</w:t>
            </w:r>
            <w:r>
              <w:t xml:space="preserve">vels reach a certain threshold they can no longer support life.  </w:t>
            </w:r>
            <w:r w:rsidR="0012501D">
              <w:t>After that</w:t>
            </w:r>
            <w:r>
              <w:t>,</w:t>
            </w:r>
            <w:r w:rsidR="0012501D">
              <w:t xml:space="preserve"> they become “dead” seas.</w:t>
            </w:r>
          </w:p>
        </w:tc>
      </w:tr>
    </w:tbl>
    <w:p w:rsidR="00587AB1" w:rsidRDefault="00587AB1" w:rsidP="004D45F0">
      <w:pPr>
        <w:jc w:val="both"/>
        <w:rPr>
          <w:u w:val="single"/>
        </w:rPr>
      </w:pPr>
    </w:p>
    <w:p w:rsidR="00840DF4" w:rsidRDefault="00245A61" w:rsidP="004D45F0">
      <w:pPr>
        <w:jc w:val="both"/>
      </w:pPr>
      <w:r>
        <w:t xml:space="preserve">This </w:t>
      </w:r>
      <w:r w:rsidR="00EB1E92">
        <w:t xml:space="preserve">natural process </w:t>
      </w:r>
      <w:r>
        <w:t xml:space="preserve">is summarized in the </w:t>
      </w:r>
      <w:r w:rsidR="0093034B">
        <w:t xml:space="preserve">University of California, Santa </w:t>
      </w:r>
      <w:proofErr w:type="gramStart"/>
      <w:r w:rsidR="0093034B">
        <w:t xml:space="preserve">Barbara’s </w:t>
      </w:r>
      <w:r>
        <w:t xml:space="preserve"> </w:t>
      </w:r>
      <w:proofErr w:type="spellStart"/>
      <w:r>
        <w:t>ScienceLine</w:t>
      </w:r>
      <w:proofErr w:type="spellEnd"/>
      <w:proofErr w:type="gramEnd"/>
      <w:r>
        <w:t xml:space="preserve"> website:</w:t>
      </w:r>
    </w:p>
    <w:p w:rsidR="00245A61" w:rsidRDefault="00245A61" w:rsidP="004D45F0">
      <w:pPr>
        <w:jc w:val="both"/>
      </w:pPr>
    </w:p>
    <w:p w:rsidR="00245A61" w:rsidRDefault="00245A61" w:rsidP="00840DF4">
      <w:pPr>
        <w:ind w:left="288"/>
        <w:jc w:val="both"/>
      </w:pPr>
      <w:r>
        <w:t>“</w:t>
      </w:r>
      <w:r w:rsidRPr="00EB1E92">
        <w:rPr>
          <w:i/>
        </w:rPr>
        <w:t xml:space="preserve">The oceans get saltier due to the rivers that flow into them. Water from the ocean evaporates, and then rains over land and </w:t>
      </w:r>
      <w:proofErr w:type="gramStart"/>
      <w:r w:rsidRPr="00EB1E92">
        <w:rPr>
          <w:i/>
        </w:rPr>
        <w:t>forms rivers</w:t>
      </w:r>
      <w:proofErr w:type="gramEnd"/>
      <w:r w:rsidRPr="00EB1E92">
        <w:rPr>
          <w:i/>
        </w:rPr>
        <w:t>. As the rivers flow over the land, things like salt dissolve into the river and are carried out to the sea. Since the amount of water in the ocean is more or less constant, the sea keeps picking up more and more salt and doesn't have any place to get rid of it. In certain places, like the Salton Sea in California, the Great Salt Lake in Utah, or the Dead Sea in Israel, rivers flow into lakes that also evaporate</w:t>
      </w:r>
      <w:r w:rsidR="00183DBB">
        <w:rPr>
          <w:i/>
        </w:rPr>
        <w:t>—</w:t>
      </w:r>
      <w:r w:rsidRPr="00EB1E92">
        <w:rPr>
          <w:i/>
        </w:rPr>
        <w:t>and the salt is concentrated more and more over time until the salt concentration is much higher than in the ocean</w:t>
      </w:r>
      <w:r w:rsidR="00183DBB">
        <w:rPr>
          <w:i/>
        </w:rPr>
        <w:t>—</w:t>
      </w:r>
      <w:r w:rsidRPr="00EB1E92">
        <w:rPr>
          <w:i/>
        </w:rPr>
        <w:t>and nothing much can live in these lakes.</w:t>
      </w:r>
      <w:r>
        <w:t>”</w:t>
      </w:r>
      <w:r>
        <w:rPr>
          <w:rStyle w:val="FootnoteReference"/>
        </w:rPr>
        <w:footnoteReference w:id="47"/>
      </w:r>
    </w:p>
    <w:p w:rsidR="00245A61" w:rsidRDefault="00245A61" w:rsidP="004D45F0">
      <w:pPr>
        <w:jc w:val="both"/>
      </w:pPr>
    </w:p>
    <w:p w:rsidR="00587AB1" w:rsidRDefault="00554D72" w:rsidP="004D45F0">
      <w:pPr>
        <w:jc w:val="both"/>
      </w:pPr>
      <w:r>
        <w:lastRenderedPageBreak/>
        <w:t>E</w:t>
      </w:r>
      <w:r w:rsidR="00777201">
        <w:t>volutionary thinking requires long</w:t>
      </w:r>
      <w:r w:rsidR="00183DBB">
        <w:t>-</w:t>
      </w:r>
      <w:r w:rsidR="00777201">
        <w:t>age timelines with oceans in stable chemical equilibrium</w:t>
      </w:r>
      <w:r w:rsidR="00183DBB">
        <w:t>,</w:t>
      </w:r>
      <w:r w:rsidR="00777201">
        <w:t xml:space="preserve"> but there is mounting </w:t>
      </w:r>
      <w:r w:rsidR="001240F6">
        <w:t>empirical</w:t>
      </w:r>
      <w:r w:rsidR="00777201">
        <w:t xml:space="preserve"> evidence against this assumption.</w:t>
      </w:r>
      <w:r>
        <w:t xml:space="preserve"> </w:t>
      </w:r>
      <w:r w:rsidR="0012501D" w:rsidRPr="0012501D">
        <w:t xml:space="preserve">Only </w:t>
      </w:r>
      <w:r w:rsidR="0012501D">
        <w:t xml:space="preserve">about 27% of the quantity of salt entering the oceans escapes each </w:t>
      </w:r>
      <w:proofErr w:type="gramStart"/>
      <w:r w:rsidR="0012501D">
        <w:t>year</w:t>
      </w:r>
      <w:r w:rsidR="00EB1E92">
        <w:t>.</w:t>
      </w:r>
      <w:r w:rsidR="003A6FFA">
        <w:rPr>
          <w:rStyle w:val="FootnoteReference"/>
        </w:rPr>
        <w:footnoteReference w:id="48"/>
      </w:r>
      <w:r w:rsidR="003A6FFA" w:rsidRPr="003A6FFA">
        <w:rPr>
          <w:vertAlign w:val="superscript"/>
        </w:rPr>
        <w:t>,</w:t>
      </w:r>
      <w:proofErr w:type="gramEnd"/>
      <w:r w:rsidR="003A6FFA">
        <w:rPr>
          <w:rStyle w:val="FootnoteReference"/>
        </w:rPr>
        <w:footnoteReference w:id="49"/>
      </w:r>
      <w:r w:rsidR="0012501D">
        <w:t xml:space="preserve"> This means that the remaining 73% contributes to an increase in </w:t>
      </w:r>
      <w:r w:rsidR="00171231">
        <w:t xml:space="preserve">ocean </w:t>
      </w:r>
      <w:r w:rsidR="0012501D">
        <w:t xml:space="preserve">salinity over time. This is especially </w:t>
      </w:r>
      <w:r w:rsidR="00171231">
        <w:t>pronounced in smaller oceans where the exchange of warmer and cooler waters prevents overall redistribution of saltiness due to the sinking effect of saltier waters in deeper oceans.</w:t>
      </w:r>
    </w:p>
    <w:p w:rsidR="00EB1E92" w:rsidRDefault="00EB1E92" w:rsidP="004D45F0">
      <w:pPr>
        <w:jc w:val="both"/>
      </w:pPr>
    </w:p>
    <w:p w:rsidR="00EB1E92" w:rsidRDefault="00554D72" w:rsidP="004D45F0">
      <w:pPr>
        <w:jc w:val="both"/>
      </w:pPr>
      <w:r>
        <w:t>I</w:t>
      </w:r>
      <w:r w:rsidR="00EB1E92">
        <w:t>f the oceans as we know them today were more than several millions of years old (using the most liberal assumptions)</w:t>
      </w:r>
      <w:r w:rsidR="00D214CA">
        <w:t>,</w:t>
      </w:r>
      <w:r w:rsidR="00EB1E92">
        <w:t xml:space="preserve"> they would be too full of salt and other</w:t>
      </w:r>
      <w:r>
        <w:t xml:space="preserve"> minerals to support life. In addition, d</w:t>
      </w:r>
      <w:r w:rsidR="0093034B">
        <w:t xml:space="preserve">ue to the distinct biological </w:t>
      </w:r>
      <w:r w:rsidR="00EB1E92">
        <w:t xml:space="preserve">differences between freshwater and saltwater marine life, </w:t>
      </w:r>
      <w:r>
        <w:t>t</w:t>
      </w:r>
      <w:r w:rsidR="00EB1E92">
        <w:t xml:space="preserve">he oceans </w:t>
      </w:r>
      <w:r w:rsidR="0093034B">
        <w:t xml:space="preserve">must have </w:t>
      </w:r>
      <w:r w:rsidR="00EB1E92">
        <w:t>had significant saline content at their origins. This bring</w:t>
      </w:r>
      <w:r>
        <w:t>s</w:t>
      </w:r>
      <w:r w:rsidR="00EB1E92">
        <w:t xml:space="preserve"> the likely age of the oceans down into the thousands of years range.</w:t>
      </w:r>
    </w:p>
    <w:p w:rsidR="00EB1E92" w:rsidRPr="0012501D" w:rsidRDefault="00EB1E92" w:rsidP="004D45F0">
      <w:pPr>
        <w:jc w:val="both"/>
      </w:pPr>
    </w:p>
    <w:p w:rsidR="00110B35" w:rsidRDefault="00110B35" w:rsidP="004D45F0">
      <w:pPr>
        <w:pStyle w:val="Heading3"/>
        <w:jc w:val="both"/>
      </w:pPr>
      <w:r w:rsidRPr="001D29CF">
        <w:t xml:space="preserve">Ocean </w:t>
      </w:r>
      <w:r w:rsidR="001D29CF" w:rsidRPr="001D29CF">
        <w:t>Sediments A</w:t>
      </w:r>
      <w:r w:rsidRPr="001D29CF">
        <w:t xml:space="preserve">re </w:t>
      </w:r>
      <w:r w:rsidR="001D29CF" w:rsidRPr="001D29CF">
        <w:t>N</w:t>
      </w:r>
      <w:r w:rsidRPr="001D29CF">
        <w:t>ot Deep Enough</w:t>
      </w:r>
    </w:p>
    <w:p w:rsidR="00A12BB7" w:rsidRPr="00A12BB7" w:rsidRDefault="00A12BB7" w:rsidP="004D45F0">
      <w:pPr>
        <w:jc w:val="both"/>
      </w:pPr>
    </w:p>
    <w:p w:rsidR="00110B35" w:rsidRDefault="00110B35" w:rsidP="004D45F0">
      <w:pPr>
        <w:jc w:val="both"/>
      </w:pPr>
      <w:r>
        <w:t xml:space="preserve">The </w:t>
      </w:r>
      <w:r w:rsidR="00D214CA">
        <w:t xml:space="preserve">earth’s </w:t>
      </w:r>
      <w:r>
        <w:t xml:space="preserve">oceans have hard bedrock floors. About 20 billion tons of sediment </w:t>
      </w:r>
      <w:r w:rsidR="00F62956">
        <w:t>is</w:t>
      </w:r>
      <w:r w:rsidR="00A12BB7">
        <w:t xml:space="preserve"> carried into </w:t>
      </w:r>
      <w:r>
        <w:t xml:space="preserve">the oceans each year by the runoff of </w:t>
      </w:r>
      <w:proofErr w:type="gramStart"/>
      <w:r>
        <w:t>estuary rivers</w:t>
      </w:r>
      <w:proofErr w:type="gramEnd"/>
      <w:r>
        <w:t xml:space="preserve"> and streams</w:t>
      </w:r>
      <w:r w:rsidR="00554D72">
        <w:t>. This sediment then</w:t>
      </w:r>
      <w:r w:rsidR="001D29CF">
        <w:t xml:space="preserve"> settle</w:t>
      </w:r>
      <w:r w:rsidR="00554D72">
        <w:t>s</w:t>
      </w:r>
      <w:r w:rsidR="001D29CF">
        <w:t xml:space="preserve"> on the hard floor of the seas</w:t>
      </w:r>
      <w:r>
        <w:t xml:space="preserve">. </w:t>
      </w:r>
      <w:r w:rsidR="00554D72">
        <w:t>O</w:t>
      </w:r>
      <w:r w:rsidR="001D29CF">
        <w:t xml:space="preserve">nly about 1 billion tons </w:t>
      </w:r>
      <w:r w:rsidR="00554D72">
        <w:t xml:space="preserve">of this sediment </w:t>
      </w:r>
      <w:proofErr w:type="gramStart"/>
      <w:r w:rsidR="001D29CF">
        <w:t>are</w:t>
      </w:r>
      <w:proofErr w:type="gramEnd"/>
      <w:r w:rsidR="001D29CF">
        <w:t xml:space="preserve"> removed from the ocean floors </w:t>
      </w:r>
      <w:r w:rsidR="00A95EE6">
        <w:t>annual</w:t>
      </w:r>
      <w:r w:rsidR="00996E52">
        <w:t>l</w:t>
      </w:r>
      <w:r w:rsidR="00A95EE6">
        <w:t xml:space="preserve">y </w:t>
      </w:r>
      <w:r w:rsidR="001D29CF">
        <w:t>due to burial as the tectonic p</w:t>
      </w:r>
      <w:r w:rsidR="00A95EE6">
        <w:t>lates overlap one another. At this rate</w:t>
      </w:r>
      <w:r w:rsidR="00554D72">
        <w:t>,</w:t>
      </w:r>
      <w:r w:rsidR="00A95EE6">
        <w:t xml:space="preserve"> the accumulated sediment on the ocean floors would have to have been </w:t>
      </w:r>
      <w:r w:rsidR="00554D72">
        <w:t xml:space="preserve">several </w:t>
      </w:r>
      <w:r w:rsidR="00A95EE6">
        <w:t xml:space="preserve">miles deep if these processes had been in motion for the 4.6 </w:t>
      </w:r>
      <w:r w:rsidR="00D214CA">
        <w:t xml:space="preserve">billion </w:t>
      </w:r>
      <w:r w:rsidR="00A95EE6">
        <w:t xml:space="preserve">years proposed by old-age geologists. Because the average depth of the sediment layers found on the ocean floors is actually only around </w:t>
      </w:r>
      <w:r w:rsidR="00554D72">
        <w:t>a quarter of a mile</w:t>
      </w:r>
      <w:r w:rsidR="00D214CA">
        <w:t>,</w:t>
      </w:r>
      <w:r w:rsidR="00996E52">
        <w:rPr>
          <w:rStyle w:val="FootnoteReference"/>
        </w:rPr>
        <w:footnoteReference w:id="50"/>
      </w:r>
      <w:r w:rsidR="00996E52" w:rsidRPr="00996E52">
        <w:rPr>
          <w:vertAlign w:val="superscript"/>
        </w:rPr>
        <w:t>,</w:t>
      </w:r>
      <w:r w:rsidR="00996E52">
        <w:rPr>
          <w:rStyle w:val="FootnoteReference"/>
        </w:rPr>
        <w:footnoteReference w:id="51"/>
      </w:r>
      <w:r w:rsidR="00A95EE6">
        <w:t xml:space="preserve"> the </w:t>
      </w:r>
      <w:r w:rsidR="00A95EE6">
        <w:lastRenderedPageBreak/>
        <w:t>maximum age of the oceans would be several millions of years</w:t>
      </w:r>
      <w:r w:rsidR="00554D72">
        <w:t xml:space="preserve"> if we assume </w:t>
      </w:r>
      <w:proofErr w:type="spellStart"/>
      <w:r w:rsidR="00554D72">
        <w:t>gradualistic</w:t>
      </w:r>
      <w:proofErr w:type="spellEnd"/>
      <w:r w:rsidR="00554D72">
        <w:t xml:space="preserve"> deposits only</w:t>
      </w:r>
      <w:r w:rsidR="00A95EE6">
        <w:t xml:space="preserve">. </w:t>
      </w:r>
      <w:r w:rsidR="00554D72">
        <w:t>C</w:t>
      </w:r>
      <w:r w:rsidR="00A95EE6">
        <w:t>ata</w:t>
      </w:r>
      <w:r w:rsidR="0093034B">
        <w:t>strophic</w:t>
      </w:r>
      <w:r w:rsidR="00A95EE6">
        <w:t xml:space="preserve"> causes (</w:t>
      </w:r>
      <w:r w:rsidR="00D214CA">
        <w:t xml:space="preserve">i.e., </w:t>
      </w:r>
      <w:r w:rsidR="00A95EE6">
        <w:t xml:space="preserve">extreme volcanic activity, </w:t>
      </w:r>
      <w:r w:rsidR="00996E52">
        <w:t xml:space="preserve">runoff from massive </w:t>
      </w:r>
      <w:r w:rsidR="00A95EE6">
        <w:t>flooding, etc</w:t>
      </w:r>
      <w:r w:rsidR="00996E52">
        <w:t>.</w:t>
      </w:r>
      <w:r w:rsidR="00A95EE6">
        <w:t>) could</w:t>
      </w:r>
      <w:r w:rsidR="001240F6">
        <w:t xml:space="preserve"> certainly</w:t>
      </w:r>
      <w:r w:rsidR="00A95EE6">
        <w:t xml:space="preserve"> caus</w:t>
      </w:r>
      <w:r w:rsidR="00554D72">
        <w:t xml:space="preserve">e periods of very rapid </w:t>
      </w:r>
      <w:r w:rsidR="00296506">
        <w:t xml:space="preserve">accumulation of </w:t>
      </w:r>
      <w:r w:rsidR="00554D72">
        <w:t>sedimentary deposits</w:t>
      </w:r>
      <w:r w:rsidR="00D214CA">
        <w:t>,</w:t>
      </w:r>
      <w:r w:rsidR="00A95EE6">
        <w:t xml:space="preserve"> bringing the likely ages of the oceans into the thousands of years range.</w:t>
      </w:r>
    </w:p>
    <w:p w:rsidR="00110B35" w:rsidRDefault="00110B35" w:rsidP="004D45F0">
      <w:pPr>
        <w:jc w:val="both"/>
      </w:pPr>
    </w:p>
    <w:p w:rsidR="00110B35" w:rsidRDefault="00110B35" w:rsidP="004D45F0">
      <w:pPr>
        <w:pStyle w:val="Heading3"/>
        <w:jc w:val="both"/>
      </w:pPr>
      <w:r>
        <w:t xml:space="preserve">The Earth’s Magnetic Field </w:t>
      </w:r>
      <w:r w:rsidR="00803B86">
        <w:t xml:space="preserve">Is </w:t>
      </w:r>
      <w:r>
        <w:t>Too Strong</w:t>
      </w:r>
    </w:p>
    <w:p w:rsidR="00296506" w:rsidRPr="00296506" w:rsidRDefault="00296506" w:rsidP="004D45F0">
      <w:pPr>
        <w:jc w:val="both"/>
      </w:pPr>
    </w:p>
    <w:p w:rsidR="00110B35" w:rsidRDefault="00110B35" w:rsidP="004D45F0">
      <w:pPr>
        <w:jc w:val="both"/>
      </w:pPr>
      <w:r>
        <w:t>As a child</w:t>
      </w:r>
      <w:r w:rsidR="00D214CA">
        <w:t>,</w:t>
      </w:r>
      <w:r>
        <w:t xml:space="preserve"> I was given a small but very strong magnet that I initially played with almost every day. After the excitement of this wonderful gadget began to wear off, I threw it in a drawer and forgot about it. Sometime later, I was very disappointed when I tried the magnet again only to find that it had lost most of its strength </w:t>
      </w:r>
      <w:r w:rsidR="00554D72">
        <w:t xml:space="preserve">after </w:t>
      </w:r>
      <w:r w:rsidR="00996E52">
        <w:t xml:space="preserve">several </w:t>
      </w:r>
      <w:r>
        <w:t xml:space="preserve">months. </w:t>
      </w:r>
      <w:r w:rsidR="00996E52">
        <w:t>In a similar way, a</w:t>
      </w:r>
      <w:r>
        <w:t xml:space="preserve">ll magnets </w:t>
      </w:r>
      <w:r w:rsidR="00996E52">
        <w:t xml:space="preserve">slowly </w:t>
      </w:r>
      <w:r>
        <w:t>lose their strength over time.</w:t>
      </w:r>
    </w:p>
    <w:p w:rsidR="00110B35" w:rsidRDefault="00110B35" w:rsidP="004D45F0">
      <w:pPr>
        <w:jc w:val="both"/>
      </w:pPr>
    </w:p>
    <w:p w:rsidR="00110B35" w:rsidRDefault="00110B35" w:rsidP="004D45F0">
      <w:pPr>
        <w:jc w:val="both"/>
      </w:pPr>
      <w:r>
        <w:t xml:space="preserve">The </w:t>
      </w:r>
      <w:r w:rsidR="00D214CA">
        <w:t xml:space="preserve">earth’s </w:t>
      </w:r>
      <w:r>
        <w:t>magnetic field is a residual effect of the flow of high</w:t>
      </w:r>
      <w:r w:rsidR="00D214CA">
        <w:t>-</w:t>
      </w:r>
      <w:r>
        <w:t xml:space="preserve">temperature liquid iron below its surface and as magnetic fields go, </w:t>
      </w:r>
      <w:r w:rsidR="00996E52">
        <w:t xml:space="preserve">it </w:t>
      </w:r>
      <w:r>
        <w:t xml:space="preserve">is not </w:t>
      </w:r>
      <w:r w:rsidR="00554D72">
        <w:t xml:space="preserve">well arranged in </w:t>
      </w:r>
      <w:r w:rsidR="00D214CA">
        <w:t xml:space="preserve">a </w:t>
      </w:r>
      <w:r w:rsidR="00554D72">
        <w:t xml:space="preserve">manner conducive </w:t>
      </w:r>
      <w:r>
        <w:t>to retain</w:t>
      </w:r>
      <w:r w:rsidR="00554D72">
        <w:t>ing</w:t>
      </w:r>
      <w:r>
        <w:t xml:space="preserve"> its strength over time. </w:t>
      </w:r>
      <w:r w:rsidR="0023480C">
        <w:t xml:space="preserve">In fact the earth’s magnetic field loses half of its strength every 1400 years or so. </w:t>
      </w:r>
      <w:r>
        <w:t xml:space="preserve">Since it </w:t>
      </w:r>
      <w:r w:rsidR="006E5C85">
        <w:t xml:space="preserve">first began to be </w:t>
      </w:r>
      <w:r>
        <w:t>measured by C.F. Gauss in 1845, the strength of the overall total energy of earth’s magnetic</w:t>
      </w:r>
      <w:r w:rsidR="0023480C">
        <w:t xml:space="preserve"> field has decreased by about 7</w:t>
      </w:r>
      <w:r>
        <w:t>%</w:t>
      </w:r>
      <w:r w:rsidR="001240F6">
        <w:t xml:space="preserve"> in less than 200 years</w:t>
      </w:r>
      <w:r>
        <w:t>. Assuming a fairly constant rate of decrease</w:t>
      </w:r>
      <w:r w:rsidR="00A95EE6">
        <w:t xml:space="preserve"> over time, on</w:t>
      </w:r>
      <w:r>
        <w:t xml:space="preserve">e cannot extrapolate more than a few hundred thousand years into the past before the magnetic field would have been so strong that life on earth would not </w:t>
      </w:r>
      <w:r w:rsidR="0093034B">
        <w:t xml:space="preserve">have </w:t>
      </w:r>
      <w:r>
        <w:t>be</w:t>
      </w:r>
      <w:r w:rsidR="0093034B">
        <w:t>en</w:t>
      </w:r>
      <w:r>
        <w:t xml:space="preserve"> possible. </w:t>
      </w:r>
      <w:r w:rsidR="00296506">
        <w:t>Many</w:t>
      </w:r>
      <w:r w:rsidR="00B60A19">
        <w:t xml:space="preserve"> scientists believe that d</w:t>
      </w:r>
      <w:r>
        <w:t xml:space="preserve">ates for the </w:t>
      </w:r>
      <w:r w:rsidR="00D214CA">
        <w:t xml:space="preserve">earth’s </w:t>
      </w:r>
      <w:r>
        <w:t xml:space="preserve">magnetic field </w:t>
      </w:r>
      <w:r w:rsidR="00554D72">
        <w:t>in the 10,00</w:t>
      </w:r>
      <w:r w:rsidR="00D214CA">
        <w:t>0-</w:t>
      </w:r>
      <w:r w:rsidR="00554D72">
        <w:t xml:space="preserve"> to 20,000</w:t>
      </w:r>
      <w:r w:rsidR="00D214CA">
        <w:t>-</w:t>
      </w:r>
      <w:r w:rsidR="00554D72">
        <w:t>year range</w:t>
      </w:r>
      <w:r>
        <w:t xml:space="preserve"> are </w:t>
      </w:r>
      <w:r w:rsidR="00A95EE6">
        <w:t>much more</w:t>
      </w:r>
      <w:r>
        <w:t xml:space="preserve"> probable.</w:t>
      </w:r>
    </w:p>
    <w:p w:rsidR="007962E9" w:rsidRDefault="007962E9" w:rsidP="004D45F0">
      <w:pPr>
        <w:jc w:val="both"/>
      </w:pPr>
    </w:p>
    <w:p w:rsidR="00840DF4" w:rsidRDefault="007962E9" w:rsidP="00840DF4">
      <w:pPr>
        <w:ind w:left="288"/>
        <w:jc w:val="both"/>
      </w:pPr>
      <w:r>
        <w:t>“</w:t>
      </w:r>
      <w:r w:rsidRPr="00B60A19">
        <w:rPr>
          <w:i/>
        </w:rPr>
        <w:t>Though complex, this history of the earth's magnetic field agrees with Barnes</w:t>
      </w:r>
      <w:r w:rsidR="00F62956">
        <w:rPr>
          <w:i/>
        </w:rPr>
        <w:t>' basic hypothesis</w:t>
      </w:r>
      <w:r w:rsidRPr="00B60A19">
        <w:rPr>
          <w:i/>
        </w:rPr>
        <w:t xml:space="preserve"> that the field has always freely decayed. I have merely made explicit two features which were </w:t>
      </w:r>
      <w:r w:rsidRPr="00B60A19">
        <w:rPr>
          <w:i/>
        </w:rPr>
        <w:lastRenderedPageBreak/>
        <w:t>always implicit in the free-decay theory: (a) that motions in the core fluid can disturb the field, and (b) higher-order modes of decay are possible. Both of these features have a firm basis in theory, experiment, and natural phenomena. In contrast to dynamo theories, the reversals and fluctuations I picture dissipated energy. The field has always been losing energy despite its variations, so it cannot be more than 10,000 years old.</w:t>
      </w:r>
      <w:r>
        <w:t>”</w:t>
      </w:r>
      <w:r w:rsidR="00B60A19">
        <w:rPr>
          <w:rStyle w:val="FootnoteReference"/>
        </w:rPr>
        <w:footnoteReference w:id="52"/>
      </w:r>
    </w:p>
    <w:p w:rsidR="007962E9" w:rsidRDefault="008D0389" w:rsidP="00530B83">
      <w:pPr>
        <w:ind w:left="288"/>
        <w:jc w:val="right"/>
      </w:pPr>
      <w:r>
        <w:t xml:space="preserve"> – D. Russell Humphreys</w:t>
      </w:r>
      <w:r w:rsidR="0023480C">
        <w:t>,</w:t>
      </w:r>
      <w:r>
        <w:t xml:space="preserve"> PhD</w:t>
      </w:r>
    </w:p>
    <w:p w:rsidR="00110B35" w:rsidRDefault="00110B35" w:rsidP="004D45F0">
      <w:pPr>
        <w:jc w:val="both"/>
      </w:pPr>
    </w:p>
    <w:p w:rsidR="003B3DCE" w:rsidRDefault="003B3DCE" w:rsidP="003B3DCE">
      <w:pPr>
        <w:pStyle w:val="Heading3"/>
        <w:jc w:val="both"/>
      </w:pPr>
      <w:r>
        <w:t xml:space="preserve">The Moon Spirals </w:t>
      </w:r>
      <w:r w:rsidR="00CA75CD">
        <w:t>Away</w:t>
      </w:r>
      <w:r>
        <w:t xml:space="preserve"> </w:t>
      </w:r>
      <w:r w:rsidR="001240F6">
        <w:t xml:space="preserve">From Earth </w:t>
      </w:r>
      <w:r w:rsidR="002E1305">
        <w:t>Too Quickly</w:t>
      </w:r>
    </w:p>
    <w:p w:rsidR="003B3DCE" w:rsidRDefault="003B3DCE" w:rsidP="003B3DCE">
      <w:pPr>
        <w:jc w:val="both"/>
      </w:pPr>
    </w:p>
    <w:p w:rsidR="00CA75CD" w:rsidRDefault="00571841" w:rsidP="003B3DCE">
      <w:pPr>
        <w:jc w:val="both"/>
      </w:pPr>
      <w:r>
        <w:t xml:space="preserve">Did you know that due to </w:t>
      </w:r>
      <w:r w:rsidR="00CF293A">
        <w:t xml:space="preserve">the forces of </w:t>
      </w:r>
      <w:r>
        <w:t xml:space="preserve">tidal interaction, </w:t>
      </w:r>
      <w:r w:rsidR="003B3DCE">
        <w:t xml:space="preserve">each year the distance from the Earth to the Moon increases by about 4cm (about </w:t>
      </w:r>
      <w:r>
        <w:t>1.6 inches</w:t>
      </w:r>
      <w:r w:rsidR="003B3DCE">
        <w:t>)?</w:t>
      </w:r>
      <w:r>
        <w:t xml:space="preserve">   This was discovered about a century ago by Charles Darwin’s son George, who was an avid astronomer</w:t>
      </w:r>
      <w:r w:rsidR="00CF293A">
        <w:t>. T</w:t>
      </w:r>
      <w:r>
        <w:t xml:space="preserve">he same effect </w:t>
      </w:r>
      <w:r w:rsidR="00CF293A">
        <w:t xml:space="preserve">also </w:t>
      </w:r>
      <w:r>
        <w:t xml:space="preserve">causes the day </w:t>
      </w:r>
      <w:r w:rsidR="00155FD9">
        <w:t xml:space="preserve">to </w:t>
      </w:r>
      <w:r>
        <w:t>slowly lengthen, gaining approximately 0.0016 seconds every 100 years. While a</w:t>
      </w:r>
      <w:r w:rsidR="00155FD9">
        <w:t>t</w:t>
      </w:r>
      <w:r>
        <w:t xml:space="preserve"> first the increase </w:t>
      </w:r>
      <w:r w:rsidR="00CF293A">
        <w:t xml:space="preserve">in the distance to the Moon </w:t>
      </w:r>
      <w:r>
        <w:t xml:space="preserve">may seem insignificant, </w:t>
      </w:r>
      <w:r w:rsidR="00DA2759">
        <w:t xml:space="preserve">realize that </w:t>
      </w:r>
      <w:r>
        <w:t xml:space="preserve">at </w:t>
      </w:r>
      <w:r w:rsidR="00155FD9">
        <w:t xml:space="preserve">current rates </w:t>
      </w:r>
      <w:r>
        <w:t xml:space="preserve">after only 1.3 billion years (about a third of the supposed age of the Earth), the Moon would have been in contact with the Earth!  In addition, only 1 billion years ago, the Moon would have been so close to Earth </w:t>
      </w:r>
      <w:r w:rsidR="00155FD9">
        <w:t xml:space="preserve">as </w:t>
      </w:r>
      <w:r>
        <w:t xml:space="preserve">to cause </w:t>
      </w:r>
      <w:r w:rsidR="00155FD9">
        <w:t xml:space="preserve">regular </w:t>
      </w:r>
      <w:r>
        <w:t>catastrophic coastal tides.  Since studies of coastal sedimentary rocks supposed</w:t>
      </w:r>
      <w:r w:rsidR="00DA2759">
        <w:t>ly</w:t>
      </w:r>
      <w:r>
        <w:t xml:space="preserve"> representing the last half billion years show no evidence of significant changes in tide levels</w:t>
      </w:r>
      <w:r w:rsidR="00CA75CD">
        <w:t xml:space="preserve"> and there is no geologic evidence to the contrary, this clearly was never the case.  Once again the observed rates of change and the geologic evidence do not support long ages for the Earth.</w:t>
      </w:r>
    </w:p>
    <w:p w:rsidR="00CA75CD" w:rsidRDefault="00CA75CD" w:rsidP="003B3DCE">
      <w:pPr>
        <w:jc w:val="both"/>
      </w:pPr>
    </w:p>
    <w:p w:rsidR="0023480C" w:rsidRDefault="0023480C" w:rsidP="0023480C">
      <w:pPr>
        <w:pStyle w:val="Heading3"/>
        <w:jc w:val="both"/>
      </w:pPr>
      <w:r>
        <w:t xml:space="preserve">The </w:t>
      </w:r>
      <w:r w:rsidR="00DA54C4">
        <w:t xml:space="preserve">Sun </w:t>
      </w:r>
      <w:r>
        <w:t>is Growing Hotter Too Quickly</w:t>
      </w:r>
    </w:p>
    <w:p w:rsidR="00DA54C4" w:rsidRDefault="00155FD9" w:rsidP="00845A3C">
      <w:pPr>
        <w:jc w:val="both"/>
      </w:pPr>
      <w:r>
        <w:br/>
        <w:t>At the S</w:t>
      </w:r>
      <w:r w:rsidR="00845A3C">
        <w:t>un’s core</w:t>
      </w:r>
      <w:r w:rsidR="003B3DCE">
        <w:t>,</w:t>
      </w:r>
      <w:r w:rsidR="00845A3C">
        <w:t xml:space="preserve"> a nuclear fusion reaction is generating the incredible intensity </w:t>
      </w:r>
      <w:r w:rsidR="00DA54C4">
        <w:t>of light and heat that warms our</w:t>
      </w:r>
      <w:r w:rsidR="00845A3C">
        <w:t xml:space="preserve"> planet some 93 million miles away. This reaction release</w:t>
      </w:r>
      <w:r w:rsidR="003B3DCE">
        <w:t>s</w:t>
      </w:r>
      <w:r w:rsidR="00845A3C">
        <w:t xml:space="preserve"> tremendous amounts of energy as it </w:t>
      </w:r>
      <w:r w:rsidR="00845A3C">
        <w:lastRenderedPageBreak/>
        <w:t>converts Hydrogen to Helium</w:t>
      </w:r>
      <w:r w:rsidR="00DA54C4">
        <w:t xml:space="preserve">. Such reactions are </w:t>
      </w:r>
      <w:r>
        <w:t xml:space="preserve">never </w:t>
      </w:r>
      <w:r w:rsidR="00DA54C4">
        <w:t xml:space="preserve">in </w:t>
      </w:r>
      <w:r>
        <w:t xml:space="preserve">long-term </w:t>
      </w:r>
      <w:r w:rsidR="00DA54C4">
        <w:t xml:space="preserve">equilibrium and they </w:t>
      </w:r>
      <w:r>
        <w:t xml:space="preserve">always exhibit </w:t>
      </w:r>
      <w:r w:rsidR="00DA54C4">
        <w:t xml:space="preserve">change </w:t>
      </w:r>
      <w:r w:rsidR="00845A3C">
        <w:t>over time</w:t>
      </w:r>
      <w:r w:rsidR="00DA54C4">
        <w:t xml:space="preserve">. </w:t>
      </w:r>
      <w:r>
        <w:t>For instance, t</w:t>
      </w:r>
      <w:r w:rsidR="00DA54C4">
        <w:t>h</w:t>
      </w:r>
      <w:r>
        <w:t>e S</w:t>
      </w:r>
      <w:r w:rsidR="00845A3C">
        <w:t>un is getting smaller a</w:t>
      </w:r>
      <w:r w:rsidR="00DA54C4">
        <w:t xml:space="preserve">nd growing hotter and brighter as the reaction burns through its finite supply of fuel. </w:t>
      </w:r>
      <w:r w:rsidR="00845A3C">
        <w:t xml:space="preserve">Extrapolating </w:t>
      </w:r>
      <w:r w:rsidR="00DA54C4">
        <w:t xml:space="preserve">the change in the reaction </w:t>
      </w:r>
      <w:r w:rsidR="00845A3C">
        <w:t xml:space="preserve">back </w:t>
      </w:r>
      <w:r w:rsidR="003B3DCE">
        <w:t>3.5 billion years ago (</w:t>
      </w:r>
      <w:r w:rsidR="00845A3C">
        <w:t>when life was supposedly beginning on earth throu</w:t>
      </w:r>
      <w:r w:rsidR="003B3DCE">
        <w:t>gh chance chemical interactions)</w:t>
      </w:r>
      <w:r w:rsidR="00845A3C">
        <w:t xml:space="preserve"> the average temperature on </w:t>
      </w:r>
      <w:r w:rsidR="00DA54C4">
        <w:t xml:space="preserve">Earth </w:t>
      </w:r>
      <w:r w:rsidR="00845A3C">
        <w:t>would have been 16° -18°C cooler</w:t>
      </w:r>
      <w:r w:rsidR="003B3DCE">
        <w:t xml:space="preserve"> because </w:t>
      </w:r>
      <w:r w:rsidR="00DA54C4">
        <w:t>of the lesser intensity of the S</w:t>
      </w:r>
      <w:r w:rsidR="003B3DCE">
        <w:t>un</w:t>
      </w:r>
      <w:r w:rsidR="00DA54C4">
        <w:t xml:space="preserve"> at that time</w:t>
      </w:r>
      <w:r w:rsidR="00845A3C">
        <w:t xml:space="preserve">. This </w:t>
      </w:r>
      <w:r w:rsidR="003B3DCE">
        <w:t xml:space="preserve">means </w:t>
      </w:r>
      <w:r w:rsidR="00845A3C">
        <w:t xml:space="preserve">that the </w:t>
      </w:r>
      <w:r w:rsidR="00DA54C4">
        <w:t xml:space="preserve">average </w:t>
      </w:r>
      <w:r w:rsidR="00A4489D">
        <w:t>temperature of the E</w:t>
      </w:r>
      <w:r w:rsidR="00845A3C">
        <w:t xml:space="preserve">arth’s surface would have been </w:t>
      </w:r>
      <w:r w:rsidR="00DA54C4">
        <w:t xml:space="preserve">around </w:t>
      </w:r>
      <w:r w:rsidR="00845A3C">
        <w:t>-1° to -3°</w:t>
      </w:r>
      <w:r w:rsidR="00DA54C4">
        <w:t xml:space="preserve">C </w:t>
      </w:r>
      <w:r w:rsidR="00A4489D">
        <w:t>(</w:t>
      </w:r>
      <w:r w:rsidR="00845A3C">
        <w:t xml:space="preserve">below </w:t>
      </w:r>
      <w:r w:rsidR="00DA54C4">
        <w:t xml:space="preserve">the </w:t>
      </w:r>
      <w:r w:rsidR="00845A3C">
        <w:t>freezing</w:t>
      </w:r>
      <w:r w:rsidR="00DA54C4">
        <w:t xml:space="preserve"> point of water</w:t>
      </w:r>
      <w:r w:rsidR="00A4489D">
        <w:t>).</w:t>
      </w:r>
      <w:r w:rsidR="00845A3C">
        <w:t xml:space="preserve">  </w:t>
      </w:r>
    </w:p>
    <w:p w:rsidR="00DA54C4" w:rsidRDefault="00DA54C4" w:rsidP="00845A3C">
      <w:pPr>
        <w:jc w:val="both"/>
      </w:pPr>
    </w:p>
    <w:p w:rsidR="00845A3C" w:rsidRDefault="00845A3C" w:rsidP="00845A3C">
      <w:pPr>
        <w:jc w:val="both"/>
      </w:pPr>
      <w:r>
        <w:t xml:space="preserve">Who knew that the </w:t>
      </w:r>
      <w:r w:rsidR="00DA54C4">
        <w:t xml:space="preserve">(supposed) </w:t>
      </w:r>
      <w:r>
        <w:t xml:space="preserve">primordial soup was </w:t>
      </w:r>
      <w:r w:rsidR="00DA54C4">
        <w:t xml:space="preserve">actually </w:t>
      </w:r>
      <w:r w:rsidR="003B3DCE">
        <w:t>a bl</w:t>
      </w:r>
      <w:r w:rsidR="00DA54C4">
        <w:t>ock of ice?</w:t>
      </w:r>
      <w:r w:rsidR="003B3DCE">
        <w:t xml:space="preserve"> </w:t>
      </w:r>
      <w:r w:rsidR="00DA54C4">
        <w:t>If life spontaneously formed there, it would have had to know how to build an igloo from day one!</w:t>
      </w:r>
    </w:p>
    <w:p w:rsidR="0023480C" w:rsidRDefault="0023480C" w:rsidP="00845A3C">
      <w:pPr>
        <w:jc w:val="both"/>
      </w:pPr>
    </w:p>
    <w:p w:rsidR="00996E52" w:rsidRPr="00996E52" w:rsidRDefault="00996E52" w:rsidP="004D45F0">
      <w:pPr>
        <w:pStyle w:val="Heading3"/>
        <w:jc w:val="both"/>
      </w:pPr>
      <w:r w:rsidRPr="00996E52">
        <w:t xml:space="preserve">Red Blood Cells </w:t>
      </w:r>
      <w:r w:rsidR="000D4CC1">
        <w:t xml:space="preserve">and DNA </w:t>
      </w:r>
      <w:r w:rsidRPr="00996E52">
        <w:t>in Dinosaur Bones</w:t>
      </w:r>
    </w:p>
    <w:p w:rsidR="00A845DF" w:rsidRDefault="00C1358C" w:rsidP="00BA0650">
      <w:pPr>
        <w:ind w:left="288"/>
        <w:jc w:val="both"/>
        <w:rPr>
          <w:i/>
        </w:rPr>
      </w:pPr>
      <w:r>
        <w:br/>
      </w:r>
      <w:r w:rsidR="00BA0650" w:rsidRPr="00BA0650">
        <w:rPr>
          <w:i/>
        </w:rPr>
        <w:t xml:space="preserve">“It is now well established that </w:t>
      </w:r>
      <w:proofErr w:type="spellStart"/>
      <w:r w:rsidR="00BA0650" w:rsidRPr="00BA0650">
        <w:rPr>
          <w:i/>
        </w:rPr>
        <w:t>unmineralized</w:t>
      </w:r>
      <w:proofErr w:type="spellEnd"/>
      <w:r w:rsidR="00BA0650" w:rsidRPr="00BA0650">
        <w:rPr>
          <w:i/>
        </w:rPr>
        <w:t xml:space="preserve"> dinosaur bone still containing recognizable bone protein exists in many locations around the world. From my own first-hand experience with such material, it is inconceivable that bone containing such </w:t>
      </w:r>
      <w:proofErr w:type="spellStart"/>
      <w:r w:rsidR="00BA0650" w:rsidRPr="00BA0650">
        <w:rPr>
          <w:i/>
        </w:rPr>
        <w:t>well preserved</w:t>
      </w:r>
      <w:proofErr w:type="spellEnd"/>
      <w:r w:rsidR="00BA0650" w:rsidRPr="00BA0650">
        <w:rPr>
          <w:i/>
        </w:rPr>
        <w:t xml:space="preserve"> protein could possibly have survived for more than </w:t>
      </w:r>
      <w:r w:rsidR="00BA0650" w:rsidRPr="00A4489D">
        <w:rPr>
          <w:b/>
          <w:i/>
        </w:rPr>
        <w:t>a few thousand years</w:t>
      </w:r>
      <w:r w:rsidR="00BA0650" w:rsidRPr="00BA0650">
        <w:rPr>
          <w:i/>
        </w:rPr>
        <w:t xml:space="preserve"> in the geological settings in which they are found. I therefore believe </w:t>
      </w:r>
      <w:r w:rsidR="00BA0650" w:rsidRPr="00A4489D">
        <w:rPr>
          <w:b/>
          <w:i/>
        </w:rPr>
        <w:t>the case is strong from a scientific standpoint to reject radiometric methods as a valid means for dating geological materials.</w:t>
      </w:r>
      <w:r w:rsidR="00CC3D6B">
        <w:rPr>
          <w:i/>
        </w:rPr>
        <w:t>”</w:t>
      </w:r>
      <w:r w:rsidR="00BA0650">
        <w:rPr>
          <w:i/>
        </w:rPr>
        <w:t xml:space="preserve"> </w:t>
      </w:r>
    </w:p>
    <w:p w:rsidR="00BA0650" w:rsidRPr="00BA0650" w:rsidRDefault="00CC3D6B" w:rsidP="00BA0650">
      <w:pPr>
        <w:ind w:left="288"/>
        <w:jc w:val="both"/>
        <w:rPr>
          <w:i/>
        </w:rPr>
      </w:pPr>
      <w:r>
        <w:rPr>
          <w:i/>
        </w:rPr>
        <w:t xml:space="preserve">- </w:t>
      </w:r>
      <w:r w:rsidR="00BA0650">
        <w:rPr>
          <w:i/>
        </w:rPr>
        <w:t xml:space="preserve">John R, </w:t>
      </w:r>
      <w:proofErr w:type="spellStart"/>
      <w:r w:rsidR="00BA0650">
        <w:rPr>
          <w:i/>
        </w:rPr>
        <w:t>Baumgardner</w:t>
      </w:r>
      <w:proofErr w:type="spellEnd"/>
      <w:r>
        <w:rPr>
          <w:i/>
        </w:rPr>
        <w:t>, PhD, Sandia National Laboratory</w:t>
      </w:r>
    </w:p>
    <w:p w:rsidR="00BA0650" w:rsidRDefault="00BA0650" w:rsidP="004D45F0">
      <w:pPr>
        <w:jc w:val="both"/>
      </w:pPr>
    </w:p>
    <w:p w:rsidR="00996E52" w:rsidRDefault="00EE7235" w:rsidP="004D45F0">
      <w:pPr>
        <w:jc w:val="both"/>
      </w:pPr>
      <w:r>
        <w:t>Very recent discoveries of in</w:t>
      </w:r>
      <w:r w:rsidR="00996E52">
        <w:t xml:space="preserve">tact DNA and red blood cells in dinosaur bones </w:t>
      </w:r>
      <w:r w:rsidR="00A845DF">
        <w:t xml:space="preserve">are </w:t>
      </w:r>
      <w:r w:rsidR="00996E52">
        <w:t>very strong evidence that the old-earth assumptions used by secular scientists are in</w:t>
      </w:r>
      <w:r w:rsidR="00B00210">
        <w:t xml:space="preserve"> significant </w:t>
      </w:r>
      <w:r w:rsidR="00996E52">
        <w:t xml:space="preserve">error. </w:t>
      </w:r>
    </w:p>
    <w:p w:rsidR="00996E52" w:rsidRDefault="00996E52" w:rsidP="004D45F0">
      <w:pPr>
        <w:jc w:val="both"/>
      </w:pPr>
    </w:p>
    <w:p w:rsidR="00996E52" w:rsidRDefault="00996E52" w:rsidP="00840DF4">
      <w:pPr>
        <w:ind w:left="288"/>
        <w:jc w:val="both"/>
      </w:pPr>
      <w:r>
        <w:t>“</w:t>
      </w:r>
      <w:r w:rsidRPr="00996E52">
        <w:rPr>
          <w:i/>
        </w:rPr>
        <w:t>Natural radioactivity, mutations, and decay degrade DNA and other biological material rapidly. Measurements of the mutation rate of mitochondrial DNA recently forced re</w:t>
      </w:r>
      <w:r w:rsidR="000D4CC1">
        <w:rPr>
          <w:i/>
        </w:rPr>
        <w:t>searchers to revise the age of ‘mitochondrial Eve’</w:t>
      </w:r>
      <w:r w:rsidRPr="00996E52">
        <w:rPr>
          <w:i/>
        </w:rPr>
        <w:t xml:space="preserve"> from a theorized 200,000 years down to possibly </w:t>
      </w:r>
      <w:r w:rsidRPr="00A845DF">
        <w:rPr>
          <w:b/>
          <w:i/>
        </w:rPr>
        <w:t>as low as 6,000 years</w:t>
      </w:r>
      <w:r w:rsidRPr="00996E52">
        <w:rPr>
          <w:i/>
        </w:rPr>
        <w:t>.</w:t>
      </w:r>
      <w:r w:rsidR="00B00210" w:rsidRPr="00B00210">
        <w:rPr>
          <w:rStyle w:val="FootnoteReference"/>
        </w:rPr>
        <w:t xml:space="preserve"> </w:t>
      </w:r>
      <w:r w:rsidRPr="00996E52">
        <w:rPr>
          <w:i/>
        </w:rPr>
        <w:t xml:space="preserve">DNA experts insist that DNA cannot </w:t>
      </w:r>
      <w:r w:rsidRPr="00996E52">
        <w:rPr>
          <w:i/>
        </w:rPr>
        <w:lastRenderedPageBreak/>
        <w:t>exist in natural environments longer than 10,000 years, yet intact strands of DNA appear to have been recovered from fossils allegedly much older</w:t>
      </w:r>
      <w:r w:rsidR="00B00210">
        <w:rPr>
          <w:i/>
        </w:rPr>
        <w:t>.</w:t>
      </w:r>
      <w:r w:rsidR="00CC3D6B" w:rsidRPr="00CC3D6B">
        <w:rPr>
          <w:rStyle w:val="FootnoteReference"/>
        </w:rPr>
        <w:t xml:space="preserve"> </w:t>
      </w:r>
      <w:r w:rsidR="00CC3D6B">
        <w:rPr>
          <w:rStyle w:val="FootnoteReference"/>
        </w:rPr>
        <w:footnoteReference w:id="53"/>
      </w:r>
      <w:r>
        <w:t>”</w:t>
      </w:r>
    </w:p>
    <w:p w:rsidR="00B00210" w:rsidRDefault="00B00210" w:rsidP="004D45F0">
      <w:pPr>
        <w:ind w:left="720"/>
        <w:jc w:val="both"/>
      </w:pPr>
    </w:p>
    <w:p w:rsidR="00B00210" w:rsidRDefault="00B00210" w:rsidP="004D45F0">
      <w:pPr>
        <w:jc w:val="both"/>
      </w:pPr>
      <w:r>
        <w:t xml:space="preserve">Secular scientists have been baffled by these discoveries. Though they will no doubt find reasons to </w:t>
      </w:r>
      <w:r w:rsidR="00146D39">
        <w:t>reject</w:t>
      </w:r>
      <w:r>
        <w:t xml:space="preserve"> this data rather than change their assumptions and presuppositions, this observed evidence directly defies th</w:t>
      </w:r>
      <w:r w:rsidR="00EE7235">
        <w:t>e widely accepted timeframes of</w:t>
      </w:r>
      <w:r>
        <w:t xml:space="preserve"> the existence of dinosaurs. Very accurate modern cave paintings of dinosaurs</w:t>
      </w:r>
      <w:r w:rsidR="00146D39">
        <w:rPr>
          <w:rStyle w:val="FootnoteReference"/>
        </w:rPr>
        <w:footnoteReference w:id="54"/>
      </w:r>
      <w:r>
        <w:t xml:space="preserve"> alongside mammoth</w:t>
      </w:r>
      <w:r w:rsidR="00146D39">
        <w:rPr>
          <w:rStyle w:val="FootnoteReference"/>
        </w:rPr>
        <w:footnoteReference w:id="55"/>
      </w:r>
      <w:r>
        <w:t xml:space="preserve"> and other recognizable creatures</w:t>
      </w:r>
      <w:r w:rsidR="0044661B">
        <w:t>,</w:t>
      </w:r>
      <w:r>
        <w:t xml:space="preserve"> as well as the many “dragon” legends </w:t>
      </w:r>
      <w:r w:rsidR="00146D39">
        <w:t xml:space="preserve">in modern recorded history </w:t>
      </w:r>
      <w:r>
        <w:t>(</w:t>
      </w:r>
      <w:r w:rsidR="00EE7235">
        <w:t xml:space="preserve">note that </w:t>
      </w:r>
      <w:r>
        <w:t xml:space="preserve">the word </w:t>
      </w:r>
      <w:r w:rsidR="0044661B">
        <w:t>“</w:t>
      </w:r>
      <w:r>
        <w:t>dinosaur</w:t>
      </w:r>
      <w:r w:rsidR="0044661B">
        <w:t>”</w:t>
      </w:r>
      <w:r>
        <w:t xml:space="preserve"> did not</w:t>
      </w:r>
      <w:r w:rsidR="00BB1BA9">
        <w:t xml:space="preserve"> exist before 1841</w:t>
      </w:r>
      <w:r>
        <w:t>)</w:t>
      </w:r>
      <w:r w:rsidR="0044661B">
        <w:t>,</w:t>
      </w:r>
      <w:r>
        <w:t xml:space="preserve"> are among many other strong evidences that dinosaurs roamed the earth alongside mankind.</w:t>
      </w:r>
    </w:p>
    <w:p w:rsidR="00EB0A65" w:rsidRDefault="00EB0A65" w:rsidP="004D45F0">
      <w:pPr>
        <w:jc w:val="both"/>
      </w:pPr>
    </w:p>
    <w:p w:rsidR="00EB0A65" w:rsidRDefault="00EB0A65" w:rsidP="004D45F0">
      <w:pPr>
        <w:jc w:val="both"/>
      </w:pPr>
      <w:r>
        <w:t xml:space="preserve">This is only a very small fraction of the scientific evidence that supports very young ages of the </w:t>
      </w:r>
      <w:r w:rsidR="004B7416">
        <w:t xml:space="preserve">earth </w:t>
      </w:r>
      <w:r>
        <w:t xml:space="preserve">when contrasted with the 4.6 </w:t>
      </w:r>
      <w:r w:rsidR="004B7416">
        <w:t xml:space="preserve">billion </w:t>
      </w:r>
      <w:r>
        <w:t>years currently claimed by old</w:t>
      </w:r>
      <w:r w:rsidR="004B7416">
        <w:t>-</w:t>
      </w:r>
      <w:r>
        <w:t xml:space="preserve">earth </w:t>
      </w:r>
      <w:r w:rsidR="004B7416">
        <w:t xml:space="preserve">geologists </w:t>
      </w:r>
      <w:r>
        <w:t xml:space="preserve">and </w:t>
      </w:r>
      <w:r w:rsidR="004B7416">
        <w:t>“</w:t>
      </w:r>
      <w:r>
        <w:t>Big</w:t>
      </w:r>
      <w:r w:rsidR="004B7416">
        <w:t xml:space="preserve"> </w:t>
      </w:r>
      <w:r>
        <w:t>E</w:t>
      </w:r>
      <w:r w:rsidR="004B7416">
        <w:t>”</w:t>
      </w:r>
      <w:r>
        <w:t xml:space="preserve"> </w:t>
      </w:r>
      <w:r w:rsidR="004B7416">
        <w:t>e</w:t>
      </w:r>
      <w:r>
        <w:t>volutionists. The purpose of this book is n</w:t>
      </w:r>
      <w:r w:rsidR="00F45605">
        <w:t xml:space="preserve">ot to </w:t>
      </w:r>
      <w:r w:rsidR="00EE7235">
        <w:t xml:space="preserve">exhaustively </w:t>
      </w:r>
      <w:r w:rsidR="00F45605">
        <w:t xml:space="preserve">explore all such </w:t>
      </w:r>
      <w:r w:rsidR="00EE7235">
        <w:t>material</w:t>
      </w:r>
      <w:r w:rsidR="00F45605">
        <w:t xml:space="preserve">, </w:t>
      </w:r>
      <w:r>
        <w:t xml:space="preserve">but </w:t>
      </w:r>
      <w:r w:rsidR="004B7416">
        <w:t>to encourage you</w:t>
      </w:r>
      <w:r>
        <w:t xml:space="preserve"> to become familiar with the wealth of additional </w:t>
      </w:r>
      <w:r w:rsidR="00F45605">
        <w:t xml:space="preserve">evidences for a young planet before accepting the </w:t>
      </w:r>
      <w:r w:rsidR="000D4CC1">
        <w:t xml:space="preserve">popular </w:t>
      </w:r>
      <w:r w:rsidR="00F45605">
        <w:t>mantra of billions of years.</w:t>
      </w:r>
    </w:p>
    <w:p w:rsidR="00587AB1" w:rsidRDefault="00587AB1" w:rsidP="004D45F0">
      <w:pPr>
        <w:jc w:val="both"/>
      </w:pPr>
    </w:p>
    <w:p w:rsidR="00EB0A65" w:rsidRPr="00EB0A65" w:rsidRDefault="00EB0A65" w:rsidP="004D45F0">
      <w:pPr>
        <w:pStyle w:val="Heading2"/>
        <w:jc w:val="both"/>
      </w:pPr>
      <w:bookmarkStart w:id="54" w:name="_Toc441083997"/>
      <w:r w:rsidRPr="00EB0A65">
        <w:t xml:space="preserve">What </w:t>
      </w:r>
      <w:r w:rsidR="00190A44">
        <w:t>a</w:t>
      </w:r>
      <w:r w:rsidR="004B7416" w:rsidRPr="00EB0A65">
        <w:t xml:space="preserve">bout </w:t>
      </w:r>
      <w:r w:rsidRPr="00EB0A65">
        <w:t>the Age of the Universe?</w:t>
      </w:r>
      <w:bookmarkEnd w:id="54"/>
    </w:p>
    <w:p w:rsidR="00EB0A65" w:rsidRDefault="00EB0A65" w:rsidP="004D45F0">
      <w:pPr>
        <w:jc w:val="both"/>
      </w:pPr>
    </w:p>
    <w:p w:rsidR="00EB0A65" w:rsidRDefault="00EB0A65" w:rsidP="004D45F0">
      <w:pPr>
        <w:jc w:val="both"/>
      </w:pPr>
      <w:proofErr w:type="gramStart"/>
      <w:r>
        <w:t>But what about the cosmos itself?</w:t>
      </w:r>
      <w:proofErr w:type="gramEnd"/>
      <w:r>
        <w:t xml:space="preserve"> Is there any scientific ev</w:t>
      </w:r>
      <w:r w:rsidR="00F45605">
        <w:t xml:space="preserve">idence that the universe may not be as old as we </w:t>
      </w:r>
      <w:r w:rsidR="000D4CC1">
        <w:t xml:space="preserve">have been </w:t>
      </w:r>
      <w:r w:rsidR="00F45605">
        <w:t xml:space="preserve">led to believe? </w:t>
      </w:r>
      <w:r w:rsidR="00EE7235">
        <w:t>Once a</w:t>
      </w:r>
      <w:r w:rsidR="00F45605">
        <w:t>gain</w:t>
      </w:r>
      <w:r w:rsidR="00EE7235">
        <w:t>,</w:t>
      </w:r>
      <w:r w:rsidR="00F45605">
        <w:t xml:space="preserve"> there is a wealth of information on this topic available to the objective learner</w:t>
      </w:r>
      <w:r w:rsidR="004B7416">
        <w:t>,</w:t>
      </w:r>
      <w:r w:rsidR="00F45605">
        <w:t xml:space="preserve"> and we will </w:t>
      </w:r>
      <w:r w:rsidR="00EE7235">
        <w:t xml:space="preserve">examine </w:t>
      </w:r>
      <w:r w:rsidR="00F45605">
        <w:t>only a small sampling here.</w:t>
      </w:r>
    </w:p>
    <w:p w:rsidR="00F45605" w:rsidRPr="00F45605" w:rsidRDefault="00441880" w:rsidP="004D45F0">
      <w:pPr>
        <w:pStyle w:val="Heading3"/>
        <w:jc w:val="both"/>
      </w:pPr>
      <w:r>
        <w:lastRenderedPageBreak/>
        <w:br/>
      </w:r>
      <w:r w:rsidR="00F45605" w:rsidRPr="00F45605">
        <w:t>The Spiral Pattern</w:t>
      </w:r>
      <w:r w:rsidR="004C139A">
        <w:t>s</w:t>
      </w:r>
      <w:r w:rsidR="00F45605" w:rsidRPr="00F45605">
        <w:t xml:space="preserve"> of the Galax</w:t>
      </w:r>
      <w:r w:rsidR="00EE7235">
        <w:t>ies Should No Longer</w:t>
      </w:r>
      <w:r w:rsidR="004C139A">
        <w:t xml:space="preserve"> Exist</w:t>
      </w:r>
    </w:p>
    <w:p w:rsidR="00F45605" w:rsidRDefault="00C91FB0" w:rsidP="004D45F0">
      <w:pPr>
        <w:jc w:val="both"/>
      </w:pPr>
      <w:r>
        <w:t>In rotating systems with different inner and outer orbital speeds</w:t>
      </w:r>
      <w:r w:rsidR="003739D8">
        <w:t>,</w:t>
      </w:r>
      <w:r>
        <w:t xml:space="preserve"> the spiral pattern is a temporary </w:t>
      </w:r>
      <w:r w:rsidR="00441880">
        <w:t>condition</w:t>
      </w:r>
      <w:r>
        <w:t xml:space="preserve">. </w:t>
      </w:r>
      <w:r w:rsidR="00EE7235">
        <w:t>To see this for yourself,</w:t>
      </w:r>
      <w:r w:rsidR="00441880">
        <w:t xml:space="preserve"> try this simple experiment. First, </w:t>
      </w:r>
      <w:r w:rsidR="00EE7235">
        <w:t>m</w:t>
      </w:r>
      <w:r>
        <w:t xml:space="preserve">ake a </w:t>
      </w:r>
      <w:r w:rsidR="003739D8">
        <w:t xml:space="preserve">vanilla </w:t>
      </w:r>
      <w:r w:rsidR="004C139A">
        <w:t xml:space="preserve">milkshake in a blender. After turning off the blender and before pouring it out into a cup, take some chocolate syrup and draw several radial lines outward from the center outward to the edges of the blender (like the spokes of a bicycle wheel). </w:t>
      </w:r>
      <w:r w:rsidR="003739D8">
        <w:t>Now</w:t>
      </w:r>
      <w:r w:rsidR="004C139A">
        <w:t xml:space="preserve"> turn on the blender again and observe the changes in the lines of chocolate syrup. You will find that after a few seconds</w:t>
      </w:r>
      <w:r w:rsidR="00EE7235">
        <w:t xml:space="preserve"> of spinning,</w:t>
      </w:r>
      <w:r w:rsidR="004C139A">
        <w:t xml:space="preserve"> a spiral pattern much like the wind up of the Milky Way </w:t>
      </w:r>
      <w:r w:rsidR="004B7416">
        <w:t xml:space="preserve">Galaxy </w:t>
      </w:r>
      <w:r w:rsidR="004C139A">
        <w:t xml:space="preserve">will be </w:t>
      </w:r>
      <w:r w:rsidR="003739D8">
        <w:t>seen</w:t>
      </w:r>
      <w:r w:rsidR="004C139A">
        <w:t xml:space="preserve">. </w:t>
      </w:r>
      <w:r w:rsidR="00EE7235">
        <w:t>Next, l</w:t>
      </w:r>
      <w:r w:rsidR="004C139A">
        <w:t>et the blender run for several more seconds</w:t>
      </w:r>
      <w:r w:rsidR="004B7416">
        <w:t>,</w:t>
      </w:r>
      <w:r w:rsidR="004C139A">
        <w:t xml:space="preserve"> and soon you </w:t>
      </w:r>
      <w:r w:rsidR="003739D8">
        <w:t xml:space="preserve">will find that </w:t>
      </w:r>
      <w:r w:rsidR="004C139A">
        <w:t>the spiral pattern disappear</w:t>
      </w:r>
      <w:r w:rsidR="003739D8">
        <w:t>s</w:t>
      </w:r>
      <w:r w:rsidR="004C139A">
        <w:t xml:space="preserve"> as the syrup is evenly mixed. </w:t>
      </w:r>
    </w:p>
    <w:p w:rsidR="004C139A" w:rsidRDefault="004C139A" w:rsidP="004D45F0">
      <w:pPr>
        <w:jc w:val="both"/>
      </w:pPr>
    </w:p>
    <w:p w:rsidR="00DA2759" w:rsidRDefault="004C139A" w:rsidP="004D45F0">
      <w:pPr>
        <w:jc w:val="both"/>
      </w:pPr>
      <w:r>
        <w:t xml:space="preserve">Though the reasons for the differing orbital speeds are much different, a very similar dynamic is occurring at the galactic level. </w:t>
      </w:r>
    </w:p>
    <w:p w:rsidR="00B77EA9" w:rsidRDefault="00B77EA9" w:rsidP="004D45F0">
      <w:pPr>
        <w:jc w:val="both"/>
      </w:pPr>
    </w:p>
    <w:p w:rsidR="00B77EA9" w:rsidRDefault="00B77EA9" w:rsidP="00840DF4">
      <w:pPr>
        <w:ind w:left="288"/>
        <w:jc w:val="both"/>
      </w:pPr>
      <w:r>
        <w:t>“</w:t>
      </w:r>
      <w:r w:rsidRPr="00B77EA9">
        <w:rPr>
          <w:i/>
        </w:rPr>
        <w:t xml:space="preserve">The origins and very natures of spiral arms has been a slippery problem. The initial and obvious theory is that the stars are simply arranged in a spiral pattern. Among the original pioneers of the field was </w:t>
      </w:r>
      <w:proofErr w:type="spellStart"/>
      <w:r w:rsidRPr="00B77EA9">
        <w:rPr>
          <w:i/>
        </w:rPr>
        <w:t>Bertil</w:t>
      </w:r>
      <w:proofErr w:type="spellEnd"/>
      <w:r w:rsidRPr="00B77EA9">
        <w:rPr>
          <w:i/>
        </w:rPr>
        <w:t xml:space="preserve"> </w:t>
      </w:r>
      <w:proofErr w:type="spellStart"/>
      <w:r w:rsidRPr="00B77EA9">
        <w:rPr>
          <w:i/>
        </w:rPr>
        <w:t>Lindblad</w:t>
      </w:r>
      <w:proofErr w:type="spellEnd"/>
      <w:r w:rsidRPr="00B77EA9">
        <w:rPr>
          <w:i/>
        </w:rPr>
        <w:t xml:space="preserve"> who worked on spiral structure steadily from 1927 through 1965. </w:t>
      </w:r>
      <w:proofErr w:type="spellStart"/>
      <w:r w:rsidRPr="00B77EA9">
        <w:rPr>
          <w:i/>
        </w:rPr>
        <w:t>Lindblad</w:t>
      </w:r>
      <w:proofErr w:type="spellEnd"/>
      <w:r w:rsidRPr="00B77EA9">
        <w:rPr>
          <w:i/>
        </w:rPr>
        <w:t xml:space="preserve"> realized that the naive idea of stars arranged permanently in spirals was untenable due to the </w:t>
      </w:r>
      <w:r w:rsidRPr="00B77EA9">
        <w:rPr>
          <w:b/>
          <w:i/>
        </w:rPr>
        <w:t>winding problem</w:t>
      </w:r>
      <w:r w:rsidRPr="00B77EA9">
        <w:rPr>
          <w:i/>
        </w:rPr>
        <w:t>. Since galactic disks rotate differentially</w:t>
      </w:r>
      <w:r>
        <w:rPr>
          <w:i/>
        </w:rPr>
        <w:t xml:space="preserve"> </w:t>
      </w:r>
      <w:r w:rsidRPr="00B77EA9">
        <w:rPr>
          <w:i/>
        </w:rPr>
        <w:t xml:space="preserve">over most of their surface </w:t>
      </w:r>
      <w:r>
        <w:rPr>
          <w:i/>
        </w:rPr>
        <w:t xml:space="preserve">… a radial line object </w:t>
      </w:r>
      <w:r w:rsidRPr="00B77EA9">
        <w:rPr>
          <w:i/>
        </w:rPr>
        <w:t>(a spoke) will quickly become curved as the galaxy rotates. However, as the inner particles revolve faster than those at the edge, the spoke will quickly become wrapped around the galaxy in an increasingly tight spiral.</w:t>
      </w:r>
      <w:r>
        <w:t>”</w:t>
      </w:r>
      <w:r>
        <w:rPr>
          <w:rStyle w:val="FootnoteReference"/>
        </w:rPr>
        <w:footnoteReference w:id="56"/>
      </w:r>
    </w:p>
    <w:p w:rsidR="00B77EA9" w:rsidRDefault="00B77EA9" w:rsidP="004D45F0">
      <w:pPr>
        <w:jc w:val="both"/>
      </w:pPr>
    </w:p>
    <w:p w:rsidR="003059C6" w:rsidRPr="003059C6" w:rsidRDefault="003059C6" w:rsidP="00840DF4">
      <w:pPr>
        <w:ind w:left="288"/>
        <w:jc w:val="both"/>
      </w:pPr>
      <w:r w:rsidRPr="003059C6">
        <w:rPr>
          <w:i/>
        </w:rPr>
        <w:t xml:space="preserve">“Stars closer to the center of a spiral galaxy don't have as far to go to complete an orbit as stars located farther from the center. Thus, inner stars should orbit more frequently than outer stars, resulting </w:t>
      </w:r>
      <w:r w:rsidRPr="003059C6">
        <w:rPr>
          <w:i/>
        </w:rPr>
        <w:lastRenderedPageBreak/>
        <w:t>in a spiral that gradually winds up as the galaxy ages. But observations of spiral galaxies at various distances</w:t>
      </w:r>
      <w:r w:rsidR="004B7416">
        <w:rPr>
          <w:i/>
        </w:rPr>
        <w:t>—</w:t>
      </w:r>
      <w:r w:rsidRPr="003059C6">
        <w:rPr>
          <w:i/>
        </w:rPr>
        <w:t>and thus at different stages in their evolution</w:t>
      </w:r>
      <w:r w:rsidR="004B7416">
        <w:rPr>
          <w:i/>
        </w:rPr>
        <w:t>—</w:t>
      </w:r>
      <w:r w:rsidRPr="003059C6">
        <w:rPr>
          <w:i/>
        </w:rPr>
        <w:t>have shown that this is not the case.”</w:t>
      </w:r>
      <w:r>
        <w:rPr>
          <w:rStyle w:val="FootnoteReference"/>
          <w:i/>
        </w:rPr>
        <w:footnoteReference w:id="57"/>
      </w:r>
    </w:p>
    <w:p w:rsidR="003059C6" w:rsidRDefault="003059C6" w:rsidP="004D45F0">
      <w:pPr>
        <w:jc w:val="both"/>
      </w:pPr>
    </w:p>
    <w:p w:rsidR="00B77EA9" w:rsidRDefault="00B77EA9" w:rsidP="004D45F0">
      <w:pPr>
        <w:jc w:val="both"/>
      </w:pPr>
      <w:r>
        <w:t xml:space="preserve">Simply put, if the rotational wind-up of the galaxies has been in motion for more than several hundred million years (at the most), the spiral patterns </w:t>
      </w:r>
      <w:r w:rsidR="003059C6">
        <w:t>should be much more tightly woun</w:t>
      </w:r>
      <w:r>
        <w:t xml:space="preserve">d, or </w:t>
      </w:r>
      <w:r w:rsidR="003059C6">
        <w:t xml:space="preserve">even </w:t>
      </w:r>
      <w:r>
        <w:t xml:space="preserve">have fully “mixed” and no longer exist at all.  </w:t>
      </w:r>
    </w:p>
    <w:p w:rsidR="00B77EA9" w:rsidRDefault="00B77EA9" w:rsidP="004D45F0">
      <w:pPr>
        <w:jc w:val="both"/>
      </w:pPr>
    </w:p>
    <w:p w:rsidR="004C139A" w:rsidRDefault="00B77EA9" w:rsidP="004D45F0">
      <w:pPr>
        <w:jc w:val="both"/>
      </w:pPr>
      <w:r>
        <w:t xml:space="preserve">The winding problem </w:t>
      </w:r>
      <w:r w:rsidR="003739D8">
        <w:t>is strong</w:t>
      </w:r>
      <w:r w:rsidR="00BB13AA">
        <w:t>,</w:t>
      </w:r>
      <w:r w:rsidR="00EE7235">
        <w:t xml:space="preserve"> observable</w:t>
      </w:r>
      <w:r w:rsidR="003739D8">
        <w:t xml:space="preserve"> evidence that the universe is much younger than reported by </w:t>
      </w:r>
      <w:r>
        <w:t>Big Bang proponents</w:t>
      </w:r>
      <w:r w:rsidR="00EE7235">
        <w:t>,</w:t>
      </w:r>
      <w:r>
        <w:t xml:space="preserve"> and it may indeed be </w:t>
      </w:r>
      <w:r w:rsidR="00441880">
        <w:t>very young, on the order of thousands, rather than billions of years old.</w:t>
      </w:r>
    </w:p>
    <w:p w:rsidR="003739D8" w:rsidRDefault="003739D8" w:rsidP="004D45F0">
      <w:pPr>
        <w:jc w:val="both"/>
      </w:pPr>
    </w:p>
    <w:p w:rsidR="003739D8" w:rsidRDefault="003739D8" w:rsidP="004D45F0">
      <w:pPr>
        <w:pStyle w:val="Heading3"/>
        <w:jc w:val="both"/>
      </w:pPr>
      <w:r w:rsidRPr="003739D8">
        <w:t>Wh</w:t>
      </w:r>
      <w:r w:rsidR="000C7BDD">
        <w:t xml:space="preserve">ere </w:t>
      </w:r>
      <w:r w:rsidR="00190A44">
        <w:t>a</w:t>
      </w:r>
      <w:r w:rsidR="004B7416">
        <w:t xml:space="preserve">re </w:t>
      </w:r>
      <w:r w:rsidR="00190A44">
        <w:t>a</w:t>
      </w:r>
      <w:r w:rsidR="004B7416">
        <w:t>ll</w:t>
      </w:r>
      <w:r w:rsidR="004B7416" w:rsidRPr="003739D8">
        <w:t xml:space="preserve"> </w:t>
      </w:r>
      <w:r w:rsidRPr="003739D8">
        <w:t xml:space="preserve">the </w:t>
      </w:r>
      <w:r w:rsidR="00190A44">
        <w:t>s</w:t>
      </w:r>
      <w:r w:rsidR="00190A44" w:rsidRPr="003739D8">
        <w:t>u</w:t>
      </w:r>
      <w:r w:rsidR="00190A44">
        <w:t>pern</w:t>
      </w:r>
      <w:r w:rsidR="00190A44" w:rsidRPr="003739D8">
        <w:t>ovas</w:t>
      </w:r>
      <w:r w:rsidRPr="003739D8">
        <w:t>?</w:t>
      </w:r>
    </w:p>
    <w:p w:rsidR="00815C72" w:rsidRPr="000C7BDD" w:rsidRDefault="000C7BDD" w:rsidP="004D45F0">
      <w:pPr>
        <w:jc w:val="both"/>
      </w:pPr>
      <w:r>
        <w:t>When a star reaches the end of its life, i</w:t>
      </w:r>
      <w:r w:rsidR="004B7416">
        <w:t>t</w:t>
      </w:r>
      <w:r>
        <w:t xml:space="preserve"> explodes with tremendous energy and most of its mass is blasted outward into space. Such explosions are observed to occur about once in every </w:t>
      </w:r>
      <w:r w:rsidR="00B315A1">
        <w:t xml:space="preserve">25 </w:t>
      </w:r>
      <w:r>
        <w:t xml:space="preserve">years </w:t>
      </w:r>
      <w:r w:rsidR="00B315A1">
        <w:t>in galaxies similar to our own.</w:t>
      </w:r>
      <w:r w:rsidR="00815C72">
        <w:t xml:space="preserve"> However, the last supernova ob</w:t>
      </w:r>
      <w:r w:rsidR="00B315A1">
        <w:t xml:space="preserve">served in our own galaxy, the Milky </w:t>
      </w:r>
      <w:r w:rsidR="00147BCD">
        <w:t>W</w:t>
      </w:r>
      <w:r w:rsidR="00B315A1">
        <w:t xml:space="preserve">ay, was in the </w:t>
      </w:r>
      <w:r w:rsidR="004B7416">
        <w:t xml:space="preserve">seventeenth </w:t>
      </w:r>
      <w:r w:rsidR="00B315A1">
        <w:t xml:space="preserve">century. </w:t>
      </w:r>
      <w:r>
        <w:t xml:space="preserve">When </w:t>
      </w:r>
      <w:r w:rsidR="004B7416">
        <w:t xml:space="preserve">supernovas </w:t>
      </w:r>
      <w:r>
        <w:t>occur</w:t>
      </w:r>
      <w:r w:rsidR="004B7416">
        <w:t>,</w:t>
      </w:r>
      <w:r>
        <w:t xml:space="preserve"> they leave expanding clouds of gas </w:t>
      </w:r>
      <w:r w:rsidR="00B315A1">
        <w:t>(or nebula</w:t>
      </w:r>
      <w:r w:rsidR="004B7416">
        <w:t>s</w:t>
      </w:r>
      <w:r w:rsidR="00B315A1">
        <w:t xml:space="preserve">) </w:t>
      </w:r>
      <w:r>
        <w:t xml:space="preserve">that remain as </w:t>
      </w:r>
      <w:r w:rsidR="00BB13AA">
        <w:t xml:space="preserve">a kind of </w:t>
      </w:r>
      <w:r w:rsidR="00C0455C">
        <w:t>colossal “grave stone</w:t>
      </w:r>
      <w:r w:rsidR="00BB13AA">
        <w:t>”</w:t>
      </w:r>
      <w:r>
        <w:t xml:space="preserve"> marking the site where the star once existed. The</w:t>
      </w:r>
      <w:r w:rsidR="00B315A1">
        <w:t xml:space="preserve"> composition of the</w:t>
      </w:r>
      <w:r>
        <w:t xml:space="preserve">se clouds </w:t>
      </w:r>
      <w:r w:rsidR="00B315A1">
        <w:t xml:space="preserve">is such that they </w:t>
      </w:r>
      <w:r w:rsidR="00BB13AA">
        <w:t xml:space="preserve">should </w:t>
      </w:r>
      <w:r>
        <w:t xml:space="preserve">remain visible for </w:t>
      </w:r>
      <w:r w:rsidR="00FC34B5">
        <w:t>over a</w:t>
      </w:r>
      <w:r w:rsidR="00C0455C">
        <w:t xml:space="preserve"> </w:t>
      </w:r>
      <w:r w:rsidR="00FC34B5">
        <w:t xml:space="preserve">million </w:t>
      </w:r>
      <w:r w:rsidR="00B315A1">
        <w:t>years</w:t>
      </w:r>
      <w:r w:rsidR="00FC34B5">
        <w:rPr>
          <w:rStyle w:val="FootnoteReference"/>
        </w:rPr>
        <w:footnoteReference w:id="58"/>
      </w:r>
      <w:r>
        <w:t>.</w:t>
      </w:r>
      <w:r w:rsidR="00BB13AA">
        <w:t xml:space="preserve"> </w:t>
      </w:r>
      <w:r w:rsidR="00815C72">
        <w:t>Interestingly, astronomer</w:t>
      </w:r>
      <w:r w:rsidR="00BB13AA">
        <w:t>s</w:t>
      </w:r>
      <w:r w:rsidR="00815C72">
        <w:t xml:space="preserve"> have observed only around 200 </w:t>
      </w:r>
      <w:r w:rsidR="009D12E8">
        <w:t xml:space="preserve">supernova </w:t>
      </w:r>
      <w:r w:rsidR="00815C72">
        <w:t>nebula</w:t>
      </w:r>
      <w:r w:rsidR="009D12E8">
        <w:t>s</w:t>
      </w:r>
      <w:r w:rsidR="00815C72">
        <w:t xml:space="preserve"> in the parts of our galaxy that </w:t>
      </w:r>
      <w:r w:rsidR="002042F8">
        <w:t>we are able to observe</w:t>
      </w:r>
      <w:r w:rsidR="00815C72">
        <w:t xml:space="preserve">. This is a number </w:t>
      </w:r>
      <w:r w:rsidR="00BB13AA">
        <w:t xml:space="preserve">much </w:t>
      </w:r>
      <w:r w:rsidR="00815C72">
        <w:t>lower than would be expected in an old universe that is supposedly 10 to 16 billion</w:t>
      </w:r>
      <w:r w:rsidR="00BB13AA">
        <w:t xml:space="preserve"> years old.</w:t>
      </w:r>
      <w:r w:rsidR="0059683C">
        <w:rPr>
          <w:rStyle w:val="FootnoteReference"/>
        </w:rPr>
        <w:footnoteReference w:id="59"/>
      </w:r>
      <w:r w:rsidR="00BB13AA">
        <w:t xml:space="preserve"> </w:t>
      </w:r>
      <w:r w:rsidR="00F13DDE">
        <w:t xml:space="preserve">The number of remnants is </w:t>
      </w:r>
      <w:r w:rsidR="00BB13AA">
        <w:t xml:space="preserve">much more in line with a galaxy less than ten </w:t>
      </w:r>
      <w:r w:rsidR="00BB13AA" w:rsidRPr="002042F8">
        <w:rPr>
          <w:b/>
        </w:rPr>
        <w:t>thousand</w:t>
      </w:r>
      <w:r w:rsidR="00BB13AA">
        <w:t xml:space="preserve"> years in age.</w:t>
      </w:r>
    </w:p>
    <w:p w:rsidR="003739D8" w:rsidRDefault="003739D8" w:rsidP="004D45F0">
      <w:pPr>
        <w:jc w:val="both"/>
        <w:rPr>
          <w:u w:val="single"/>
        </w:rPr>
      </w:pPr>
    </w:p>
    <w:p w:rsidR="003739D8" w:rsidRDefault="003739D8" w:rsidP="004D45F0">
      <w:pPr>
        <w:pStyle w:val="Heading3"/>
        <w:jc w:val="both"/>
      </w:pPr>
      <w:r>
        <w:lastRenderedPageBreak/>
        <w:t xml:space="preserve">Why are </w:t>
      </w:r>
      <w:r w:rsidR="00F1583C">
        <w:t xml:space="preserve">the </w:t>
      </w:r>
      <w:r w:rsidR="00024C4F">
        <w:t>m</w:t>
      </w:r>
      <w:r>
        <w:t xml:space="preserve">oons </w:t>
      </w:r>
      <w:r w:rsidR="00F1583C">
        <w:t xml:space="preserve">of </w:t>
      </w:r>
      <w:r w:rsidR="00024C4F">
        <w:t>our solar s</w:t>
      </w:r>
      <w:r w:rsidR="00BB13AA">
        <w:t xml:space="preserve">ystem </w:t>
      </w:r>
      <w:r w:rsidR="00024C4F">
        <w:t>s</w:t>
      </w:r>
      <w:r w:rsidR="00BD0DE3">
        <w:t xml:space="preserve">till </w:t>
      </w:r>
      <w:r w:rsidR="00024C4F">
        <w:t>geologically a</w:t>
      </w:r>
      <w:r>
        <w:t>ctive?</w:t>
      </w:r>
    </w:p>
    <w:p w:rsidR="00EB0A65" w:rsidRDefault="00A523BF" w:rsidP="00C0455C">
      <w:pPr>
        <w:keepNext/>
        <w:keepLines/>
        <w:jc w:val="both"/>
      </w:pPr>
      <w:r>
        <w:t>W</w:t>
      </w:r>
      <w:r w:rsidR="00BB13AA">
        <w:t>ithout external sources (such as radiatio</w:t>
      </w:r>
      <w:r w:rsidR="004D5971">
        <w:t xml:space="preserve">n from a star </w:t>
      </w:r>
      <w:r w:rsidR="002042F8">
        <w:t xml:space="preserve">like </w:t>
      </w:r>
      <w:r w:rsidR="004D5971">
        <w:t xml:space="preserve">our </w:t>
      </w:r>
      <w:r w:rsidR="009D12E8">
        <w:t>sun</w:t>
      </w:r>
      <w:r w:rsidR="004D5971">
        <w:t xml:space="preserve">) </w:t>
      </w:r>
      <w:r w:rsidR="00BB13AA">
        <w:t xml:space="preserve">all celestial objects will eventually </w:t>
      </w:r>
      <w:r>
        <w:t>transfer (</w:t>
      </w:r>
      <w:r w:rsidR="008D1249">
        <w:t>lose</w:t>
      </w:r>
      <w:r>
        <w:t>)</w:t>
      </w:r>
      <w:r w:rsidR="008D1249">
        <w:t xml:space="preserve"> their heat </w:t>
      </w:r>
      <w:r>
        <w:t xml:space="preserve">into outer space </w:t>
      </w:r>
      <w:r w:rsidR="008D1249">
        <w:t xml:space="preserve">and reach an equilibrium temperature </w:t>
      </w:r>
      <w:r w:rsidR="0068125E">
        <w:t>of around three degr</w:t>
      </w:r>
      <w:r w:rsidR="00C0455C">
        <w:t>ees above absolute zero (about -</w:t>
      </w:r>
      <w:r w:rsidR="0068125E">
        <w:t>457</w:t>
      </w:r>
      <w:r w:rsidR="008D1249">
        <w:t xml:space="preserve">° </w:t>
      </w:r>
      <w:r w:rsidR="002042F8">
        <w:t>Fahrenheit</w:t>
      </w:r>
      <w:r w:rsidR="008D1249">
        <w:t>)</w:t>
      </w:r>
      <w:r w:rsidR="002042F8">
        <w:t>.</w:t>
      </w:r>
      <w:r w:rsidR="008D1249">
        <w:t xml:space="preserve"> </w:t>
      </w:r>
      <w:r w:rsidR="00BB13AA">
        <w:t xml:space="preserve">If our solar system is billions of years old, all </w:t>
      </w:r>
      <w:r w:rsidR="009D12E8">
        <w:t xml:space="preserve">of </w:t>
      </w:r>
      <w:r w:rsidR="00BB13AA">
        <w:t xml:space="preserve">her moons </w:t>
      </w:r>
      <w:r w:rsidR="00C42965">
        <w:t>should have long ago been geologically inactive. This</w:t>
      </w:r>
      <w:r w:rsidR="009D12E8">
        <w:t>,</w:t>
      </w:r>
      <w:r w:rsidR="00C42965">
        <w:t xml:space="preserve"> however</w:t>
      </w:r>
      <w:r w:rsidR="009D12E8">
        <w:t>,</w:t>
      </w:r>
      <w:r w:rsidR="00C42965">
        <w:t xml:space="preserve"> is not what we observe.</w:t>
      </w:r>
    </w:p>
    <w:p w:rsidR="00C42965" w:rsidRDefault="00C42965" w:rsidP="004D45F0">
      <w:pPr>
        <w:jc w:val="both"/>
      </w:pPr>
    </w:p>
    <w:p w:rsidR="00C42965" w:rsidRDefault="00C42965" w:rsidP="004D45F0">
      <w:pPr>
        <w:jc w:val="both"/>
      </w:pPr>
      <w:r>
        <w:t>Of Jupiter’s 67 moons</w:t>
      </w:r>
      <w:r w:rsidR="009D12E8">
        <w:t>,</w:t>
      </w:r>
      <w:r>
        <w:t xml:space="preserve"> at least two exhibit significant geologic activity </w:t>
      </w:r>
      <w:r w:rsidR="002042F8">
        <w:t xml:space="preserve">implying </w:t>
      </w:r>
      <w:r>
        <w:t>very hot core temperatures.</w:t>
      </w:r>
    </w:p>
    <w:p w:rsidR="00C42965" w:rsidRDefault="00C42965" w:rsidP="004D45F0">
      <w:pPr>
        <w:jc w:val="both"/>
      </w:pPr>
    </w:p>
    <w:p w:rsidR="00C42965" w:rsidRDefault="00F9658A" w:rsidP="00840DF4">
      <w:pPr>
        <w:keepNext/>
        <w:keepLines/>
        <w:ind w:left="288"/>
        <w:jc w:val="both"/>
        <w:rPr>
          <w:u w:val="single"/>
        </w:rPr>
      </w:pPr>
      <w:r w:rsidRPr="00F9658A">
        <w:rPr>
          <w:u w:val="single"/>
        </w:rPr>
        <w:t>Europa</w:t>
      </w:r>
    </w:p>
    <w:p w:rsidR="00F9658A" w:rsidRDefault="00C138E4" w:rsidP="00840DF4">
      <w:pPr>
        <w:keepNext/>
        <w:keepLines/>
        <w:ind w:left="288"/>
        <w:jc w:val="both"/>
      </w:pPr>
      <w:r>
        <w:t xml:space="preserve">In 2013, the Hubble telescope captured images of huge geysers on this icy </w:t>
      </w:r>
      <w:r w:rsidR="009D12E8">
        <w:t xml:space="preserve">moon </w:t>
      </w:r>
      <w:r>
        <w:t>shooting water vapor 120 miles into space.</w:t>
      </w:r>
      <w:r w:rsidR="00580582">
        <w:t xml:space="preserve"> In addition, significant tectonic activity has been detected. </w:t>
      </w:r>
    </w:p>
    <w:p w:rsidR="00580582" w:rsidRDefault="00580582" w:rsidP="00840DF4">
      <w:pPr>
        <w:ind w:left="288"/>
        <w:jc w:val="both"/>
      </w:pPr>
    </w:p>
    <w:p w:rsidR="00580582" w:rsidRDefault="00580582" w:rsidP="00840DF4">
      <w:pPr>
        <w:ind w:left="288"/>
        <w:jc w:val="both"/>
        <w:rPr>
          <w:u w:val="single"/>
        </w:rPr>
      </w:pPr>
      <w:r w:rsidRPr="00580582">
        <w:rPr>
          <w:u w:val="single"/>
        </w:rPr>
        <w:t>IO</w:t>
      </w:r>
    </w:p>
    <w:p w:rsidR="00CB422C" w:rsidRDefault="00580582" w:rsidP="00840DF4">
      <w:pPr>
        <w:ind w:left="288"/>
        <w:jc w:val="both"/>
      </w:pPr>
      <w:r>
        <w:t xml:space="preserve">First discovered by Galileo, IO is one of the four largest moons of Jupiter. IO is also the most volcanically active body in our solar system. The </w:t>
      </w:r>
      <w:r w:rsidRPr="00580582">
        <w:t xml:space="preserve">Voyager I </w:t>
      </w:r>
      <w:r>
        <w:t xml:space="preserve">spacecraft </w:t>
      </w:r>
      <w:r w:rsidRPr="00580582">
        <w:t xml:space="preserve">photographed eight </w:t>
      </w:r>
      <w:r>
        <w:t xml:space="preserve">active, </w:t>
      </w:r>
      <w:r w:rsidRPr="00580582">
        <w:t>erupting volcanoes</w:t>
      </w:r>
      <w:r>
        <w:t xml:space="preserve">. </w:t>
      </w:r>
      <w:r w:rsidR="007962E9">
        <w:t xml:space="preserve">When </w:t>
      </w:r>
      <w:r w:rsidR="002042F8">
        <w:t>Voyager II</w:t>
      </w:r>
      <w:r w:rsidR="007962E9">
        <w:t xml:space="preserve"> photographed IO a few months later, four of the volcanoes </w:t>
      </w:r>
      <w:r w:rsidRPr="00580582">
        <w:t>were still active</w:t>
      </w:r>
      <w:r w:rsidR="007962E9">
        <w:t>.</w:t>
      </w:r>
    </w:p>
    <w:p w:rsidR="00CB422C" w:rsidRPr="00CB422C" w:rsidRDefault="00CB422C" w:rsidP="00840DF4">
      <w:pPr>
        <w:jc w:val="both"/>
        <w:rPr>
          <w:u w:val="single"/>
        </w:rPr>
      </w:pPr>
    </w:p>
    <w:p w:rsidR="007962E9" w:rsidRDefault="004A41E5" w:rsidP="00840DF4">
      <w:pPr>
        <w:ind w:left="288"/>
        <w:jc w:val="both"/>
        <w:rPr>
          <w:u w:val="single"/>
        </w:rPr>
      </w:pPr>
      <w:r>
        <w:rPr>
          <w:u w:val="single"/>
        </w:rPr>
        <w:t xml:space="preserve">The </w:t>
      </w:r>
      <w:r w:rsidR="007962E9" w:rsidRPr="007962E9">
        <w:rPr>
          <w:u w:val="single"/>
        </w:rPr>
        <w:t>Earth’s Moon</w:t>
      </w:r>
    </w:p>
    <w:p w:rsidR="00EA6743" w:rsidRDefault="00EA6743" w:rsidP="00840DF4">
      <w:pPr>
        <w:ind w:left="288"/>
        <w:jc w:val="both"/>
      </w:pPr>
      <w:r>
        <w:t xml:space="preserve">Did you know that our own moon is </w:t>
      </w:r>
      <w:r w:rsidR="00C0455C">
        <w:t xml:space="preserve">also </w:t>
      </w:r>
      <w:r w:rsidR="00EE489D">
        <w:t xml:space="preserve">still </w:t>
      </w:r>
      <w:r>
        <w:t xml:space="preserve">geologically active? </w:t>
      </w:r>
      <w:r w:rsidR="00EE489D">
        <w:t xml:space="preserve">The moon is considerably smaller and would therefore cool at </w:t>
      </w:r>
      <w:r w:rsidR="00DA2759">
        <w:t xml:space="preserve">a </w:t>
      </w:r>
      <w:r w:rsidR="00EE489D">
        <w:t xml:space="preserve">much faster rate than the earth. Unlike the earth it also has no atmosphere serving to trap </w:t>
      </w:r>
      <w:r w:rsidR="00936646">
        <w:t>the rad</w:t>
      </w:r>
      <w:r w:rsidR="007F6BA6">
        <w:t>i</w:t>
      </w:r>
      <w:r w:rsidR="00936646">
        <w:t xml:space="preserve">ation heating that it receives from the sun. </w:t>
      </w:r>
      <w:r w:rsidR="00EE489D">
        <w:t>For these reasons, and having had presumably billions of years</w:t>
      </w:r>
      <w:r w:rsidR="00936646">
        <w:t xml:space="preserve"> </w:t>
      </w:r>
      <w:r w:rsidR="00EE489D">
        <w:t>to cool</w:t>
      </w:r>
      <w:r w:rsidR="00C0455C">
        <w:t>,</w:t>
      </w:r>
      <w:r w:rsidR="00EE489D">
        <w:t xml:space="preserve"> </w:t>
      </w:r>
      <w:r w:rsidR="00936646">
        <w:t xml:space="preserve">the moon has been assumed to </w:t>
      </w:r>
      <w:r w:rsidR="009D12E8">
        <w:t>be</w:t>
      </w:r>
      <w:r w:rsidR="00936646">
        <w:t xml:space="preserve"> </w:t>
      </w:r>
      <w:r w:rsidR="009D12E8">
        <w:t xml:space="preserve">a </w:t>
      </w:r>
      <w:r w:rsidR="00936646">
        <w:t>geol</w:t>
      </w:r>
      <w:r w:rsidR="00792B24">
        <w:t>og</w:t>
      </w:r>
      <w:r w:rsidR="00936646">
        <w:t>ically dead</w:t>
      </w:r>
      <w:r w:rsidR="00792B24">
        <w:t>, cold</w:t>
      </w:r>
      <w:r w:rsidR="00936646">
        <w:t xml:space="preserve"> </w:t>
      </w:r>
      <w:r w:rsidR="00792B24">
        <w:t>rock</w:t>
      </w:r>
      <w:r w:rsidR="007F6BA6">
        <w:t xml:space="preserve"> in space</w:t>
      </w:r>
      <w:r w:rsidR="00792B24">
        <w:t xml:space="preserve">. However, NASA and other </w:t>
      </w:r>
      <w:r w:rsidR="00936646">
        <w:t xml:space="preserve">researchers </w:t>
      </w:r>
      <w:r w:rsidR="00792B24">
        <w:t>are now reporting</w:t>
      </w:r>
      <w:r w:rsidR="00936646">
        <w:t xml:space="preserve"> strong evidence that the moon still has a </w:t>
      </w:r>
      <w:proofErr w:type="gramStart"/>
      <w:r w:rsidR="00936646">
        <w:t>soft</w:t>
      </w:r>
      <w:r w:rsidR="00EE489D">
        <w:t xml:space="preserve"> </w:t>
      </w:r>
      <w:r w:rsidR="00936646">
        <w:t xml:space="preserve"> core</w:t>
      </w:r>
      <w:proofErr w:type="gramEnd"/>
      <w:r w:rsidR="00EE489D">
        <w:t xml:space="preserve"> which is far from cold</w:t>
      </w:r>
      <w:r w:rsidR="00936646">
        <w:t>.</w:t>
      </w:r>
    </w:p>
    <w:p w:rsidR="00936646" w:rsidRDefault="00936646" w:rsidP="00840DF4">
      <w:pPr>
        <w:ind w:left="288"/>
        <w:jc w:val="both"/>
      </w:pPr>
    </w:p>
    <w:p w:rsidR="00936646" w:rsidRDefault="00936646" w:rsidP="00840DF4">
      <w:pPr>
        <w:ind w:left="576"/>
        <w:jc w:val="both"/>
      </w:pPr>
      <w:r>
        <w:t>“</w:t>
      </w:r>
      <w:r w:rsidRPr="007F6BA6">
        <w:rPr>
          <w:i/>
        </w:rPr>
        <w:t>Japanese scientists have determined that a soft, hot core remains in the center of the moon, contrary to expectations.</w:t>
      </w:r>
      <w:r w:rsidR="00792B24" w:rsidRPr="007F6BA6">
        <w:rPr>
          <w:i/>
        </w:rPr>
        <w:t xml:space="preserve">  </w:t>
      </w:r>
      <w:r w:rsidRPr="007F6BA6">
        <w:rPr>
          <w:i/>
        </w:rPr>
        <w:t xml:space="preserve">A </w:t>
      </w:r>
      <w:r w:rsidRPr="007F6BA6">
        <w:rPr>
          <w:i/>
        </w:rPr>
        <w:lastRenderedPageBreak/>
        <w:t xml:space="preserve">question resulting from a new model of the lunar interior made by scientists at the National Astronomical Observatory of Japan is, “how can the bottom of the lunar mantle maintain its softer state for a long time?”  The researchers used measurements from their Selene orbiter to infer a hot core that should not be there. … Prof. Junichi </w:t>
      </w:r>
      <w:proofErr w:type="spellStart"/>
      <w:r w:rsidRPr="007F6BA6">
        <w:rPr>
          <w:i/>
        </w:rPr>
        <w:t>Haruyama</w:t>
      </w:r>
      <w:proofErr w:type="spellEnd"/>
      <w:r w:rsidRPr="007F6BA6">
        <w:rPr>
          <w:i/>
        </w:rPr>
        <w:t xml:space="preserve"> of Institute of Space and Aeronautical Science, Japan Aerospace Exploration Agency, mentioned the significance of this research, saying, </w:t>
      </w:r>
      <w:proofErr w:type="gramStart"/>
      <w:r w:rsidRPr="007F6BA6">
        <w:rPr>
          <w:i/>
        </w:rPr>
        <w:t>‘A</w:t>
      </w:r>
      <w:proofErr w:type="gramEnd"/>
      <w:r w:rsidRPr="007F6BA6">
        <w:rPr>
          <w:i/>
        </w:rPr>
        <w:t xml:space="preserve"> smaller celestial body like the Moon cools faster than a larger one like the Earth does. In fact, we had thought that volcanic activities on the Moon had already come to a halt. Therefore, the Moon had been believed to be cool and hard, even in its deeper parts. However, this research tells us that the Moon has not yet cooled and hardened, but is still warm.’</w:t>
      </w:r>
      <w:r>
        <w:t xml:space="preserve"> </w:t>
      </w:r>
      <w:r w:rsidR="00792B24">
        <w:t>“</w:t>
      </w:r>
      <w:r w:rsidR="00792B24">
        <w:rPr>
          <w:rStyle w:val="FootnoteReference"/>
        </w:rPr>
        <w:footnoteReference w:id="60"/>
      </w:r>
      <w:r>
        <w:t xml:space="preserve"> </w:t>
      </w:r>
    </w:p>
    <w:p w:rsidR="00936646" w:rsidRDefault="00936646" w:rsidP="00840DF4">
      <w:pPr>
        <w:ind w:left="1008"/>
        <w:jc w:val="both"/>
      </w:pPr>
    </w:p>
    <w:p w:rsidR="007962E9" w:rsidRDefault="00EA6743" w:rsidP="00840DF4">
      <w:pPr>
        <w:ind w:left="288"/>
        <w:jc w:val="both"/>
      </w:pPr>
      <w:r>
        <w:t xml:space="preserve">Because they are </w:t>
      </w:r>
      <w:r w:rsidR="00EE489D">
        <w:t xml:space="preserve">generally </w:t>
      </w:r>
      <w:r>
        <w:t>short lived</w:t>
      </w:r>
      <w:r w:rsidR="008D699A">
        <w:t>,</w:t>
      </w:r>
      <w:r>
        <w:t xml:space="preserve"> g</w:t>
      </w:r>
      <w:r w:rsidR="007962E9">
        <w:t xml:space="preserve">eologic events on </w:t>
      </w:r>
      <w:r w:rsidR="007F6BA6">
        <w:t xml:space="preserve">the </w:t>
      </w:r>
      <w:r w:rsidR="007962E9">
        <w:t>moon are known as Trans</w:t>
      </w:r>
      <w:r>
        <w:t>ient</w:t>
      </w:r>
      <w:r w:rsidR="007962E9">
        <w:t xml:space="preserve"> Lunar Phenomena </w:t>
      </w:r>
      <w:r w:rsidR="007F6BA6">
        <w:t>(</w:t>
      </w:r>
      <w:r w:rsidR="007962E9">
        <w:t>or TLPs</w:t>
      </w:r>
      <w:r w:rsidR="007F6BA6">
        <w:t>)</w:t>
      </w:r>
      <w:r w:rsidR="007962E9">
        <w:t>.</w:t>
      </w:r>
      <w:r w:rsidR="00792B24">
        <w:t xml:space="preserve"> </w:t>
      </w:r>
      <w:r w:rsidR="007F6BA6">
        <w:t>I</w:t>
      </w:r>
      <w:r w:rsidR="00792B24">
        <w:t xml:space="preserve">n 1968 </w:t>
      </w:r>
      <w:r w:rsidR="007F6BA6">
        <w:t>NASA</w:t>
      </w:r>
      <w:r w:rsidR="00765DD2">
        <w:t xml:space="preserve"> </w:t>
      </w:r>
      <w:r w:rsidR="008D699A">
        <w:t xml:space="preserve">published a </w:t>
      </w:r>
      <w:r w:rsidR="00792B24">
        <w:t xml:space="preserve">report </w:t>
      </w:r>
      <w:r w:rsidR="007F6BA6">
        <w:t xml:space="preserve">entitled </w:t>
      </w:r>
      <w:r w:rsidR="00792B24">
        <w:t>“Chronological Catalogue of Lunar Events</w:t>
      </w:r>
      <w:r w:rsidR="009D12E8">
        <w:t>,</w:t>
      </w:r>
      <w:r w:rsidR="00792B24">
        <w:t>”</w:t>
      </w:r>
      <w:r w:rsidR="00792B24">
        <w:rPr>
          <w:rStyle w:val="FootnoteReference"/>
        </w:rPr>
        <w:footnoteReference w:id="61"/>
      </w:r>
      <w:r w:rsidR="00792B24">
        <w:t xml:space="preserve"> </w:t>
      </w:r>
      <w:r w:rsidR="008D699A">
        <w:t>which lists 2</w:t>
      </w:r>
      <w:r w:rsidR="007F6BA6">
        <w:t>,</w:t>
      </w:r>
      <w:r w:rsidR="008D699A">
        <w:t xml:space="preserve">254 TLPs dating back to the </w:t>
      </w:r>
      <w:r w:rsidR="009D12E8">
        <w:t xml:space="preserve">sixth </w:t>
      </w:r>
      <w:r w:rsidR="008D699A">
        <w:t>century</w:t>
      </w:r>
      <w:r w:rsidR="00E91314">
        <w:t>.</w:t>
      </w:r>
      <w:r w:rsidR="008D699A">
        <w:t xml:space="preserve"> </w:t>
      </w:r>
      <w:r w:rsidR="00E91314">
        <w:t>Among the 2</w:t>
      </w:r>
      <w:r w:rsidR="009D12E8">
        <w:t>,</w:t>
      </w:r>
      <w:r w:rsidR="00E91314">
        <w:t>254</w:t>
      </w:r>
      <w:r w:rsidR="009D12E8">
        <w:t>,</w:t>
      </w:r>
      <w:r w:rsidR="00E91314">
        <w:t xml:space="preserve"> there were 645 that were independently confirmed and/or permanently recorded in</w:t>
      </w:r>
      <w:r w:rsidR="00015B77">
        <w:t xml:space="preserve"> </w:t>
      </w:r>
      <w:r w:rsidR="00E91314">
        <w:t xml:space="preserve">photographs, spectra, photometry, and polarimetry. Three hundred of these TLPs were noted in the moon’s </w:t>
      </w:r>
      <w:r w:rsidR="00015B77">
        <w:t xml:space="preserve">volcanic </w:t>
      </w:r>
      <w:r w:rsidR="00E91314">
        <w:t>Aristarc</w:t>
      </w:r>
      <w:r w:rsidR="007F6BA6">
        <w:t>h</w:t>
      </w:r>
      <w:r w:rsidR="00E91314">
        <w:t xml:space="preserve">us region alone. NASA’s report also </w:t>
      </w:r>
      <w:r w:rsidR="00765DD2">
        <w:t xml:space="preserve">included the following detailed </w:t>
      </w:r>
      <w:r w:rsidR="00015B77">
        <w:t xml:space="preserve">1787 </w:t>
      </w:r>
      <w:r w:rsidR="00765DD2">
        <w:t xml:space="preserve">observation of lunar </w:t>
      </w:r>
      <w:r w:rsidR="00612143">
        <w:t>volcanic activity by astronomer</w:t>
      </w:r>
      <w:r w:rsidR="00765DD2">
        <w:t xml:space="preserve"> William Hers</w:t>
      </w:r>
      <w:r w:rsidR="009D12E8">
        <w:t>c</w:t>
      </w:r>
      <w:r w:rsidR="00765DD2">
        <w:t>hel.</w:t>
      </w:r>
    </w:p>
    <w:p w:rsidR="00DB5672" w:rsidRDefault="00DB5672" w:rsidP="00840DF4">
      <w:pPr>
        <w:ind w:left="288"/>
        <w:jc w:val="both"/>
      </w:pPr>
    </w:p>
    <w:p w:rsidR="00DB5672" w:rsidRDefault="00765DD2" w:rsidP="00840DF4">
      <w:pPr>
        <w:ind w:left="576"/>
        <w:jc w:val="both"/>
      </w:pPr>
      <w:proofErr w:type="gramStart"/>
      <w:r>
        <w:t>“</w:t>
      </w:r>
      <w:r w:rsidR="00DB5672" w:rsidRPr="00B43D66">
        <w:rPr>
          <w:i/>
        </w:rPr>
        <w:t>April 19, 1787, 10h.</w:t>
      </w:r>
      <w:proofErr w:type="gramEnd"/>
      <w:r w:rsidR="00DB5672" w:rsidRPr="00B43D66">
        <w:rPr>
          <w:i/>
        </w:rPr>
        <w:t xml:space="preserve"> 36' sidereal time</w:t>
      </w:r>
    </w:p>
    <w:p w:rsidR="00DB5672" w:rsidRPr="00DB5672" w:rsidRDefault="00DB5672" w:rsidP="00840DF4">
      <w:pPr>
        <w:ind w:left="576"/>
        <w:jc w:val="both"/>
        <w:rPr>
          <w:i/>
        </w:rPr>
      </w:pPr>
      <w:r w:rsidRPr="00DB5672">
        <w:rPr>
          <w:i/>
        </w:rPr>
        <w:t xml:space="preserve">I perceive three volcanos in different places of the dark part of the new moon. Two of them are either already nearly extinct, or otherwise in a state of going to break out; which perhaps may be decided next lunation. The third shows an actual eruption of fire, or luminous matter. I measured the distance of the crater from the northern limb of the moon, and found it 3' 57", 3. Its </w:t>
      </w:r>
      <w:r w:rsidRPr="00DB5672">
        <w:rPr>
          <w:i/>
        </w:rPr>
        <w:lastRenderedPageBreak/>
        <w:t xml:space="preserve">light is much brighter than the nucleus of the comet which M. </w:t>
      </w:r>
      <w:proofErr w:type="spellStart"/>
      <w:r w:rsidRPr="00DB5672">
        <w:rPr>
          <w:i/>
        </w:rPr>
        <w:t>Méchain</w:t>
      </w:r>
      <w:proofErr w:type="spellEnd"/>
      <w:r w:rsidRPr="00DB5672">
        <w:rPr>
          <w:i/>
        </w:rPr>
        <w:t xml:space="preserve"> discovered at Paris the 10th of this month.</w:t>
      </w:r>
    </w:p>
    <w:p w:rsidR="00DB5672" w:rsidRPr="00DB5672" w:rsidRDefault="00DB5672" w:rsidP="00840DF4">
      <w:pPr>
        <w:ind w:left="576"/>
        <w:jc w:val="both"/>
        <w:rPr>
          <w:i/>
        </w:rPr>
      </w:pPr>
    </w:p>
    <w:p w:rsidR="00DB5672" w:rsidRPr="00DB5672" w:rsidRDefault="00DB5672" w:rsidP="00840DF4">
      <w:pPr>
        <w:ind w:left="576"/>
        <w:jc w:val="both"/>
        <w:rPr>
          <w:i/>
        </w:rPr>
      </w:pPr>
      <w:proofErr w:type="gramStart"/>
      <w:r w:rsidRPr="00DB5672">
        <w:rPr>
          <w:i/>
        </w:rPr>
        <w:t>April 20, 1787, 10h.</w:t>
      </w:r>
      <w:proofErr w:type="gramEnd"/>
      <w:r w:rsidRPr="00DB5672">
        <w:rPr>
          <w:i/>
        </w:rPr>
        <w:t xml:space="preserve"> 2' sidereal time</w:t>
      </w:r>
    </w:p>
    <w:p w:rsidR="00765DD2" w:rsidRPr="007962E9" w:rsidRDefault="00DB5672" w:rsidP="00840DF4">
      <w:pPr>
        <w:ind w:left="576"/>
        <w:jc w:val="both"/>
      </w:pPr>
      <w:r w:rsidRPr="00DB5672">
        <w:rPr>
          <w:i/>
        </w:rPr>
        <w:t>The volcano burns with greater violence than last night. I believe its</w:t>
      </w:r>
      <w:r w:rsidR="00DA2759">
        <w:rPr>
          <w:i/>
        </w:rPr>
        <w:t xml:space="preserve"> diameter cannot be less than 3 [miles]</w:t>
      </w:r>
      <w:r w:rsidRPr="00DB5672">
        <w:rPr>
          <w:i/>
        </w:rPr>
        <w:t>, by comparing it with that of the Georgian planet; as Jupiter was near at hand, I turned the telescope to his third satellite, and estimated the diameter of the burning part of the volcano to be equal to at least twice that of the satellite. Hence we may compute that the shining or burning matter must be above three miles in diameter. It is of an irregular round figure, and very sharply defined on the edges. The other two volcanos are much farther towards the center of the moon, and resemble large, pretty faint nebulae, that are gradually much brighter in the middle; but no well</w:t>
      </w:r>
      <w:r w:rsidR="00E44702">
        <w:rPr>
          <w:i/>
        </w:rPr>
        <w:t>-</w:t>
      </w:r>
      <w:r w:rsidRPr="00DB5672">
        <w:rPr>
          <w:i/>
        </w:rPr>
        <w:t>defined luminous spot can be discerned in them. These three spots are plainly to be distinguished from the rest of the marks upon the moon; for the reflection of the sun's rays from the earth is, in its present situation, sufficiently bright, with a ten-feet reflector, to show the moon's spots, even the darkest of them: nor did I perceive any similar phenomena last lunation, though I then viewed the same places with the same instrument. The appearance of what I have called the actual fire or eruption of a volcano, exactly resembled a small piece of burning charcoal, when it is covered by a very thin coat of white ashes, which frequently adhere to it when it has been some time ignited; and it had a degree of brightness, about as strong as that with which such a coal would be seen to glow in faint daylight. All the adjacent parts of the volcanic mountain seemed to be faintly illuminated by the eruption, and were gradually more obscure as they lay at a greater distance from the crater</w:t>
      </w:r>
      <w:r w:rsidRPr="007F6BA6">
        <w:rPr>
          <w:i/>
        </w:rPr>
        <w:t xml:space="preserve">. This eruption resembled much that which I saw on the 4th of May, in the year 1783… It differed, however, considerably in magnitude and brightness; for the volcano of the year 1783, though much brighter than that which is now </w:t>
      </w:r>
      <w:r w:rsidRPr="007F6BA6">
        <w:rPr>
          <w:i/>
        </w:rPr>
        <w:lastRenderedPageBreak/>
        <w:t>burning, was not nearly so large in the dimensions of its eruption</w:t>
      </w:r>
      <w:r w:rsidR="007F6BA6">
        <w:rPr>
          <w:i/>
        </w:rPr>
        <w:t>.</w:t>
      </w:r>
      <w:r w:rsidR="00765DD2">
        <w:t>”</w:t>
      </w:r>
      <w:r w:rsidR="00630077">
        <w:rPr>
          <w:rStyle w:val="FootnoteReference"/>
        </w:rPr>
        <w:footnoteReference w:id="62"/>
      </w:r>
    </w:p>
    <w:p w:rsidR="00C42965" w:rsidRDefault="00C42965" w:rsidP="00840DF4">
      <w:pPr>
        <w:jc w:val="both"/>
      </w:pPr>
    </w:p>
    <w:p w:rsidR="00015B77" w:rsidRDefault="00015B77" w:rsidP="00840DF4">
      <w:pPr>
        <w:ind w:left="288"/>
        <w:jc w:val="both"/>
      </w:pPr>
      <w:r>
        <w:t xml:space="preserve">Though Herschel lost some credibility </w:t>
      </w:r>
      <w:r w:rsidR="00EE489D">
        <w:t xml:space="preserve">with the public </w:t>
      </w:r>
      <w:r>
        <w:t xml:space="preserve">because </w:t>
      </w:r>
      <w:r w:rsidR="00842686">
        <w:t xml:space="preserve">of his </w:t>
      </w:r>
      <w:r w:rsidR="007F6BA6">
        <w:t xml:space="preserve">later </w:t>
      </w:r>
      <w:r w:rsidR="00842686">
        <w:t>speculations about</w:t>
      </w:r>
      <w:r>
        <w:t xml:space="preserve"> intelligent life on other celestial bodies (as many main line scientists do today), he was nonetheless considered amongst the </w:t>
      </w:r>
      <w:r w:rsidR="007F6BA6">
        <w:t xml:space="preserve">top </w:t>
      </w:r>
      <w:r>
        <w:t>astronomers of his time.</w:t>
      </w:r>
    </w:p>
    <w:p w:rsidR="00842686" w:rsidRDefault="00842686" w:rsidP="00840DF4">
      <w:pPr>
        <w:ind w:left="288"/>
        <w:jc w:val="both"/>
      </w:pPr>
    </w:p>
    <w:p w:rsidR="00842686" w:rsidRDefault="00842686" w:rsidP="00840DF4">
      <w:pPr>
        <w:ind w:left="288"/>
        <w:jc w:val="both"/>
      </w:pPr>
      <w:r>
        <w:t>Apollo astronauts confirmed that our moon</w:t>
      </w:r>
      <w:r w:rsidR="007F6BA6">
        <w:t xml:space="preserve"> remains geologically active</w:t>
      </w:r>
      <w:r>
        <w:t xml:space="preserve"> when they took along seismometers during their visits to the moon’s surface and detected moonquakes originating several miles below the moon’s surface.</w:t>
      </w:r>
      <w:r>
        <w:rPr>
          <w:rStyle w:val="FootnoteReference"/>
        </w:rPr>
        <w:footnoteReference w:id="63"/>
      </w:r>
    </w:p>
    <w:p w:rsidR="00BB13AA" w:rsidRDefault="00BB13AA" w:rsidP="004D45F0">
      <w:pPr>
        <w:jc w:val="both"/>
      </w:pPr>
    </w:p>
    <w:p w:rsidR="00CB422C" w:rsidRDefault="00CB422C" w:rsidP="00840DF4">
      <w:pPr>
        <w:ind w:left="288"/>
        <w:jc w:val="both"/>
      </w:pPr>
      <w:r w:rsidRPr="00CB422C">
        <w:rPr>
          <w:u w:val="single"/>
        </w:rPr>
        <w:t>Mercury</w:t>
      </w:r>
      <w:r w:rsidRPr="00CB422C">
        <w:rPr>
          <w:u w:val="single"/>
        </w:rPr>
        <w:br/>
      </w:r>
      <w:r w:rsidRPr="00CB422C">
        <w:t>According</w:t>
      </w:r>
      <w:r>
        <w:t xml:space="preserve"> to an article published in </w:t>
      </w:r>
      <w:r w:rsidR="001B431A" w:rsidRPr="008D6F83">
        <w:rPr>
          <w:i/>
        </w:rPr>
        <w:t>Astrobiology Magazine</w:t>
      </w:r>
      <w:r>
        <w:t>, evidence gathered by the Messenger spacecraft implies much more recent volcanism on Mercury tha</w:t>
      </w:r>
      <w:r w:rsidR="009D12E8">
        <w:t>n</w:t>
      </w:r>
      <w:r>
        <w:t xml:space="preserve"> expected.  Bright deposits around some volcanic vents indicate very recent activity.</w:t>
      </w:r>
    </w:p>
    <w:p w:rsidR="00CB422C" w:rsidRDefault="00CB422C" w:rsidP="00840DF4">
      <w:pPr>
        <w:ind w:left="288"/>
        <w:jc w:val="both"/>
      </w:pPr>
    </w:p>
    <w:p w:rsidR="00CB422C" w:rsidRDefault="00CB422C" w:rsidP="00840DF4">
      <w:pPr>
        <w:ind w:left="432"/>
        <w:jc w:val="both"/>
      </w:pPr>
      <w:r w:rsidRPr="00CB422C">
        <w:t>“</w:t>
      </w:r>
      <w:r w:rsidRPr="00CB422C">
        <w:rPr>
          <w:i/>
        </w:rPr>
        <w:t>Volcanoes on Mercury may have been more explosive than previously anticipated, and they may have erupted more recently, as well…</w:t>
      </w:r>
      <w:r>
        <w:rPr>
          <w:i/>
        </w:rPr>
        <w:t xml:space="preserve"> </w:t>
      </w:r>
      <w:r w:rsidRPr="00CB422C">
        <w:rPr>
          <w:i/>
        </w:rPr>
        <w:t>In fact, volcanism on the hot planet bears a strong similarity to volcanism on the Moon, which scientists say is surprising because of their differences</w:t>
      </w:r>
      <w:r>
        <w:rPr>
          <w:i/>
        </w:rPr>
        <w:t xml:space="preserve">… </w:t>
      </w:r>
      <w:r w:rsidRPr="00CB422C">
        <w:rPr>
          <w:i/>
        </w:rPr>
        <w:t>Both Mercury and the Moon are a lot smaller than the Earth, and so will have cooled more than Earth since their formation.</w:t>
      </w:r>
      <w:r>
        <w:t>”</w:t>
      </w:r>
      <w:r w:rsidR="00627167">
        <w:rPr>
          <w:rStyle w:val="FootnoteReference"/>
        </w:rPr>
        <w:footnoteReference w:id="64"/>
      </w:r>
    </w:p>
    <w:p w:rsidR="00EB0A65" w:rsidRDefault="00EB0A65" w:rsidP="00840DF4">
      <w:pPr>
        <w:jc w:val="both"/>
      </w:pPr>
    </w:p>
    <w:p w:rsidR="003C1059" w:rsidRDefault="00BD0DE3" w:rsidP="004D45F0">
      <w:pPr>
        <w:jc w:val="both"/>
      </w:pPr>
      <w:r>
        <w:t xml:space="preserve">These examples </w:t>
      </w:r>
      <w:r w:rsidR="009F68D3">
        <w:t>from our solar system and many more</w:t>
      </w:r>
      <w:r w:rsidR="00A36606">
        <w:t xml:space="preserve"> (such as</w:t>
      </w:r>
      <w:r w:rsidR="009F68D3">
        <w:t xml:space="preserve"> Jupiter which gives off </w:t>
      </w:r>
      <w:r w:rsidR="009D12E8">
        <w:t xml:space="preserve">three </w:t>
      </w:r>
      <w:r w:rsidR="009F68D3">
        <w:t>times more energ</w:t>
      </w:r>
      <w:r w:rsidR="00A36606">
        <w:t>y than it receives from the sun)</w:t>
      </w:r>
      <w:r>
        <w:t xml:space="preserve"> </w:t>
      </w:r>
      <w:r>
        <w:lastRenderedPageBreak/>
        <w:t xml:space="preserve">fly in the face of the old universe models that are based on unproven assumptions. </w:t>
      </w:r>
      <w:r w:rsidR="003C1059">
        <w:t>Lord Kelvin (</w:t>
      </w:r>
      <w:r w:rsidR="00873DE2">
        <w:t xml:space="preserve">creator </w:t>
      </w:r>
      <w:r w:rsidR="003C1059">
        <w:t xml:space="preserve">of the Kelvin temperature scale) calculated that the </w:t>
      </w:r>
      <w:r w:rsidR="009D12E8">
        <w:t xml:space="preserve">earth </w:t>
      </w:r>
      <w:r w:rsidR="003C1059">
        <w:t>would cool from an initial molten state to its current temperature in only 30,000 years!</w:t>
      </w:r>
      <w:r w:rsidR="003C1059">
        <w:rPr>
          <w:rStyle w:val="FootnoteReference"/>
        </w:rPr>
        <w:footnoteReference w:id="65"/>
      </w:r>
      <w:r w:rsidR="003C1059">
        <w:t xml:space="preserve"> </w:t>
      </w:r>
      <w:r w:rsidR="00A36606">
        <w:t>A</w:t>
      </w:r>
      <w:r w:rsidR="00BA4F98">
        <w:t xml:space="preserve">ccording to </w:t>
      </w:r>
      <w:r w:rsidR="00BA4F98" w:rsidRPr="008D6F83">
        <w:rPr>
          <w:i/>
        </w:rPr>
        <w:t>Popular Science</w:t>
      </w:r>
      <w:r w:rsidR="00BA4F98">
        <w:t xml:space="preserve"> magazine if the sun </w:t>
      </w:r>
      <w:r w:rsidR="00A36606">
        <w:t>suddenly stopped shining, within a week</w:t>
      </w:r>
      <w:r w:rsidR="00BA4F98">
        <w:t xml:space="preserve"> the average global surface temperature would drop below </w:t>
      </w:r>
      <w:proofErr w:type="gramStart"/>
      <w:r w:rsidR="00BA4F98">
        <w:t>0°F,</w:t>
      </w:r>
      <w:proofErr w:type="gramEnd"/>
      <w:r w:rsidR="00BA4F98">
        <w:t xml:space="preserve"> and the earth would cool to -100°F within one year!</w:t>
      </w:r>
      <w:r w:rsidR="00BA4F98">
        <w:rPr>
          <w:rStyle w:val="FootnoteReference"/>
        </w:rPr>
        <w:footnoteReference w:id="66"/>
      </w:r>
      <w:r w:rsidR="00BA4F98">
        <w:t xml:space="preserve"> </w:t>
      </w:r>
      <w:r w:rsidR="00A36606">
        <w:t>Our moon also, e</w:t>
      </w:r>
      <w:r w:rsidR="00BA4F98">
        <w:t>ven after accounting for h</w:t>
      </w:r>
      <w:r w:rsidR="004D3432">
        <w:t xml:space="preserve">eating </w:t>
      </w:r>
      <w:r w:rsidR="00BA4F98">
        <w:t xml:space="preserve">from </w:t>
      </w:r>
      <w:r w:rsidR="007F6BA6">
        <w:t xml:space="preserve">meteoric </w:t>
      </w:r>
      <w:r w:rsidR="004D3432">
        <w:t xml:space="preserve">bombardment, </w:t>
      </w:r>
      <w:r w:rsidR="004D3432" w:rsidRPr="004D3432">
        <w:t xml:space="preserve">would have cooled very rapidly </w:t>
      </w:r>
      <w:r w:rsidR="00BA4F98">
        <w:t xml:space="preserve">and </w:t>
      </w:r>
      <w:r w:rsidR="004D3432">
        <w:t>should have been geologically inactive after only a few tho</w:t>
      </w:r>
      <w:r w:rsidR="007F6BA6">
        <w:t>usand years.</w:t>
      </w:r>
      <w:r w:rsidR="004D3432">
        <w:t xml:space="preserve"> </w:t>
      </w:r>
      <w:r>
        <w:t xml:space="preserve">Indeed if the universe is 16 </w:t>
      </w:r>
      <w:r w:rsidR="00873DE2">
        <w:t xml:space="preserve">billion </w:t>
      </w:r>
      <w:r>
        <w:t xml:space="preserve">years old as suggested by the Big Bang </w:t>
      </w:r>
      <w:r w:rsidR="00BA4F98">
        <w:t>theory</w:t>
      </w:r>
      <w:r>
        <w:t xml:space="preserve">, bodies in </w:t>
      </w:r>
      <w:r w:rsidR="00BA4F98">
        <w:t xml:space="preserve">our solar system </w:t>
      </w:r>
      <w:r>
        <w:t>should have long ago dissipated all of the</w:t>
      </w:r>
      <w:r w:rsidR="008311A4">
        <w:t>ir</w:t>
      </w:r>
      <w:r>
        <w:t xml:space="preserve"> heat into the cosmos and become </w:t>
      </w:r>
      <w:r w:rsidR="00983877">
        <w:t xml:space="preserve">cold </w:t>
      </w:r>
      <w:r w:rsidR="00A36606">
        <w:t>throughout after only several thousand years of cooling</w:t>
      </w:r>
      <w:r>
        <w:t xml:space="preserve">. </w:t>
      </w:r>
    </w:p>
    <w:p w:rsidR="002C3DA0" w:rsidRDefault="002C3DA0" w:rsidP="004D45F0">
      <w:pPr>
        <w:jc w:val="both"/>
      </w:pPr>
    </w:p>
    <w:p w:rsidR="002C3DA0" w:rsidRPr="002C3DA0" w:rsidRDefault="002C3DA0" w:rsidP="004D45F0">
      <w:pPr>
        <w:pStyle w:val="Heading2"/>
        <w:jc w:val="both"/>
      </w:pPr>
      <w:bookmarkStart w:id="55" w:name="_Toc441083998"/>
      <w:r w:rsidRPr="002C3DA0">
        <w:t>Why is recorded history so recent</w:t>
      </w:r>
      <w:r>
        <w:t>?</w:t>
      </w:r>
      <w:bookmarkEnd w:id="55"/>
    </w:p>
    <w:p w:rsidR="003C1059" w:rsidRDefault="00024C4F" w:rsidP="004D45F0">
      <w:pPr>
        <w:jc w:val="both"/>
      </w:pPr>
      <w:r>
        <w:br/>
      </w:r>
      <w:r w:rsidR="00906BD6">
        <w:t xml:space="preserve">According to secular </w:t>
      </w:r>
      <w:r w:rsidR="00051B75">
        <w:t>anthropologists</w:t>
      </w:r>
      <w:r w:rsidR="00906BD6">
        <w:t xml:space="preserve">, </w:t>
      </w:r>
      <w:r w:rsidR="002C3DA0">
        <w:t xml:space="preserve">mankind </w:t>
      </w:r>
      <w:r w:rsidR="00906BD6">
        <w:t xml:space="preserve">has </w:t>
      </w:r>
      <w:r w:rsidR="002C3DA0">
        <w:t xml:space="preserve">existed on </w:t>
      </w:r>
      <w:r w:rsidR="00F5715F">
        <w:t xml:space="preserve">earth </w:t>
      </w:r>
      <w:r w:rsidR="002C3DA0">
        <w:t xml:space="preserve">for </w:t>
      </w:r>
      <w:r w:rsidR="00906BD6">
        <w:t xml:space="preserve">about two </w:t>
      </w:r>
      <w:r w:rsidR="002C3DA0">
        <w:t>hundred thousand years</w:t>
      </w:r>
      <w:r w:rsidR="00906BD6">
        <w:t>. During this time</w:t>
      </w:r>
      <w:r w:rsidR="00F5715F">
        <w:t>,</w:t>
      </w:r>
      <w:r w:rsidR="00906BD6">
        <w:t xml:space="preserve"> men reportedly made very detailed cave drawings, created tuned musical instruments, recorded the phases of the moon and made significant advances in metallurgy. </w:t>
      </w:r>
      <w:r w:rsidR="00EC374A">
        <w:t xml:space="preserve">Does it make any sense that such clearly intelligent societies of mankind would not </w:t>
      </w:r>
      <w:r w:rsidR="00906BD6">
        <w:t xml:space="preserve">begin </w:t>
      </w:r>
      <w:r w:rsidR="00BA4F98">
        <w:t xml:space="preserve">to </w:t>
      </w:r>
      <w:r w:rsidR="00906BD6">
        <w:t xml:space="preserve">make written records until </w:t>
      </w:r>
      <w:r w:rsidR="00FB25AC">
        <w:t xml:space="preserve">over 190,000 </w:t>
      </w:r>
      <w:r w:rsidR="00EC374A">
        <w:t>years later (</w:t>
      </w:r>
      <w:r w:rsidR="00906BD6">
        <w:t>around 3000 B.C.</w:t>
      </w:r>
      <w:r w:rsidR="00EC374A">
        <w:t>)</w:t>
      </w:r>
      <w:r w:rsidR="00906BD6">
        <w:t xml:space="preserve">? </w:t>
      </w:r>
      <w:r w:rsidR="00FB25AC">
        <w:t xml:space="preserve">When we realize that the </w:t>
      </w:r>
      <w:r w:rsidR="00906BD6">
        <w:t xml:space="preserve">methods used to </w:t>
      </w:r>
      <w:r w:rsidR="00FB25AC">
        <w:t>date</w:t>
      </w:r>
      <w:r w:rsidR="00906BD6">
        <w:t xml:space="preserve"> artifacts </w:t>
      </w:r>
      <w:r w:rsidR="00051B75">
        <w:t xml:space="preserve">from </w:t>
      </w:r>
      <w:r w:rsidR="00FB25AC">
        <w:t xml:space="preserve">this time </w:t>
      </w:r>
      <w:r w:rsidR="00EC374A">
        <w:t xml:space="preserve">were </w:t>
      </w:r>
      <w:r w:rsidR="00906BD6">
        <w:t xml:space="preserve">based on erroneous or </w:t>
      </w:r>
      <w:r w:rsidR="00EC374A">
        <w:t xml:space="preserve">poorly </w:t>
      </w:r>
      <w:r w:rsidR="00906BD6">
        <w:t>calibrated assumptions</w:t>
      </w:r>
      <w:r w:rsidR="00EC374A">
        <w:t>,</w:t>
      </w:r>
      <w:r w:rsidR="00906BD6">
        <w:t xml:space="preserve"> </w:t>
      </w:r>
      <w:r w:rsidR="00FB25AC">
        <w:t xml:space="preserve">then </w:t>
      </w:r>
      <w:r w:rsidR="00EC374A">
        <w:t xml:space="preserve">more accurate dates can </w:t>
      </w:r>
      <w:r w:rsidR="00FB25AC">
        <w:t xml:space="preserve">be </w:t>
      </w:r>
      <w:r w:rsidR="00EC374A">
        <w:t>calculated</w:t>
      </w:r>
      <w:r w:rsidR="00F5715F">
        <w:t>,</w:t>
      </w:r>
      <w:r w:rsidR="00EC374A">
        <w:t xml:space="preserve"> and </w:t>
      </w:r>
      <w:r w:rsidR="00906BD6">
        <w:t xml:space="preserve">such glaring contradictions </w:t>
      </w:r>
      <w:r w:rsidR="00051B75">
        <w:t xml:space="preserve">are quickly </w:t>
      </w:r>
      <w:r w:rsidR="00906BD6">
        <w:t>resolved.</w:t>
      </w:r>
    </w:p>
    <w:p w:rsidR="002C3DA0" w:rsidRDefault="002C3DA0" w:rsidP="004D45F0">
      <w:pPr>
        <w:jc w:val="both"/>
      </w:pPr>
    </w:p>
    <w:p w:rsidR="00BD0DE3" w:rsidRDefault="004C0A53" w:rsidP="004D45F0">
      <w:pPr>
        <w:jc w:val="both"/>
      </w:pPr>
      <w:r>
        <w:t>O</w:t>
      </w:r>
      <w:r w:rsidR="00BD0DE3">
        <w:t>ld</w:t>
      </w:r>
      <w:r w:rsidR="00F5715F">
        <w:t>-</w:t>
      </w:r>
      <w:r w:rsidR="00BD0DE3">
        <w:t xml:space="preserve">universe thinking has become so entrenched in most scientific and academic communities that clear evidences to the contrary are most often ignored or explained away </w:t>
      </w:r>
      <w:r w:rsidR="00FB25AC">
        <w:t xml:space="preserve">usually with </w:t>
      </w:r>
      <w:r w:rsidR="00BD0DE3">
        <w:t xml:space="preserve">unfounded constructions of </w:t>
      </w:r>
      <w:r w:rsidR="008A4F3F">
        <w:t>theory or outright speculation. T</w:t>
      </w:r>
      <w:r w:rsidR="00BD0DE3">
        <w:t>his pattern is repeated across fields of study</w:t>
      </w:r>
      <w:r w:rsidR="008A4F3F">
        <w:t xml:space="preserve"> and</w:t>
      </w:r>
      <w:r w:rsidR="00BD0DE3">
        <w:t xml:space="preserve"> </w:t>
      </w:r>
      <w:r w:rsidR="00051B75">
        <w:t xml:space="preserve">the deep </w:t>
      </w:r>
      <w:r w:rsidR="00600C09">
        <w:t xml:space="preserve">bias </w:t>
      </w:r>
      <w:r w:rsidR="00BD0DE3">
        <w:t>against a young universe</w:t>
      </w:r>
      <w:r w:rsidR="00F5715F">
        <w:t>,</w:t>
      </w:r>
      <w:r w:rsidR="00BD0DE3">
        <w:t xml:space="preserve"> and a young </w:t>
      </w:r>
      <w:r w:rsidR="00BD0DE3">
        <w:lastRenderedPageBreak/>
        <w:t xml:space="preserve">earth </w:t>
      </w:r>
      <w:r w:rsidR="008A4F3F">
        <w:t xml:space="preserve">becomes more and more evident </w:t>
      </w:r>
      <w:r w:rsidR="00051B75">
        <w:t xml:space="preserve">as </w:t>
      </w:r>
      <w:r w:rsidR="00FB25AC">
        <w:t xml:space="preserve">one looks into the science </w:t>
      </w:r>
      <w:r w:rsidR="008A4F3F">
        <w:t>(or lack thereof)</w:t>
      </w:r>
      <w:r w:rsidR="00FB25AC">
        <w:t xml:space="preserve"> used to arrive at old</w:t>
      </w:r>
      <w:r w:rsidR="00F5715F">
        <w:t>-</w:t>
      </w:r>
      <w:r w:rsidR="00FB25AC">
        <w:t>earth conclusions</w:t>
      </w:r>
      <w:r w:rsidR="008A4F3F">
        <w:t>.</w:t>
      </w:r>
    </w:p>
    <w:p w:rsidR="002B0AB6" w:rsidRDefault="002B0AB6" w:rsidP="004D45F0">
      <w:pPr>
        <w:pStyle w:val="Heading2"/>
        <w:jc w:val="both"/>
      </w:pPr>
    </w:p>
    <w:p w:rsidR="00AB152D" w:rsidRDefault="003708F1" w:rsidP="004D45F0">
      <w:pPr>
        <w:pStyle w:val="Heading2"/>
        <w:jc w:val="both"/>
      </w:pPr>
      <w:bookmarkStart w:id="56" w:name="_Toc441083999"/>
      <w:r>
        <w:t>T</w:t>
      </w:r>
      <w:r w:rsidR="00600C09">
        <w:t>he Bible</w:t>
      </w:r>
      <w:r>
        <w:t xml:space="preserve"> on the A</w:t>
      </w:r>
      <w:r w:rsidR="00AB152D" w:rsidRPr="00600C09">
        <w:t xml:space="preserve">ge </w:t>
      </w:r>
      <w:r>
        <w:t xml:space="preserve">of </w:t>
      </w:r>
      <w:r w:rsidR="00AB152D" w:rsidRPr="00600C09">
        <w:t xml:space="preserve">the </w:t>
      </w:r>
      <w:r>
        <w:t>E</w:t>
      </w:r>
      <w:r w:rsidR="00995731" w:rsidRPr="00600C09">
        <w:t>arth</w:t>
      </w:r>
      <w:bookmarkEnd w:id="56"/>
    </w:p>
    <w:p w:rsidR="002B0AB6" w:rsidRPr="002B0AB6" w:rsidRDefault="002B0AB6" w:rsidP="004D45F0">
      <w:pPr>
        <w:jc w:val="both"/>
      </w:pPr>
    </w:p>
    <w:p w:rsidR="008F3094" w:rsidRDefault="008F3094" w:rsidP="004D45F0">
      <w:pPr>
        <w:jc w:val="both"/>
      </w:pPr>
      <w:r>
        <w:t xml:space="preserve">So what about the Bible? Does it give a specific age for the earth? </w:t>
      </w:r>
    </w:p>
    <w:p w:rsidR="008F3094" w:rsidRDefault="008F3094" w:rsidP="004D45F0">
      <w:pPr>
        <w:jc w:val="both"/>
      </w:pPr>
    </w:p>
    <w:p w:rsidR="002B0AB6" w:rsidRDefault="0068125E" w:rsidP="004D45F0">
      <w:pPr>
        <w:jc w:val="both"/>
      </w:pPr>
      <w:r>
        <w:t>While t</w:t>
      </w:r>
      <w:r w:rsidR="00600C09">
        <w:t>he Bible does not give a</w:t>
      </w:r>
      <w:r w:rsidR="00FB25AC">
        <w:t xml:space="preserve">n outright </w:t>
      </w:r>
      <w:r w:rsidR="009F773E">
        <w:t xml:space="preserve">calendar </w:t>
      </w:r>
      <w:r w:rsidR="00600C09">
        <w:t xml:space="preserve">date of the </w:t>
      </w:r>
      <w:r w:rsidR="00995731">
        <w:t xml:space="preserve">earth’s </w:t>
      </w:r>
      <w:r w:rsidR="00600C09">
        <w:t>creation</w:t>
      </w:r>
      <w:r w:rsidR="006A24E0">
        <w:t xml:space="preserve"> per se</w:t>
      </w:r>
      <w:r w:rsidR="00995731">
        <w:t>,</w:t>
      </w:r>
      <w:r w:rsidR="00600C09">
        <w:t xml:space="preserve"> one must consider that the creation account in Genesis was recorded around 1500 B.C., long before </w:t>
      </w:r>
      <w:r w:rsidR="00FB25AC">
        <w:t xml:space="preserve">the </w:t>
      </w:r>
      <w:r w:rsidR="002C3DA0">
        <w:t xml:space="preserve">Julian </w:t>
      </w:r>
      <w:r w:rsidR="00600C09">
        <w:t xml:space="preserve">calendar </w:t>
      </w:r>
      <w:r w:rsidR="002C3DA0">
        <w:t xml:space="preserve">(the </w:t>
      </w:r>
      <w:r w:rsidR="00051B75">
        <w:t xml:space="preserve">predecessor </w:t>
      </w:r>
      <w:r>
        <w:t xml:space="preserve">of </w:t>
      </w:r>
      <w:r w:rsidR="00FB25AC">
        <w:t xml:space="preserve">today’s </w:t>
      </w:r>
      <w:r w:rsidR="002C3DA0">
        <w:t xml:space="preserve">Gregorian calendar) </w:t>
      </w:r>
      <w:r w:rsidR="00F2382D">
        <w:t>w</w:t>
      </w:r>
      <w:r w:rsidR="00600C09">
        <w:t xml:space="preserve">as in effect. </w:t>
      </w:r>
      <w:r w:rsidR="004C0A53">
        <w:t xml:space="preserve">The Bible does however include extensive genealogical records in several passages that can be used to </w:t>
      </w:r>
      <w:r w:rsidR="00FB25AC">
        <w:t xml:space="preserve">accurately </w:t>
      </w:r>
      <w:r w:rsidR="00051B75">
        <w:t xml:space="preserve">calculate </w:t>
      </w:r>
      <w:r w:rsidR="004C0A53">
        <w:t xml:space="preserve">the date of creation. </w:t>
      </w:r>
      <w:r w:rsidR="00D74DAF">
        <w:t>In the second half of Luke C</w:t>
      </w:r>
      <w:r w:rsidR="00F2382D">
        <w:t xml:space="preserve">hapter 3 </w:t>
      </w:r>
      <w:r w:rsidR="004C0A53">
        <w:t>for example</w:t>
      </w:r>
      <w:r w:rsidR="002C3DA0">
        <w:t xml:space="preserve">, </w:t>
      </w:r>
      <w:r w:rsidR="00F2382D">
        <w:t xml:space="preserve">there is an unbroken </w:t>
      </w:r>
      <w:r w:rsidR="002C3DA0">
        <w:t>listing</w:t>
      </w:r>
      <w:r w:rsidR="008D6F83">
        <w:t xml:space="preserve"> of</w:t>
      </w:r>
      <w:r w:rsidR="002C3DA0">
        <w:t xml:space="preserve"> all </w:t>
      </w:r>
      <w:r w:rsidR="00051B75">
        <w:t xml:space="preserve">the </w:t>
      </w:r>
      <w:r w:rsidR="002C3DA0">
        <w:t xml:space="preserve">generations </w:t>
      </w:r>
      <w:r w:rsidR="00F2382D">
        <w:t xml:space="preserve">from </w:t>
      </w:r>
      <w:r w:rsidR="004C0A53">
        <w:t>the first man</w:t>
      </w:r>
      <w:r w:rsidR="007B29FA">
        <w:t>,</w:t>
      </w:r>
      <w:r w:rsidR="004C0A53">
        <w:t xml:space="preserve"> </w:t>
      </w:r>
      <w:r w:rsidR="00233001">
        <w:t xml:space="preserve">Adam through Christ. </w:t>
      </w:r>
      <w:r w:rsidR="004C0A53">
        <w:t xml:space="preserve">Using </w:t>
      </w:r>
      <w:r w:rsidR="00233001">
        <w:t xml:space="preserve">the wealth of </w:t>
      </w:r>
      <w:r w:rsidR="002C3DA0">
        <w:t xml:space="preserve">detailed </w:t>
      </w:r>
      <w:r w:rsidR="00233001">
        <w:t xml:space="preserve">genealogical information in the Old Testament </w:t>
      </w:r>
      <w:r w:rsidR="00051B75">
        <w:t xml:space="preserve">together with </w:t>
      </w:r>
      <w:r w:rsidR="00233001">
        <w:t xml:space="preserve">other ancient </w:t>
      </w:r>
      <w:r w:rsidR="00051B75">
        <w:t xml:space="preserve">historical </w:t>
      </w:r>
      <w:r w:rsidR="00233001">
        <w:t>sources, it is possibl</w:t>
      </w:r>
      <w:r w:rsidR="00995731">
        <w:t>e</w:t>
      </w:r>
      <w:r w:rsidR="00233001">
        <w:t xml:space="preserve"> to construct a </w:t>
      </w:r>
      <w:r w:rsidR="00051B75">
        <w:t xml:space="preserve">very accurate </w:t>
      </w:r>
      <w:r w:rsidR="00233001">
        <w:t xml:space="preserve">biblical </w:t>
      </w:r>
      <w:r w:rsidR="009F773E">
        <w:t xml:space="preserve">timeline </w:t>
      </w:r>
      <w:r w:rsidR="00233001">
        <w:t xml:space="preserve">of </w:t>
      </w:r>
      <w:r w:rsidR="00FB25AC">
        <w:t xml:space="preserve">the </w:t>
      </w:r>
      <w:r w:rsidR="00051B75">
        <w:t xml:space="preserve">chronology </w:t>
      </w:r>
      <w:r w:rsidR="00233001">
        <w:t>of</w:t>
      </w:r>
      <w:r w:rsidR="002C3DA0">
        <w:t xml:space="preserve"> </w:t>
      </w:r>
      <w:r w:rsidR="00233001">
        <w:t xml:space="preserve">mankind. </w:t>
      </w:r>
      <w:r w:rsidR="009F68D3">
        <w:t>Though many have undertaken this task,</w:t>
      </w:r>
      <w:r w:rsidR="00C24E63">
        <w:t xml:space="preserve"> the most prominent among them wa</w:t>
      </w:r>
      <w:r w:rsidR="009F68D3">
        <w:t xml:space="preserve">s </w:t>
      </w:r>
      <w:r w:rsidR="009F773E">
        <w:t xml:space="preserve">the scholar </w:t>
      </w:r>
      <w:r w:rsidR="009F68D3">
        <w:t>Archbishop James Ussher (1581</w:t>
      </w:r>
      <w:r w:rsidR="00995731">
        <w:t>–</w:t>
      </w:r>
      <w:r w:rsidR="009F68D3">
        <w:t xml:space="preserve">1656). </w:t>
      </w:r>
      <w:r w:rsidR="006A24E0">
        <w:t xml:space="preserve">After years of careful analysis and study, </w:t>
      </w:r>
      <w:r w:rsidR="009F68D3">
        <w:t xml:space="preserve">Ussher </w:t>
      </w:r>
      <w:r w:rsidR="006A24E0">
        <w:t xml:space="preserve">concluded that </w:t>
      </w:r>
      <w:r w:rsidR="009F68D3">
        <w:t>the year of creation was 4004 B.C.</w:t>
      </w:r>
      <w:r w:rsidR="00995731">
        <w:t>,</w:t>
      </w:r>
      <w:r w:rsidR="009F68D3">
        <w:t xml:space="preserve"> </w:t>
      </w:r>
      <w:r w:rsidR="006A24E0">
        <w:t xml:space="preserve">and his work is still highly respected among Old Testament scholars </w:t>
      </w:r>
      <w:r w:rsidR="00C24E63">
        <w:t xml:space="preserve">and historians </w:t>
      </w:r>
      <w:r w:rsidR="006A24E0">
        <w:t xml:space="preserve">to this day. </w:t>
      </w:r>
      <w:r w:rsidR="006A40EE">
        <w:t xml:space="preserve">It is interesting to note that </w:t>
      </w:r>
      <w:r w:rsidR="00D74DAF">
        <w:t xml:space="preserve">Julius Caesar </w:t>
      </w:r>
      <w:proofErr w:type="spellStart"/>
      <w:r w:rsidR="00D74DAF">
        <w:t>Scalinger</w:t>
      </w:r>
      <w:proofErr w:type="spellEnd"/>
      <w:r w:rsidR="00523250">
        <w:t xml:space="preserve"> </w:t>
      </w:r>
      <w:r w:rsidR="00523250" w:rsidRPr="00523250">
        <w:t>(1484</w:t>
      </w:r>
      <w:r w:rsidR="00995731">
        <w:t>–</w:t>
      </w:r>
      <w:r w:rsidR="00523250" w:rsidRPr="00523250">
        <w:t>1558)</w:t>
      </w:r>
      <w:r w:rsidR="00D74DAF">
        <w:t>, a humanist scholar from Italy</w:t>
      </w:r>
      <w:r w:rsidR="00523250">
        <w:t xml:space="preserve"> had arrived at a date of creat</w:t>
      </w:r>
      <w:r w:rsidR="00D74DAF">
        <w:t>ion of 3950 A.D.</w:t>
      </w:r>
      <w:r w:rsidR="00995731">
        <w:t>,</w:t>
      </w:r>
      <w:r w:rsidR="00D74DAF">
        <w:t xml:space="preserve"> </w:t>
      </w:r>
      <w:r w:rsidR="00C24E63">
        <w:t>just 5</w:t>
      </w:r>
      <w:r w:rsidR="002B0AB6">
        <w:t>4 years later than Ussher’s date.</w:t>
      </w:r>
      <w:r w:rsidR="00D74DAF">
        <w:t xml:space="preserve"> </w:t>
      </w:r>
      <w:r w:rsidR="009F773E">
        <w:t>In addition, f</w:t>
      </w:r>
      <w:r w:rsidR="00D74DAF">
        <w:t xml:space="preserve">amed scientists </w:t>
      </w:r>
      <w:r w:rsidR="006A40EE">
        <w:t>Johannes Kepler and Sir Isaac Newton both confirmed Ussher’s work</w:t>
      </w:r>
      <w:r w:rsidR="00995731">
        <w:t>,</w:t>
      </w:r>
      <w:r w:rsidR="006A40EE">
        <w:t xml:space="preserve"> arriving </w:t>
      </w:r>
      <w:r w:rsidR="002B0AB6">
        <w:t xml:space="preserve">independently </w:t>
      </w:r>
      <w:r w:rsidR="006A40EE">
        <w:t>at dates of 3992 and 4000 B.C.</w:t>
      </w:r>
      <w:r w:rsidR="00995731">
        <w:t>,</w:t>
      </w:r>
      <w:r w:rsidR="006A40EE">
        <w:t xml:space="preserve"> respectively. </w:t>
      </w:r>
      <w:r w:rsidR="00D74DAF">
        <w:t>Much earlier, the Venerable Bede (673</w:t>
      </w:r>
      <w:r w:rsidR="00995731">
        <w:t>–</w:t>
      </w:r>
      <w:r w:rsidR="00D74DAF">
        <w:t>735)</w:t>
      </w:r>
      <w:r w:rsidR="00995731">
        <w:t xml:space="preserve">, </w:t>
      </w:r>
      <w:r w:rsidR="00523250">
        <w:t xml:space="preserve">whose </w:t>
      </w:r>
      <w:r w:rsidR="00523250" w:rsidRPr="00523250">
        <w:t>five</w:t>
      </w:r>
      <w:r w:rsidR="00995731">
        <w:t>-</w:t>
      </w:r>
      <w:r w:rsidR="00523250" w:rsidRPr="00523250">
        <w:t xml:space="preserve">volume work </w:t>
      </w:r>
      <w:r w:rsidR="001B431A" w:rsidRPr="008D6F83">
        <w:rPr>
          <w:i/>
        </w:rPr>
        <w:t>Ecclesiastical History of the English People</w:t>
      </w:r>
      <w:r w:rsidR="00523250" w:rsidRPr="00523250">
        <w:t xml:space="preserve"> </w:t>
      </w:r>
      <w:r w:rsidR="00523250">
        <w:t xml:space="preserve">is considered </w:t>
      </w:r>
      <w:r w:rsidR="00523250" w:rsidRPr="00523250">
        <w:t>the finest historical</w:t>
      </w:r>
      <w:r w:rsidR="00523250">
        <w:t xml:space="preserve"> work of the early Middle Ages</w:t>
      </w:r>
      <w:r w:rsidR="00995731">
        <w:t>,</w:t>
      </w:r>
      <w:r w:rsidR="00523250">
        <w:t xml:space="preserve"> </w:t>
      </w:r>
      <w:r w:rsidR="00D74DAF">
        <w:t xml:space="preserve">had calculated the date of creation at 3953 B.C. </w:t>
      </w:r>
      <w:r w:rsidR="003F2C38">
        <w:t>Th</w:t>
      </w:r>
      <w:r w:rsidR="002B0AB6">
        <w:t xml:space="preserve">ough their work </w:t>
      </w:r>
      <w:r w:rsidR="003F2C38">
        <w:t>spans 900 years</w:t>
      </w:r>
      <w:r w:rsidR="002B0AB6">
        <w:t>, the</w:t>
      </w:r>
      <w:r w:rsidR="003F2C38">
        <w:t xml:space="preserve"> results </w:t>
      </w:r>
      <w:r w:rsidR="002B0AB6">
        <w:t xml:space="preserve">arrived at by these scholars </w:t>
      </w:r>
      <w:r w:rsidR="003F2C38">
        <w:t>exhibit remarkable agreement with less than a 1% variation over</w:t>
      </w:r>
      <w:r w:rsidR="002B0AB6">
        <w:t xml:space="preserve"> 6</w:t>
      </w:r>
      <w:r w:rsidR="00995731">
        <w:t>,</w:t>
      </w:r>
      <w:r w:rsidR="002B0AB6">
        <w:t>000 years of history!</w:t>
      </w:r>
      <w:r w:rsidR="003F2C38">
        <w:t xml:space="preserve"> </w:t>
      </w:r>
      <w:r w:rsidR="002F7ACE">
        <w:t xml:space="preserve">The credibility of these </w:t>
      </w:r>
      <w:r w:rsidR="002B0AB6">
        <w:t>men, the</w:t>
      </w:r>
      <w:r w:rsidR="003F2C38">
        <w:t xml:space="preserve"> time span covered by their work and the </w:t>
      </w:r>
      <w:r w:rsidR="002F7ACE">
        <w:t>similarities</w:t>
      </w:r>
      <w:r w:rsidR="003F2C38">
        <w:t xml:space="preserve"> of </w:t>
      </w:r>
      <w:r w:rsidR="003F2C38">
        <w:lastRenderedPageBreak/>
        <w:t xml:space="preserve">their conclusions bears testimony to </w:t>
      </w:r>
      <w:r w:rsidR="002B0AB6">
        <w:t xml:space="preserve">the quality and accuracy of their efforts as well as the </w:t>
      </w:r>
      <w:r w:rsidR="009F773E">
        <w:t xml:space="preserve">quality of the many </w:t>
      </w:r>
      <w:r w:rsidR="003F2C38">
        <w:t xml:space="preserve">historical and biblical </w:t>
      </w:r>
      <w:r w:rsidR="00C24E63">
        <w:t xml:space="preserve">references </w:t>
      </w:r>
      <w:r w:rsidR="003F2C38">
        <w:t>available</w:t>
      </w:r>
      <w:r w:rsidR="002B0AB6">
        <w:t xml:space="preserve"> to them</w:t>
      </w:r>
      <w:r w:rsidR="003F2C38">
        <w:t xml:space="preserve"> </w:t>
      </w:r>
      <w:r w:rsidR="002B0AB6">
        <w:t xml:space="preserve">for </w:t>
      </w:r>
      <w:r w:rsidR="003F2C38">
        <w:t>establishing the date of creation.</w:t>
      </w:r>
      <w:r w:rsidR="002B0AB6">
        <w:t xml:space="preserve">  </w:t>
      </w:r>
    </w:p>
    <w:p w:rsidR="002B0AB6" w:rsidRDefault="002B0AB6" w:rsidP="004D45F0">
      <w:pPr>
        <w:jc w:val="both"/>
      </w:pPr>
    </w:p>
    <w:p w:rsidR="00600C09" w:rsidRDefault="002B0AB6" w:rsidP="004D45F0">
      <w:pPr>
        <w:jc w:val="both"/>
      </w:pPr>
      <w:r>
        <w:t>Based on these facts, it is fair to say that</w:t>
      </w:r>
      <w:r w:rsidR="005B3650">
        <w:t>,</w:t>
      </w:r>
      <w:r>
        <w:t xml:space="preserve"> </w:t>
      </w:r>
      <w:r w:rsidR="00C24E63">
        <w:t>with a very small margin of error</w:t>
      </w:r>
      <w:r w:rsidR="005B3650">
        <w:t>,</w:t>
      </w:r>
      <w:r w:rsidR="00C24E63">
        <w:t xml:space="preserve"> </w:t>
      </w:r>
      <w:r>
        <w:t xml:space="preserve">the Bible establishes the date of creation </w:t>
      </w:r>
      <w:r w:rsidR="00C24E63">
        <w:t xml:space="preserve">at </w:t>
      </w:r>
      <w:r>
        <w:t>around 4000 B.C.</w:t>
      </w:r>
    </w:p>
    <w:p w:rsidR="00840DF4" w:rsidRDefault="00840DF4" w:rsidP="004D45F0">
      <w:pPr>
        <w:pStyle w:val="Heading2"/>
        <w:jc w:val="both"/>
      </w:pPr>
    </w:p>
    <w:p w:rsidR="00600C09" w:rsidRDefault="002B0AB6" w:rsidP="004D45F0">
      <w:pPr>
        <w:pStyle w:val="Heading2"/>
        <w:jc w:val="both"/>
      </w:pPr>
      <w:bookmarkStart w:id="57" w:name="_Toc441084000"/>
      <w:r>
        <w:t>Conclusion</w:t>
      </w:r>
      <w:bookmarkEnd w:id="57"/>
    </w:p>
    <w:p w:rsidR="002B0AB6" w:rsidRPr="002B0AB6" w:rsidRDefault="002B0AB6" w:rsidP="004D45F0">
      <w:pPr>
        <w:jc w:val="both"/>
      </w:pPr>
    </w:p>
    <w:p w:rsidR="00AB152D" w:rsidRDefault="009B4925" w:rsidP="004D45F0">
      <w:pPr>
        <w:jc w:val="both"/>
      </w:pPr>
      <w:r>
        <w:t>T</w:t>
      </w:r>
      <w:r w:rsidR="003F2C38">
        <w:t xml:space="preserve">his chapter </w:t>
      </w:r>
      <w:r>
        <w:t>has detailed</w:t>
      </w:r>
      <w:r w:rsidR="003F2C38">
        <w:t xml:space="preserve"> </w:t>
      </w:r>
      <w:r w:rsidR="002B0AB6">
        <w:t xml:space="preserve">a </w:t>
      </w:r>
      <w:r w:rsidR="003F2C38">
        <w:t xml:space="preserve">significant conflict between </w:t>
      </w:r>
      <w:r>
        <w:t xml:space="preserve">the </w:t>
      </w:r>
      <w:r w:rsidR="003F2C38">
        <w:t xml:space="preserve">observed evidence and </w:t>
      </w:r>
      <w:r w:rsidR="00C24E63">
        <w:t xml:space="preserve">the </w:t>
      </w:r>
      <w:r w:rsidR="003179B9">
        <w:t>assumed long ages of the earth and the universe. Secular scientists have used long</w:t>
      </w:r>
      <w:r w:rsidR="008C5C2D">
        <w:t>-</w:t>
      </w:r>
      <w:r w:rsidR="003179B9">
        <w:t xml:space="preserve">age assumptions as a foundation for much of the research and study done over the last couple of hundred years, ignoring or theorizing away blatant evidence to the contrary. Once the possibility of shorter ages of the </w:t>
      </w:r>
      <w:r w:rsidR="008C5C2D">
        <w:t xml:space="preserve">earth </w:t>
      </w:r>
      <w:r w:rsidR="003179B9">
        <w:t>and the cosmos are considered</w:t>
      </w:r>
      <w:r w:rsidR="008C5C2D">
        <w:t>,</w:t>
      </w:r>
      <w:r w:rsidR="003179B9">
        <w:t xml:space="preserve"> two significant results </w:t>
      </w:r>
      <w:r w:rsidR="008D6F83">
        <w:t>become evident</w:t>
      </w:r>
      <w:r w:rsidR="00995731">
        <w:t>:</w:t>
      </w:r>
    </w:p>
    <w:p w:rsidR="003179B9" w:rsidRDefault="003179B9" w:rsidP="005B3650">
      <w:pPr>
        <w:pStyle w:val="ListParagraph"/>
        <w:numPr>
          <w:ilvl w:val="0"/>
          <w:numId w:val="44"/>
        </w:numPr>
        <w:jc w:val="both"/>
      </w:pPr>
      <w:r>
        <w:t>Conflicts between old</w:t>
      </w:r>
      <w:r w:rsidR="008C5C2D">
        <w:t>-</w:t>
      </w:r>
      <w:r>
        <w:t xml:space="preserve">age assumptions and observed science are </w:t>
      </w:r>
      <w:r w:rsidR="009B4925">
        <w:t>quickly resolved</w:t>
      </w:r>
      <w:r w:rsidR="00995731">
        <w:t>.</w:t>
      </w:r>
    </w:p>
    <w:p w:rsidR="003179B9" w:rsidRDefault="003179B9" w:rsidP="005B3650">
      <w:pPr>
        <w:pStyle w:val="ListParagraph"/>
        <w:numPr>
          <w:ilvl w:val="0"/>
          <w:numId w:val="44"/>
        </w:numPr>
        <w:jc w:val="both"/>
      </w:pPr>
      <w:r>
        <w:t xml:space="preserve">Scripture that </w:t>
      </w:r>
      <w:r w:rsidR="009B4925">
        <w:t xml:space="preserve">testifies of </w:t>
      </w:r>
      <w:r>
        <w:t xml:space="preserve">a young </w:t>
      </w:r>
      <w:r w:rsidR="00995731">
        <w:t xml:space="preserve">earth </w:t>
      </w:r>
      <w:r>
        <w:t xml:space="preserve">need no longer be rejected, reinterpreted or </w:t>
      </w:r>
      <w:r w:rsidR="0045579D">
        <w:t>otherwise made to fit with old</w:t>
      </w:r>
      <w:r w:rsidR="00995731">
        <w:t>-e</w:t>
      </w:r>
      <w:r w:rsidR="0045579D">
        <w:t>arth assumptions</w:t>
      </w:r>
      <w:r w:rsidR="00995731">
        <w:t>.</w:t>
      </w:r>
    </w:p>
    <w:p w:rsidR="0045579D" w:rsidRDefault="0045579D" w:rsidP="004D45F0">
      <w:pPr>
        <w:jc w:val="both"/>
      </w:pPr>
    </w:p>
    <w:p w:rsidR="0045579D" w:rsidRDefault="0045579D" w:rsidP="004D45F0">
      <w:pPr>
        <w:jc w:val="both"/>
      </w:pPr>
      <w:r>
        <w:t xml:space="preserve">In view of the fact that secular and atheistic professors are encouraging or </w:t>
      </w:r>
      <w:r w:rsidR="005B3650">
        <w:t xml:space="preserve">even </w:t>
      </w:r>
      <w:r>
        <w:t xml:space="preserve">demanding that students of faith abandon their </w:t>
      </w:r>
      <w:r w:rsidR="009B4925">
        <w:t xml:space="preserve">scriptural </w:t>
      </w:r>
      <w:r>
        <w:t>views based on the “scientific</w:t>
      </w:r>
      <w:r w:rsidR="008D6F83">
        <w:t>”</w:t>
      </w:r>
      <w:r>
        <w:t xml:space="preserve"> evidence</w:t>
      </w:r>
      <w:r w:rsidR="008C5C2D">
        <w:t>,</w:t>
      </w:r>
      <w:r>
        <w:t xml:space="preserve"> it is startling and alarming to realize that there is such a thin veneer of any real science behind their case. </w:t>
      </w:r>
    </w:p>
    <w:p w:rsidR="0045579D" w:rsidRDefault="0045579D" w:rsidP="004D45F0">
      <w:pPr>
        <w:jc w:val="both"/>
      </w:pPr>
    </w:p>
    <w:p w:rsidR="00840DF4" w:rsidRDefault="0045579D" w:rsidP="004D45F0">
      <w:pPr>
        <w:jc w:val="both"/>
      </w:pPr>
      <w:r>
        <w:t>Proponents of both the biblical chronology and the old</w:t>
      </w:r>
      <w:r w:rsidR="008C5C2D">
        <w:t>-</w:t>
      </w:r>
      <w:r>
        <w:t xml:space="preserve">age assumptions share the same difficulty when attempting to “prove” the soundness of their conclusions. </w:t>
      </w:r>
      <w:r w:rsidR="002E5D19">
        <w:t xml:space="preserve">As mentioned above, the only legitimate method of proving events of the </w:t>
      </w:r>
      <w:r w:rsidR="005B3650">
        <w:t xml:space="preserve">distant </w:t>
      </w:r>
      <w:r w:rsidR="002E5D19">
        <w:t xml:space="preserve">past is through legal-historic proof </w:t>
      </w:r>
      <w:r w:rsidR="00C24E63">
        <w:t xml:space="preserve">because the </w:t>
      </w:r>
      <w:r w:rsidR="002E5D19">
        <w:t xml:space="preserve">events are </w:t>
      </w:r>
      <w:r w:rsidR="005B3650">
        <w:t>neither</w:t>
      </w:r>
      <w:r w:rsidR="002E5D19">
        <w:t xml:space="preserve"> repeatable</w:t>
      </w:r>
      <w:r w:rsidR="00E44702">
        <w:t>,</w:t>
      </w:r>
      <w:r w:rsidR="002E5D19">
        <w:t xml:space="preserve"> </w:t>
      </w:r>
      <w:r w:rsidR="009B4925">
        <w:t>n</w:t>
      </w:r>
      <w:r w:rsidR="002E5D19">
        <w:t xml:space="preserve">or observable as </w:t>
      </w:r>
      <w:r w:rsidR="009B4925">
        <w:t xml:space="preserve">would be </w:t>
      </w:r>
      <w:r w:rsidR="002E5D19">
        <w:t xml:space="preserve">required </w:t>
      </w:r>
      <w:r w:rsidR="009B4925">
        <w:t xml:space="preserve">to qualify for proof </w:t>
      </w:r>
      <w:r w:rsidR="00C24E63">
        <w:t xml:space="preserve">by </w:t>
      </w:r>
      <w:r w:rsidR="009B4925">
        <w:t xml:space="preserve">the </w:t>
      </w:r>
      <w:r w:rsidR="002E5D19">
        <w:t xml:space="preserve">scientific </w:t>
      </w:r>
      <w:r w:rsidR="009B4925">
        <w:t>method</w:t>
      </w:r>
      <w:r w:rsidR="002E5D19">
        <w:t xml:space="preserve">. Legal-historic proof depends on manuscript (written) </w:t>
      </w:r>
      <w:r w:rsidR="00C24E63">
        <w:t>and</w:t>
      </w:r>
      <w:r w:rsidR="002E5D19">
        <w:t xml:space="preserve"> oral </w:t>
      </w:r>
      <w:r w:rsidR="002E5D19">
        <w:lastRenderedPageBreak/>
        <w:t>evidence as recorded or otherwise transmitted (</w:t>
      </w:r>
      <w:r w:rsidR="008C5C2D">
        <w:t>i.e.,</w:t>
      </w:r>
      <w:r w:rsidR="002E5D19">
        <w:t xml:space="preserve"> through legend, folklore</w:t>
      </w:r>
      <w:r w:rsidR="005B3650">
        <w:t>, tradition</w:t>
      </w:r>
      <w:r w:rsidR="002E5D19">
        <w:t xml:space="preserve"> or </w:t>
      </w:r>
      <w:r w:rsidR="00C24E63">
        <w:t xml:space="preserve">word of </w:t>
      </w:r>
      <w:r w:rsidR="002E5D19">
        <w:t>mouth). There are however</w:t>
      </w:r>
      <w:r w:rsidR="00C24E63">
        <w:t>,</w:t>
      </w:r>
      <w:r w:rsidR="008D6F83">
        <w:t xml:space="preserve"> at least</w:t>
      </w:r>
      <w:r w:rsidR="002E5D19">
        <w:t xml:space="preserve"> </w:t>
      </w:r>
      <w:r w:rsidR="00C24E63">
        <w:t xml:space="preserve">four </w:t>
      </w:r>
      <w:r w:rsidR="002E5D19">
        <w:t xml:space="preserve">major factors to be </w:t>
      </w:r>
      <w:r w:rsidR="008C5C2D">
        <w:t xml:space="preserve">weighed </w:t>
      </w:r>
      <w:r w:rsidR="002E5D19">
        <w:t xml:space="preserve">strongly in favor of the </w:t>
      </w:r>
      <w:r w:rsidR="0016761B">
        <w:t xml:space="preserve">biblical </w:t>
      </w:r>
      <w:r w:rsidR="002E5D19">
        <w:t>time scale</w:t>
      </w:r>
      <w:r w:rsidR="008C5C2D">
        <w:t>:</w:t>
      </w:r>
    </w:p>
    <w:p w:rsidR="0045579D" w:rsidRDefault="0045579D" w:rsidP="004D45F0">
      <w:pPr>
        <w:jc w:val="both"/>
      </w:pPr>
    </w:p>
    <w:p w:rsidR="00E44702" w:rsidRDefault="002E5D19" w:rsidP="00FC1F5E">
      <w:pPr>
        <w:pStyle w:val="ListParagraph"/>
        <w:numPr>
          <w:ilvl w:val="0"/>
          <w:numId w:val="10"/>
        </w:numPr>
        <w:ind w:left="360"/>
        <w:jc w:val="both"/>
      </w:pPr>
      <w:r>
        <w:t xml:space="preserve">There are far fewer conflicts between the </w:t>
      </w:r>
      <w:r w:rsidR="0016761B">
        <w:t xml:space="preserve">biblical </w:t>
      </w:r>
      <w:r>
        <w:t>timeframe and observed science</w:t>
      </w:r>
      <w:r w:rsidR="00622A0C">
        <w:t>.</w:t>
      </w:r>
      <w:r w:rsidR="00C24E63">
        <w:t xml:space="preserve"> </w:t>
      </w:r>
      <w:r w:rsidR="00622A0C">
        <w:t xml:space="preserve">The scientific evidence fits the </w:t>
      </w:r>
      <w:r w:rsidR="0016761B">
        <w:t xml:space="preserve">biblical </w:t>
      </w:r>
      <w:r w:rsidR="00622A0C">
        <w:t>records with much greater harmony and logical satisfaction.</w:t>
      </w:r>
    </w:p>
    <w:p w:rsidR="002E5D19" w:rsidRDefault="002E5D19" w:rsidP="00E44702">
      <w:pPr>
        <w:pStyle w:val="ListParagraph"/>
        <w:ind w:left="360"/>
        <w:jc w:val="both"/>
      </w:pPr>
    </w:p>
    <w:p w:rsidR="00622A0C" w:rsidRDefault="002E5D19" w:rsidP="00FC1F5E">
      <w:pPr>
        <w:pStyle w:val="ListParagraph"/>
        <w:numPr>
          <w:ilvl w:val="0"/>
          <w:numId w:val="10"/>
        </w:numPr>
        <w:ind w:left="360"/>
        <w:jc w:val="both"/>
      </w:pPr>
      <w:r>
        <w:t xml:space="preserve">The credibility of the Bible as a resource on matters of archaeology and history is astounding. </w:t>
      </w:r>
      <w:r w:rsidR="009B4925">
        <w:t>As o</w:t>
      </w:r>
      <w:r>
        <w:t xml:space="preserve">ne author has </w:t>
      </w:r>
      <w:r w:rsidR="009B4925">
        <w:t xml:space="preserve">directly </w:t>
      </w:r>
      <w:r w:rsidR="00622A0C">
        <w:t>stated</w:t>
      </w:r>
      <w:r w:rsidR="00DA0F48">
        <w:t>:</w:t>
      </w:r>
      <w:r>
        <w:t xml:space="preserve"> </w:t>
      </w:r>
      <w:r>
        <w:br/>
      </w:r>
    </w:p>
    <w:p w:rsidR="00840DF4" w:rsidRDefault="002E5D19" w:rsidP="00E44702">
      <w:pPr>
        <w:keepNext/>
        <w:keepLines/>
        <w:ind w:left="576"/>
        <w:jc w:val="both"/>
        <w:rPr>
          <w:b/>
          <w:i/>
        </w:rPr>
      </w:pPr>
      <w:r w:rsidRPr="00622A0C">
        <w:rPr>
          <w:b/>
        </w:rPr>
        <w:t>“</w:t>
      </w:r>
      <w:r w:rsidRPr="00622A0C">
        <w:rPr>
          <w:b/>
          <w:i/>
        </w:rPr>
        <w:t>Scholars have concluded that no archaeologi</w:t>
      </w:r>
      <w:r w:rsidR="00622A0C">
        <w:rPr>
          <w:b/>
          <w:i/>
        </w:rPr>
        <w:t xml:space="preserve">cal evidence </w:t>
      </w:r>
      <w:r w:rsidR="00840DF4">
        <w:rPr>
          <w:b/>
          <w:i/>
        </w:rPr>
        <w:t>f</w:t>
      </w:r>
      <w:r w:rsidR="00622A0C">
        <w:rPr>
          <w:b/>
          <w:i/>
        </w:rPr>
        <w:t>ound to date</w:t>
      </w:r>
      <w:r w:rsidR="00840DF4">
        <w:rPr>
          <w:b/>
          <w:i/>
        </w:rPr>
        <w:t xml:space="preserve"> </w:t>
      </w:r>
      <w:r w:rsidR="00622A0C">
        <w:rPr>
          <w:b/>
          <w:i/>
        </w:rPr>
        <w:t>flat-</w:t>
      </w:r>
      <w:r w:rsidRPr="00622A0C">
        <w:rPr>
          <w:b/>
          <w:i/>
        </w:rPr>
        <w:t>out contradicts the Bible.</w:t>
      </w:r>
      <w:r w:rsidRPr="00622A0C">
        <w:rPr>
          <w:b/>
        </w:rPr>
        <w:t>”</w:t>
      </w:r>
      <w:r w:rsidR="00E44702">
        <w:rPr>
          <w:b/>
        </w:rPr>
        <w:t xml:space="preserve"> </w:t>
      </w:r>
      <w:r w:rsidR="00C24E63">
        <w:rPr>
          <w:b/>
        </w:rPr>
        <w:t xml:space="preserve"> </w:t>
      </w:r>
      <w:r w:rsidR="00C24E63" w:rsidRPr="00C24E63">
        <w:rPr>
          <w:b/>
          <w:i/>
        </w:rPr>
        <w:t>– Lee Strobel</w:t>
      </w:r>
      <w:r w:rsidR="00622A0C" w:rsidRPr="00622A0C">
        <w:rPr>
          <w:rStyle w:val="FootnoteReference"/>
          <w:b/>
        </w:rPr>
        <w:footnoteReference w:id="67"/>
      </w:r>
    </w:p>
    <w:p w:rsidR="00622A0C" w:rsidRPr="00622A0C" w:rsidRDefault="00C24E63" w:rsidP="00840DF4">
      <w:pPr>
        <w:ind w:left="864"/>
        <w:jc w:val="both"/>
        <w:rPr>
          <w:b/>
        </w:rPr>
      </w:pPr>
      <w:r>
        <w:rPr>
          <w:b/>
        </w:rPr>
        <w:t xml:space="preserve"> </w:t>
      </w:r>
    </w:p>
    <w:p w:rsidR="002E5D19" w:rsidRDefault="00622A0C" w:rsidP="00840DF4">
      <w:pPr>
        <w:pStyle w:val="ListParagraph"/>
        <w:ind w:left="288"/>
        <w:jc w:val="both"/>
      </w:pPr>
      <w:r>
        <w:t xml:space="preserve">This is a particularly profound statement considering the thousands of references to people, places, times and </w:t>
      </w:r>
      <w:r w:rsidR="00DA0F48">
        <w:t xml:space="preserve">events of </w:t>
      </w:r>
      <w:r>
        <w:t xml:space="preserve">history </w:t>
      </w:r>
      <w:r w:rsidR="00C24E63">
        <w:t xml:space="preserve">that are </w:t>
      </w:r>
      <w:r>
        <w:t xml:space="preserve">mentioned </w:t>
      </w:r>
      <w:r w:rsidR="005B3650">
        <w:t xml:space="preserve">in detail </w:t>
      </w:r>
      <w:r>
        <w:t>within the pages of the Bible.</w:t>
      </w:r>
      <w:r>
        <w:br/>
      </w:r>
    </w:p>
    <w:p w:rsidR="00A834EE" w:rsidRDefault="002578DC" w:rsidP="00FC1F5E">
      <w:pPr>
        <w:pStyle w:val="ListParagraph"/>
        <w:numPr>
          <w:ilvl w:val="0"/>
          <w:numId w:val="10"/>
        </w:numPr>
        <w:ind w:left="288"/>
        <w:jc w:val="both"/>
      </w:pPr>
      <w:r>
        <w:t xml:space="preserve">The fulfillment of </w:t>
      </w:r>
      <w:r w:rsidR="009B4925">
        <w:t xml:space="preserve">specific and detailed </w:t>
      </w:r>
      <w:r w:rsidR="0016761B">
        <w:t xml:space="preserve">biblical prophecy </w:t>
      </w:r>
      <w:r w:rsidR="00622A0C">
        <w:t>is unexplainable by other than supernatural and divine means.</w:t>
      </w:r>
      <w:r>
        <w:t xml:space="preserve"> </w:t>
      </w:r>
      <w:r w:rsidR="00C24E63">
        <w:t xml:space="preserve">Consider, for instance, that the </w:t>
      </w:r>
      <w:r>
        <w:t>life, death and resurrection</w:t>
      </w:r>
      <w:r w:rsidR="00C24E63">
        <w:t xml:space="preserve"> of </w:t>
      </w:r>
      <w:r>
        <w:t xml:space="preserve">Jesus Christ fulfilled more than </w:t>
      </w:r>
      <w:r w:rsidR="00DA0F48">
        <w:t xml:space="preserve">50 </w:t>
      </w:r>
      <w:r>
        <w:t xml:space="preserve">very specific Messianic </w:t>
      </w:r>
      <w:r w:rsidR="00DA0F48">
        <w:t xml:space="preserve">prophecies </w:t>
      </w:r>
      <w:r>
        <w:t>of the Old Testament</w:t>
      </w:r>
      <w:r w:rsidR="00DA0F48">
        <w:t>, including:</w:t>
      </w:r>
    </w:p>
    <w:p w:rsidR="00A834EE" w:rsidRDefault="00DA0F48" w:rsidP="00FC1F5E">
      <w:pPr>
        <w:pStyle w:val="ListParagraph"/>
        <w:numPr>
          <w:ilvl w:val="0"/>
          <w:numId w:val="29"/>
        </w:numPr>
        <w:jc w:val="both"/>
      </w:pPr>
      <w:r>
        <w:t xml:space="preserve">His </w:t>
      </w:r>
      <w:r w:rsidR="00A834EE">
        <w:t xml:space="preserve">unexpected </w:t>
      </w:r>
      <w:r w:rsidR="002578DC">
        <w:t xml:space="preserve">arrival as a </w:t>
      </w:r>
      <w:r w:rsidR="00A834EE">
        <w:t>newborn baby</w:t>
      </w:r>
    </w:p>
    <w:p w:rsidR="00A834EE" w:rsidRDefault="00DA0F48" w:rsidP="00FC1F5E">
      <w:pPr>
        <w:pStyle w:val="ListParagraph"/>
        <w:numPr>
          <w:ilvl w:val="0"/>
          <w:numId w:val="29"/>
        </w:numPr>
        <w:jc w:val="both"/>
      </w:pPr>
      <w:r>
        <w:t xml:space="preserve">His </w:t>
      </w:r>
      <w:r w:rsidR="00A834EE">
        <w:t>birth into poverty</w:t>
      </w:r>
    </w:p>
    <w:p w:rsidR="00A834EE" w:rsidRDefault="00DA0F48" w:rsidP="00FC1F5E">
      <w:pPr>
        <w:pStyle w:val="ListParagraph"/>
        <w:numPr>
          <w:ilvl w:val="0"/>
          <w:numId w:val="29"/>
        </w:numPr>
        <w:jc w:val="both"/>
      </w:pPr>
      <w:r>
        <w:t xml:space="preserve">The </w:t>
      </w:r>
      <w:r w:rsidR="00A834EE">
        <w:t xml:space="preserve">exact </w:t>
      </w:r>
      <w:r w:rsidR="008D6F83">
        <w:t xml:space="preserve">location </w:t>
      </w:r>
      <w:r w:rsidR="00A834EE">
        <w:t xml:space="preserve">of </w:t>
      </w:r>
      <w:r>
        <w:t xml:space="preserve">His </w:t>
      </w:r>
      <w:r w:rsidR="00A834EE">
        <w:t>birth</w:t>
      </w:r>
    </w:p>
    <w:p w:rsidR="00A834EE" w:rsidRDefault="00DA0F48" w:rsidP="00FC1F5E">
      <w:pPr>
        <w:pStyle w:val="ListParagraph"/>
        <w:numPr>
          <w:ilvl w:val="0"/>
          <w:numId w:val="29"/>
        </w:numPr>
        <w:jc w:val="both"/>
      </w:pPr>
      <w:r>
        <w:t xml:space="preserve">His </w:t>
      </w:r>
      <w:r w:rsidR="009B4925">
        <w:t>Hebrew</w:t>
      </w:r>
      <w:r w:rsidR="002578DC">
        <w:t xml:space="preserve"> lineage</w:t>
      </w:r>
      <w:r w:rsidR="009B4925">
        <w:t xml:space="preserve"> and ancestry</w:t>
      </w:r>
    </w:p>
    <w:p w:rsidR="00A834EE" w:rsidRDefault="00DA0F48" w:rsidP="00FC1F5E">
      <w:pPr>
        <w:pStyle w:val="ListParagraph"/>
        <w:numPr>
          <w:ilvl w:val="0"/>
          <w:numId w:val="29"/>
        </w:numPr>
        <w:jc w:val="both"/>
      </w:pPr>
      <w:r>
        <w:t xml:space="preserve">The </w:t>
      </w:r>
      <w:r w:rsidR="00C24E63">
        <w:t xml:space="preserve">exact </w:t>
      </w:r>
      <w:r w:rsidR="00A834EE">
        <w:t xml:space="preserve">price of </w:t>
      </w:r>
      <w:r>
        <w:t xml:space="preserve">His </w:t>
      </w:r>
      <w:r w:rsidR="00A834EE">
        <w:t>betrayal</w:t>
      </w:r>
    </w:p>
    <w:p w:rsidR="00A834EE" w:rsidRDefault="00DA0F48" w:rsidP="00FC1F5E">
      <w:pPr>
        <w:pStyle w:val="ListParagraph"/>
        <w:numPr>
          <w:ilvl w:val="0"/>
          <w:numId w:val="29"/>
        </w:numPr>
        <w:jc w:val="both"/>
      </w:pPr>
      <w:r>
        <w:t xml:space="preserve">That He </w:t>
      </w:r>
      <w:r w:rsidR="00A834EE">
        <w:t xml:space="preserve">would be rejected </w:t>
      </w:r>
      <w:r w:rsidR="002578DC">
        <w:t xml:space="preserve">by </w:t>
      </w:r>
      <w:r>
        <w:t xml:space="preserve">His </w:t>
      </w:r>
      <w:r w:rsidR="002578DC">
        <w:t>own peo</w:t>
      </w:r>
      <w:r w:rsidR="00A834EE">
        <w:t>ple</w:t>
      </w:r>
    </w:p>
    <w:p w:rsidR="00A834EE" w:rsidRDefault="00DA0F48" w:rsidP="00FC1F5E">
      <w:pPr>
        <w:pStyle w:val="ListParagraph"/>
        <w:numPr>
          <w:ilvl w:val="0"/>
          <w:numId w:val="29"/>
        </w:numPr>
        <w:jc w:val="both"/>
      </w:pPr>
      <w:r>
        <w:t xml:space="preserve">That His </w:t>
      </w:r>
      <w:r w:rsidR="002578DC">
        <w:t>hands and feet would be pierced [proph</w:t>
      </w:r>
      <w:r w:rsidR="00A834EE">
        <w:t xml:space="preserve">esied long before the </w:t>
      </w:r>
      <w:r w:rsidR="0075424C">
        <w:t xml:space="preserve">introduction </w:t>
      </w:r>
      <w:r w:rsidR="00A834EE">
        <w:t>of crucifixion</w:t>
      </w:r>
      <w:r w:rsidR="0075424C">
        <w:t xml:space="preserve"> as a means of execution by the Romans</w:t>
      </w:r>
      <w:r w:rsidR="00A834EE">
        <w:t>]</w:t>
      </w:r>
    </w:p>
    <w:p w:rsidR="00A834EE" w:rsidRDefault="00DA0F48" w:rsidP="00FC1F5E">
      <w:pPr>
        <w:pStyle w:val="ListParagraph"/>
        <w:numPr>
          <w:ilvl w:val="0"/>
          <w:numId w:val="29"/>
        </w:numPr>
        <w:jc w:val="both"/>
      </w:pPr>
      <w:r>
        <w:t xml:space="preserve">His </w:t>
      </w:r>
      <w:r w:rsidR="00A834EE">
        <w:t>death as a criminal</w:t>
      </w:r>
    </w:p>
    <w:p w:rsidR="00C469D3" w:rsidRDefault="00DA0F48" w:rsidP="00FC1F5E">
      <w:pPr>
        <w:pStyle w:val="ListParagraph"/>
        <w:numPr>
          <w:ilvl w:val="0"/>
          <w:numId w:val="29"/>
        </w:numPr>
        <w:jc w:val="both"/>
      </w:pPr>
      <w:r>
        <w:t xml:space="preserve">His </w:t>
      </w:r>
      <w:r w:rsidR="002578DC">
        <w:t>unlikely burial in a rich man’s tomb</w:t>
      </w:r>
    </w:p>
    <w:p w:rsidR="00A834EE" w:rsidRDefault="009B4925" w:rsidP="00C469D3">
      <w:pPr>
        <w:ind w:left="288"/>
        <w:jc w:val="both"/>
      </w:pPr>
      <w:r>
        <w:lastRenderedPageBreak/>
        <w:br/>
      </w:r>
      <w:r w:rsidR="002578DC">
        <w:t xml:space="preserve">These </w:t>
      </w:r>
      <w:r w:rsidR="00DA0F48">
        <w:t xml:space="preserve">prophecies </w:t>
      </w:r>
      <w:r w:rsidR="002578DC">
        <w:t>were recorded between 400 and 1</w:t>
      </w:r>
      <w:r w:rsidR="00DA0F48">
        <w:t>,</w:t>
      </w:r>
      <w:r w:rsidR="002578DC">
        <w:t xml:space="preserve">000 years before the birth of Christ. In addition to </w:t>
      </w:r>
      <w:r w:rsidR="00DD11DB">
        <w:t xml:space="preserve">the </w:t>
      </w:r>
      <w:r w:rsidR="002578DC">
        <w:t xml:space="preserve">direct </w:t>
      </w:r>
      <w:r w:rsidR="00DA0F48">
        <w:t xml:space="preserve">prophecies, </w:t>
      </w:r>
      <w:r w:rsidR="002578DC">
        <w:t>there</w:t>
      </w:r>
      <w:r w:rsidR="00A834EE">
        <w:t xml:space="preserve"> are more than 250 indirect fore</w:t>
      </w:r>
      <w:r w:rsidR="002578DC">
        <w:t xml:space="preserve">shadows </w:t>
      </w:r>
      <w:r w:rsidR="00A834EE">
        <w:t xml:space="preserve">of </w:t>
      </w:r>
      <w:r w:rsidR="00DD11DB">
        <w:t>Christ</w:t>
      </w:r>
      <w:r w:rsidR="00A834EE">
        <w:t>’s life</w:t>
      </w:r>
      <w:r w:rsidR="00DD11DB">
        <w:t xml:space="preserve"> in scripture. </w:t>
      </w:r>
      <w:r w:rsidR="0075424C">
        <w:t>Major e</w:t>
      </w:r>
      <w:r w:rsidR="00DD11DB">
        <w:t xml:space="preserve">xamples of these </w:t>
      </w:r>
      <w:r w:rsidR="0075424C">
        <w:t>include</w:t>
      </w:r>
      <w:r w:rsidR="001A24B5">
        <w:t>:</w:t>
      </w:r>
      <w:r w:rsidR="00DD11DB">
        <w:t xml:space="preserve"> </w:t>
      </w:r>
    </w:p>
    <w:p w:rsidR="00A834EE" w:rsidRDefault="001A24B5" w:rsidP="00FC1F5E">
      <w:pPr>
        <w:pStyle w:val="ListParagraph"/>
        <w:numPr>
          <w:ilvl w:val="0"/>
          <w:numId w:val="30"/>
        </w:numPr>
        <w:jc w:val="both"/>
      </w:pPr>
      <w:r>
        <w:t xml:space="preserve">The </w:t>
      </w:r>
      <w:r w:rsidR="00DD11DB">
        <w:t xml:space="preserve">theme of deliverance and redemption </w:t>
      </w:r>
      <w:r w:rsidR="00A834EE">
        <w:t xml:space="preserve">through trust in </w:t>
      </w:r>
      <w:r w:rsidR="00DB0004">
        <w:t xml:space="preserve">the atoning </w:t>
      </w:r>
      <w:r w:rsidR="00DD11DB">
        <w:t xml:space="preserve">blood of a </w:t>
      </w:r>
      <w:r w:rsidR="00A834EE">
        <w:t xml:space="preserve">sacrificial </w:t>
      </w:r>
      <w:r w:rsidR="00DD11DB">
        <w:t>lamb (compare Exodus 12:7</w:t>
      </w:r>
      <w:r>
        <w:t>–</w:t>
      </w:r>
      <w:r w:rsidR="00DD11DB">
        <w:t>13 with Romans 5:9 and Revelation 5:9)</w:t>
      </w:r>
      <w:r>
        <w:t>.</w:t>
      </w:r>
      <w:r w:rsidR="00DD11DB">
        <w:t xml:space="preserve"> </w:t>
      </w:r>
    </w:p>
    <w:p w:rsidR="00A834EE" w:rsidRDefault="001A24B5" w:rsidP="00FC1F5E">
      <w:pPr>
        <w:pStyle w:val="ListParagraph"/>
        <w:numPr>
          <w:ilvl w:val="0"/>
          <w:numId w:val="30"/>
        </w:numPr>
        <w:jc w:val="both"/>
      </w:pPr>
      <w:r>
        <w:t xml:space="preserve">God the </w:t>
      </w:r>
      <w:r w:rsidR="00DD11DB">
        <w:t xml:space="preserve">Father’s sacrifice of </w:t>
      </w:r>
      <w:r>
        <w:t xml:space="preserve">His </w:t>
      </w:r>
      <w:r w:rsidR="00A834EE">
        <w:t xml:space="preserve">only </w:t>
      </w:r>
      <w:r w:rsidR="00DD11DB">
        <w:t>son (</w:t>
      </w:r>
      <w:r w:rsidR="00557E1C">
        <w:t xml:space="preserve">the patriarch </w:t>
      </w:r>
      <w:r w:rsidR="00A834EE">
        <w:t xml:space="preserve">Abraham was commanded to </w:t>
      </w:r>
      <w:r w:rsidR="00DD11DB">
        <w:t xml:space="preserve">offer his only son Isaac on the </w:t>
      </w:r>
      <w:r w:rsidR="005B3650">
        <w:t xml:space="preserve">very </w:t>
      </w:r>
      <w:r w:rsidR="00DD11DB">
        <w:t>same mountain where C</w:t>
      </w:r>
      <w:r w:rsidR="00A834EE">
        <w:t xml:space="preserve">hrist was later crucified as an </w:t>
      </w:r>
      <w:r w:rsidR="00DD11DB">
        <w:t>offering for sin)</w:t>
      </w:r>
      <w:r w:rsidR="00557E1C">
        <w:t>.</w:t>
      </w:r>
      <w:r w:rsidR="00D26B75">
        <w:t xml:space="preserve"> </w:t>
      </w:r>
    </w:p>
    <w:p w:rsidR="005B3650" w:rsidRDefault="00A834EE" w:rsidP="005B3650">
      <w:pPr>
        <w:ind w:left="288"/>
        <w:jc w:val="both"/>
      </w:pPr>
      <w:r>
        <w:br/>
      </w:r>
      <w:r w:rsidR="00D26B75">
        <w:t xml:space="preserve">This is an extensive </w:t>
      </w:r>
      <w:r>
        <w:t xml:space="preserve">and convincing </w:t>
      </w:r>
      <w:r w:rsidR="00D26B75">
        <w:t xml:space="preserve">topic that should be given </w:t>
      </w:r>
      <w:r w:rsidR="005B3650">
        <w:t xml:space="preserve">considerable study </w:t>
      </w:r>
      <w:r w:rsidR="00D26B75">
        <w:t>before the Bible is discarded as mere mythology, folklore or a book of allegorical stories with no basis in real history.</w:t>
      </w:r>
    </w:p>
    <w:p w:rsidR="00622A0C" w:rsidRDefault="00622A0C" w:rsidP="005B3650">
      <w:pPr>
        <w:ind w:left="288"/>
        <w:jc w:val="both"/>
      </w:pPr>
    </w:p>
    <w:p w:rsidR="005B3650" w:rsidRDefault="00545E29" w:rsidP="00FC1F5E">
      <w:pPr>
        <w:pStyle w:val="ListParagraph"/>
        <w:numPr>
          <w:ilvl w:val="0"/>
          <w:numId w:val="10"/>
        </w:numPr>
        <w:ind w:left="288"/>
        <w:jc w:val="both"/>
      </w:pPr>
      <w:r>
        <w:t xml:space="preserve">The unity and harmony of </w:t>
      </w:r>
      <w:r w:rsidR="0016761B">
        <w:t xml:space="preserve">biblical </w:t>
      </w:r>
      <w:r>
        <w:t xml:space="preserve">doctrine is unexplainable by other than supernatural and divine means. The Bible </w:t>
      </w:r>
      <w:r w:rsidR="000A2875">
        <w:t>is contained in 66 books</w:t>
      </w:r>
      <w:r w:rsidR="001A24B5">
        <w:t>,</w:t>
      </w:r>
      <w:r w:rsidR="000A2875">
        <w:t xml:space="preserve"> </w:t>
      </w:r>
      <w:r w:rsidR="00B14BE9">
        <w:t xml:space="preserve">which were </w:t>
      </w:r>
      <w:r>
        <w:t>written over a 1</w:t>
      </w:r>
      <w:r w:rsidR="00B14BE9">
        <w:t>,</w:t>
      </w:r>
      <w:r>
        <w:t>500</w:t>
      </w:r>
      <w:r w:rsidR="001A24B5">
        <w:t>-</w:t>
      </w:r>
      <w:r>
        <w:t xml:space="preserve">year period by over 40 authors </w:t>
      </w:r>
      <w:r w:rsidR="000A2875">
        <w:t>from all walks of life (</w:t>
      </w:r>
      <w:r w:rsidR="000A2875" w:rsidRPr="000A2875">
        <w:t>kings, peasants, philosophers, fishermen, poets, statesmen, scholars</w:t>
      </w:r>
      <w:r w:rsidR="000A2875">
        <w:t xml:space="preserve">) </w:t>
      </w:r>
      <w:r>
        <w:t xml:space="preserve">who lived </w:t>
      </w:r>
      <w:r w:rsidR="00D26322">
        <w:t>in many different countries (</w:t>
      </w:r>
      <w:r w:rsidRPr="00545E29">
        <w:t>Syria, Arabia, Italy, Greece, Babylon, Palestine</w:t>
      </w:r>
      <w:r>
        <w:t>)</w:t>
      </w:r>
      <w:r w:rsidR="00DB0004">
        <w:t xml:space="preserve"> </w:t>
      </w:r>
      <w:r w:rsidR="00D26322">
        <w:t xml:space="preserve">on </w:t>
      </w:r>
      <w:r w:rsidR="001A24B5">
        <w:t xml:space="preserve">three </w:t>
      </w:r>
      <w:r w:rsidR="00D26322">
        <w:t xml:space="preserve">different continents and </w:t>
      </w:r>
      <w:r w:rsidR="000A2875">
        <w:t xml:space="preserve">in three </w:t>
      </w:r>
      <w:r w:rsidR="00D26322">
        <w:t xml:space="preserve">original </w:t>
      </w:r>
      <w:r w:rsidR="000A2875">
        <w:t>languages.</w:t>
      </w:r>
    </w:p>
    <w:p w:rsidR="00545E29" w:rsidRDefault="00545E29" w:rsidP="005B3650">
      <w:pPr>
        <w:pStyle w:val="ListParagraph"/>
        <w:ind w:left="288"/>
        <w:jc w:val="both"/>
      </w:pPr>
    </w:p>
    <w:p w:rsidR="00545E29" w:rsidRPr="000A2875" w:rsidRDefault="00545E29" w:rsidP="00C469D3">
      <w:pPr>
        <w:ind w:left="576"/>
        <w:jc w:val="both"/>
        <w:rPr>
          <w:i/>
        </w:rPr>
      </w:pPr>
      <w:r>
        <w:t>“</w:t>
      </w:r>
      <w:r w:rsidR="000A2875" w:rsidRPr="000A2875">
        <w:rPr>
          <w:i/>
        </w:rPr>
        <w:t>Yet despite this, the harmony running through the Bible is exceptional. If you look at all the books you will see that they all teach the same great principles about life and death, sin and salvation. From the first verse of the first book of the Bible through to the last verse of the last book of the Bible there is a one consisten</w:t>
      </w:r>
      <w:r w:rsidR="000A2875">
        <w:rPr>
          <w:i/>
        </w:rPr>
        <w:t xml:space="preserve">t story which steadily unfolds: </w:t>
      </w:r>
      <w:r w:rsidR="000A2875" w:rsidRPr="000A2875">
        <w:rPr>
          <w:i/>
        </w:rPr>
        <w:t>God has a plan for the earth and the human race and He will see it slowly but surely come to completion.</w:t>
      </w:r>
      <w:r>
        <w:t>”</w:t>
      </w:r>
      <w:r w:rsidR="00B14BE9">
        <w:rPr>
          <w:rStyle w:val="FootnoteReference"/>
        </w:rPr>
        <w:footnoteReference w:id="68"/>
      </w:r>
    </w:p>
    <w:p w:rsidR="00545E29" w:rsidRDefault="00545E29" w:rsidP="004D45F0">
      <w:pPr>
        <w:jc w:val="both"/>
      </w:pPr>
    </w:p>
    <w:p w:rsidR="003F2C38" w:rsidRDefault="000A2875" w:rsidP="00C469D3">
      <w:pPr>
        <w:pStyle w:val="ListParagraph"/>
        <w:ind w:left="288"/>
        <w:jc w:val="both"/>
      </w:pPr>
      <w:r>
        <w:lastRenderedPageBreak/>
        <w:t>The author goes on to reiterate that such harmony does not happen by chance. Like</w:t>
      </w:r>
      <w:r w:rsidR="005B3650">
        <w:t xml:space="preserve"> the performance of</w:t>
      </w:r>
      <w:r>
        <w:t xml:space="preserve"> a mighty orchestra</w:t>
      </w:r>
      <w:r w:rsidR="00B14BE9">
        <w:t>, harmony and resonance do</w:t>
      </w:r>
      <w:r>
        <w:t xml:space="preserve"> not occur without first being composed.  A score and a conductor must be employed to keep each musician in harmony and in beautifully timed sequence. Without a composer</w:t>
      </w:r>
      <w:r w:rsidR="00B14BE9">
        <w:t xml:space="preserve">, </w:t>
      </w:r>
      <w:r>
        <w:t xml:space="preserve">a conductor </w:t>
      </w:r>
      <w:r w:rsidR="00B14BE9">
        <w:t>and a score</w:t>
      </w:r>
      <w:r>
        <w:t xml:space="preserve"> symphony such as is found in the Bible is </w:t>
      </w:r>
      <w:r w:rsidR="00B14BE9">
        <w:t xml:space="preserve">simply </w:t>
      </w:r>
      <w:r>
        <w:t>not possible.</w:t>
      </w:r>
    </w:p>
    <w:p w:rsidR="00B046FF" w:rsidRDefault="00B046FF" w:rsidP="004D45F0">
      <w:pPr>
        <w:jc w:val="both"/>
        <w:rPr>
          <w:rFonts w:asciiTheme="majorHAnsi" w:eastAsiaTheme="majorEastAsia" w:hAnsiTheme="majorHAnsi"/>
          <w:b/>
          <w:bCs/>
          <w:i/>
          <w:iCs/>
          <w:sz w:val="28"/>
          <w:szCs w:val="28"/>
        </w:rPr>
      </w:pPr>
      <w:r>
        <w:br w:type="page"/>
      </w:r>
    </w:p>
    <w:p w:rsidR="00DE2FAB" w:rsidRDefault="00DE2FAB" w:rsidP="004D45F0">
      <w:pPr>
        <w:pStyle w:val="Heading2"/>
        <w:jc w:val="both"/>
      </w:pPr>
      <w:bookmarkStart w:id="58" w:name="_Toc441084001"/>
      <w:r>
        <w:lastRenderedPageBreak/>
        <w:t>Points to Remember</w:t>
      </w:r>
      <w:bookmarkEnd w:id="58"/>
    </w:p>
    <w:p w:rsidR="00DE2FAB" w:rsidRDefault="00DE2FAB" w:rsidP="004D45F0">
      <w:pPr>
        <w:jc w:val="both"/>
      </w:pPr>
    </w:p>
    <w:p w:rsidR="00C26853" w:rsidRDefault="006A2068" w:rsidP="00FC1F5E">
      <w:pPr>
        <w:pStyle w:val="ListParagraph"/>
        <w:numPr>
          <w:ilvl w:val="0"/>
          <w:numId w:val="26"/>
        </w:numPr>
        <w:jc w:val="both"/>
      </w:pPr>
      <w:r>
        <w:t xml:space="preserve">In the overall </w:t>
      </w:r>
      <w:r w:rsidR="00B046FF">
        <w:t xml:space="preserve">life </w:t>
      </w:r>
      <w:r>
        <w:t>of history, the idea of an old earth is fairly new. Prior to the mid</w:t>
      </w:r>
      <w:r w:rsidR="00E11489">
        <w:t>-</w:t>
      </w:r>
      <w:r>
        <w:t>nineteenth century</w:t>
      </w:r>
      <w:r w:rsidR="00B046FF">
        <w:t>,</w:t>
      </w:r>
      <w:r>
        <w:t xml:space="preserve"> </w:t>
      </w:r>
      <w:r w:rsidR="00F91825">
        <w:t>a young earth age</w:t>
      </w:r>
      <w:r w:rsidR="00B046FF">
        <w:t>d at</w:t>
      </w:r>
      <w:r w:rsidR="00F91825">
        <w:t xml:space="preserve"> less than ten thousand years old</w:t>
      </w:r>
      <w:r w:rsidR="00C26853">
        <w:t>,</w:t>
      </w:r>
      <w:r w:rsidR="00F91825">
        <w:t xml:space="preserve"> was </w:t>
      </w:r>
      <w:r w:rsidR="00C26853">
        <w:t xml:space="preserve">by far </w:t>
      </w:r>
      <w:r w:rsidR="00F91825">
        <w:t xml:space="preserve">the </w:t>
      </w:r>
      <w:r w:rsidR="00C26853">
        <w:t xml:space="preserve">most </w:t>
      </w:r>
      <w:r w:rsidR="00F91825">
        <w:t>widely accepted view</w:t>
      </w:r>
      <w:r w:rsidR="00C26853">
        <w:t xml:space="preserve"> in scientific and academic communities and within the public at large</w:t>
      </w:r>
      <w:r w:rsidR="00F91825">
        <w:t>.</w:t>
      </w:r>
    </w:p>
    <w:p w:rsidR="00F91825" w:rsidRDefault="00F91825" w:rsidP="00C26853">
      <w:pPr>
        <w:pStyle w:val="ListParagraph"/>
        <w:ind w:left="360"/>
        <w:jc w:val="both"/>
      </w:pPr>
    </w:p>
    <w:p w:rsidR="00E44702" w:rsidRDefault="00F91825" w:rsidP="00FC1F5E">
      <w:pPr>
        <w:pStyle w:val="ListParagraph"/>
        <w:numPr>
          <w:ilvl w:val="0"/>
          <w:numId w:val="26"/>
        </w:numPr>
        <w:jc w:val="both"/>
      </w:pPr>
      <w:r>
        <w:t xml:space="preserve">Radiometric dating, one of the two </w:t>
      </w:r>
      <w:r w:rsidR="00B046FF">
        <w:t xml:space="preserve">main </w:t>
      </w:r>
      <w:r>
        <w:t>tenets of old</w:t>
      </w:r>
      <w:r w:rsidR="00995731">
        <w:t>-</w:t>
      </w:r>
      <w:r>
        <w:t>earth thinking</w:t>
      </w:r>
      <w:r w:rsidR="00B046FF">
        <w:t>,</w:t>
      </w:r>
      <w:r>
        <w:t xml:space="preserve"> is based on </w:t>
      </w:r>
      <w:r w:rsidR="00B046FF">
        <w:t>three major assumptions</w:t>
      </w:r>
      <w:r w:rsidR="00E11489">
        <w:t>,</w:t>
      </w:r>
      <w:r>
        <w:t xml:space="preserve"> none of which have </w:t>
      </w:r>
      <w:r w:rsidR="00B046FF">
        <w:t xml:space="preserve">conclusive </w:t>
      </w:r>
      <w:r>
        <w:t xml:space="preserve">scientific </w:t>
      </w:r>
      <w:r w:rsidR="00B046FF">
        <w:t>support</w:t>
      </w:r>
      <w:r w:rsidR="00DB0004">
        <w:t>. The a</w:t>
      </w:r>
      <w:r>
        <w:t xml:space="preserve">ctual ages of rock samples of known </w:t>
      </w:r>
      <w:r w:rsidR="00C26853">
        <w:t xml:space="preserve">origin </w:t>
      </w:r>
      <w:r>
        <w:t>differ from their radiometric dating ages by vast amounts. In addition</w:t>
      </w:r>
      <w:r w:rsidR="00B046FF">
        <w:t>,</w:t>
      </w:r>
      <w:r>
        <w:t xml:space="preserve"> when the same rock sample is dated </w:t>
      </w:r>
      <w:r w:rsidR="00D26322">
        <w:t xml:space="preserve">by applying several different </w:t>
      </w:r>
      <w:r w:rsidR="00B046FF">
        <w:t>radiometric dating methods</w:t>
      </w:r>
      <w:r w:rsidR="00E11489">
        <w:t>,</w:t>
      </w:r>
      <w:r>
        <w:t xml:space="preserve"> the </w:t>
      </w:r>
      <w:r w:rsidR="00D26322">
        <w:t xml:space="preserve">resulting </w:t>
      </w:r>
      <w:r>
        <w:t>ages vary significantly.</w:t>
      </w:r>
    </w:p>
    <w:p w:rsidR="006A2068" w:rsidRDefault="006A2068" w:rsidP="00E44702">
      <w:pPr>
        <w:pStyle w:val="ListParagraph"/>
        <w:ind w:left="360"/>
        <w:jc w:val="both"/>
      </w:pPr>
    </w:p>
    <w:p w:rsidR="00C26853" w:rsidRDefault="00F91825" w:rsidP="00FC1F5E">
      <w:pPr>
        <w:pStyle w:val="ListParagraph"/>
        <w:numPr>
          <w:ilvl w:val="0"/>
          <w:numId w:val="26"/>
        </w:numPr>
        <w:jc w:val="both"/>
      </w:pPr>
      <w:r>
        <w:t xml:space="preserve">Naturalistic </w:t>
      </w:r>
      <w:r w:rsidR="00527460">
        <w:t>uniformitarianism</w:t>
      </w:r>
      <w:r>
        <w:t xml:space="preserve">, the other </w:t>
      </w:r>
      <w:r w:rsidR="00B046FF">
        <w:t xml:space="preserve">main </w:t>
      </w:r>
      <w:r>
        <w:t>tenet of old</w:t>
      </w:r>
      <w:r w:rsidR="00995731">
        <w:t>-</w:t>
      </w:r>
      <w:r>
        <w:t>earth thinking</w:t>
      </w:r>
      <w:r w:rsidR="00B046FF">
        <w:t>,</w:t>
      </w:r>
      <w:r>
        <w:t xml:space="preserve"> is based on a presupposition against cata</w:t>
      </w:r>
      <w:r w:rsidR="00D26322">
        <w:t>stroph</w:t>
      </w:r>
      <w:r>
        <w:t xml:space="preserve">ic events </w:t>
      </w:r>
      <w:r w:rsidR="00B046FF">
        <w:t>(</w:t>
      </w:r>
      <w:r>
        <w:t>such as global flood</w:t>
      </w:r>
      <w:r w:rsidR="00B046FF">
        <w:t>ing)</w:t>
      </w:r>
      <w:r w:rsidR="00C26853">
        <w:t>,</w:t>
      </w:r>
      <w:r>
        <w:t xml:space="preserve"> particularly if those events </w:t>
      </w:r>
      <w:r w:rsidR="00D26322">
        <w:t xml:space="preserve">are associated with </w:t>
      </w:r>
      <w:r>
        <w:t xml:space="preserve">the supernatural. The foundational assumption of </w:t>
      </w:r>
      <w:r w:rsidR="00E11489">
        <w:t>n</w:t>
      </w:r>
      <w:r w:rsidR="00FE00ED">
        <w:t xml:space="preserve">aturalistic </w:t>
      </w:r>
      <w:r w:rsidR="00527460">
        <w:t>uniformitarianism</w:t>
      </w:r>
      <w:r w:rsidR="00FE00ED">
        <w:t xml:space="preserve"> is </w:t>
      </w:r>
      <w:r>
        <w:t>that the rate of accumulation of the earth’s crust has always been uniform and has never varied</w:t>
      </w:r>
      <w:r w:rsidR="00FE00ED">
        <w:t xml:space="preserve">. This </w:t>
      </w:r>
      <w:r>
        <w:t xml:space="preserve">is </w:t>
      </w:r>
      <w:r w:rsidR="00D26322">
        <w:t xml:space="preserve">merely presupposition, having </w:t>
      </w:r>
      <w:r>
        <w:t xml:space="preserve">no basis </w:t>
      </w:r>
      <w:r w:rsidR="00C26853">
        <w:t xml:space="preserve">whatsoever </w:t>
      </w:r>
      <w:r>
        <w:t>in observable science.</w:t>
      </w:r>
    </w:p>
    <w:p w:rsidR="00F91825" w:rsidRDefault="00F91825" w:rsidP="00C26853">
      <w:pPr>
        <w:pStyle w:val="ListParagraph"/>
        <w:ind w:left="360"/>
        <w:jc w:val="both"/>
      </w:pPr>
    </w:p>
    <w:p w:rsidR="00C4331A" w:rsidRDefault="0072480F" w:rsidP="00FC1F5E">
      <w:pPr>
        <w:pStyle w:val="ListParagraph"/>
        <w:numPr>
          <w:ilvl w:val="0"/>
          <w:numId w:val="26"/>
        </w:numPr>
        <w:jc w:val="both"/>
      </w:pPr>
      <w:r>
        <w:t xml:space="preserve">There is extensive scientific evidence </w:t>
      </w:r>
      <w:r w:rsidR="00FE00ED">
        <w:t xml:space="preserve">that the </w:t>
      </w:r>
      <w:r>
        <w:t xml:space="preserve">earth </w:t>
      </w:r>
      <w:r w:rsidR="00FE00ED">
        <w:t xml:space="preserve">is quite young </w:t>
      </w:r>
      <w:r>
        <w:t>(less than 10</w:t>
      </w:r>
      <w:r w:rsidR="00FE00ED">
        <w:t>0,0</w:t>
      </w:r>
      <w:r>
        <w:t>00 years</w:t>
      </w:r>
      <w:r w:rsidR="00FE00ED">
        <w:t xml:space="preserve"> old</w:t>
      </w:r>
      <w:r>
        <w:t xml:space="preserve">) and at many points the evidence </w:t>
      </w:r>
      <w:r w:rsidR="00C26853">
        <w:t xml:space="preserve">strongly </w:t>
      </w:r>
      <w:r>
        <w:t xml:space="preserve">suggests </w:t>
      </w:r>
      <w:r w:rsidR="00FE00ED">
        <w:t xml:space="preserve">an </w:t>
      </w:r>
      <w:r>
        <w:t>ag</w:t>
      </w:r>
      <w:r w:rsidR="00FE00ED">
        <w:t>e</w:t>
      </w:r>
      <w:r>
        <w:t xml:space="preserve"> of the </w:t>
      </w:r>
      <w:r w:rsidR="00E11489">
        <w:t xml:space="preserve">earth </w:t>
      </w:r>
      <w:r>
        <w:t>less than 10,000 years</w:t>
      </w:r>
      <w:r w:rsidR="00C26853">
        <w:t xml:space="preserve"> old</w:t>
      </w:r>
      <w:r>
        <w:t>.</w:t>
      </w:r>
      <w:r>
        <w:br/>
      </w:r>
    </w:p>
    <w:p w:rsidR="0072480F" w:rsidRDefault="0072480F" w:rsidP="00FC1F5E">
      <w:pPr>
        <w:pStyle w:val="ListParagraph"/>
        <w:numPr>
          <w:ilvl w:val="0"/>
          <w:numId w:val="26"/>
        </w:numPr>
        <w:jc w:val="both"/>
      </w:pPr>
      <w:r>
        <w:t>The genealogical record</w:t>
      </w:r>
      <w:r w:rsidR="00D26322">
        <w:t>s of the Bible put</w:t>
      </w:r>
      <w:r>
        <w:t xml:space="preserve"> the </w:t>
      </w:r>
      <w:r w:rsidR="00DB0004">
        <w:t>origin</w:t>
      </w:r>
      <w:r>
        <w:t xml:space="preserve"> of the </w:t>
      </w:r>
      <w:r w:rsidR="00E11489">
        <w:t xml:space="preserve">earth </w:t>
      </w:r>
      <w:r>
        <w:t xml:space="preserve">at around 4,000 B.C.  There is much observable science to support </w:t>
      </w:r>
      <w:r w:rsidR="00EF3E01">
        <w:t xml:space="preserve">this chronology of the </w:t>
      </w:r>
      <w:r w:rsidR="00E11489">
        <w:t>earth</w:t>
      </w:r>
      <w:r w:rsidR="00EF3E01">
        <w:t xml:space="preserve">. </w:t>
      </w:r>
      <w:r w:rsidR="00D26322">
        <w:t xml:space="preserve"> </w:t>
      </w:r>
      <w:r w:rsidR="00EF3E01">
        <w:t xml:space="preserve">There is no scientific evidence that excludes the </w:t>
      </w:r>
      <w:r w:rsidR="0016761B">
        <w:t xml:space="preserve">biblical </w:t>
      </w:r>
      <w:r w:rsidR="00EF3E01">
        <w:t>age for Earth as a credible possibility and again</w:t>
      </w:r>
      <w:r w:rsidR="00FE00ED">
        <w:t>,</w:t>
      </w:r>
      <w:r w:rsidR="00EF3E01">
        <w:t xml:space="preserve"> </w:t>
      </w:r>
      <w:r w:rsidR="00D26322">
        <w:t xml:space="preserve">observable </w:t>
      </w:r>
      <w:r w:rsidR="00EF3E01">
        <w:t>science offers much evidence in favor of it.</w:t>
      </w:r>
    </w:p>
    <w:p w:rsidR="006A2068" w:rsidRDefault="006A2068" w:rsidP="004D45F0">
      <w:pPr>
        <w:jc w:val="both"/>
      </w:pPr>
    </w:p>
    <w:p w:rsidR="00EF3E01" w:rsidRDefault="00EF3E01" w:rsidP="004D45F0">
      <w:pPr>
        <w:jc w:val="both"/>
        <w:rPr>
          <w:rFonts w:asciiTheme="majorHAnsi" w:eastAsiaTheme="majorEastAsia" w:hAnsiTheme="majorHAnsi"/>
          <w:b/>
          <w:bCs/>
          <w:i/>
          <w:iCs/>
          <w:sz w:val="28"/>
          <w:szCs w:val="28"/>
        </w:rPr>
      </w:pPr>
      <w:r>
        <w:br w:type="page"/>
      </w:r>
    </w:p>
    <w:p w:rsidR="00DE2FAB" w:rsidRDefault="00C51C49" w:rsidP="004D45F0">
      <w:pPr>
        <w:pStyle w:val="Heading2"/>
        <w:jc w:val="both"/>
      </w:pPr>
      <w:bookmarkStart w:id="59" w:name="_Toc441084002"/>
      <w:r>
        <w:lastRenderedPageBreak/>
        <w:t>Questions for Discussion and Review</w:t>
      </w:r>
      <w:bookmarkEnd w:id="59"/>
    </w:p>
    <w:p w:rsidR="00F94C2A" w:rsidRDefault="00F94C2A" w:rsidP="004D45F0">
      <w:pPr>
        <w:jc w:val="both"/>
      </w:pPr>
    </w:p>
    <w:p w:rsidR="00821BC3" w:rsidRDefault="00C83A2F" w:rsidP="00FC1F5E">
      <w:pPr>
        <w:pStyle w:val="ListParagraph"/>
        <w:numPr>
          <w:ilvl w:val="0"/>
          <w:numId w:val="40"/>
        </w:numPr>
        <w:jc w:val="both"/>
      </w:pPr>
      <w:r>
        <w:t xml:space="preserve">What is the significance </w:t>
      </w:r>
      <w:r w:rsidR="00821BC3">
        <w:t xml:space="preserve">of the geologic activity observed on the </w:t>
      </w:r>
      <w:r w:rsidR="00E11489">
        <w:t xml:space="preserve">earth’s </w:t>
      </w:r>
      <w:r w:rsidR="00821BC3">
        <w:t>moon and more recently on the moons of Jupiter?</w:t>
      </w:r>
      <w:r w:rsidR="00821BC3">
        <w:br/>
      </w:r>
      <w:r w:rsidR="00821BC3">
        <w:br/>
      </w:r>
      <w:r w:rsidR="00821BC3">
        <w:br/>
      </w:r>
    </w:p>
    <w:p w:rsidR="00355A40" w:rsidRDefault="00821BC3" w:rsidP="00FC1F5E">
      <w:pPr>
        <w:pStyle w:val="ListParagraph"/>
        <w:numPr>
          <w:ilvl w:val="0"/>
          <w:numId w:val="40"/>
        </w:numPr>
        <w:jc w:val="both"/>
      </w:pPr>
      <w:r>
        <w:t xml:space="preserve">What are some </w:t>
      </w:r>
      <w:r w:rsidR="00C83A2F">
        <w:t xml:space="preserve">of the </w:t>
      </w:r>
      <w:r>
        <w:t>scientific evidences that point to a young earth</w:t>
      </w:r>
      <w:r w:rsidR="00C83A2F">
        <w:t xml:space="preserve"> less than 10,000 years old</w:t>
      </w:r>
      <w:r>
        <w:t>?</w:t>
      </w:r>
    </w:p>
    <w:p w:rsidR="00F94C2A" w:rsidRDefault="00F94C2A" w:rsidP="00165A3B">
      <w:pPr>
        <w:pStyle w:val="ListParagraph"/>
        <w:jc w:val="both"/>
      </w:pPr>
      <w:r>
        <w:br/>
      </w:r>
      <w:r>
        <w:br/>
      </w:r>
      <w:r>
        <w:br/>
      </w:r>
    </w:p>
    <w:p w:rsidR="00F94C2A" w:rsidRDefault="00F94C2A" w:rsidP="00FC1F5E">
      <w:pPr>
        <w:pStyle w:val="ListParagraph"/>
        <w:numPr>
          <w:ilvl w:val="0"/>
          <w:numId w:val="40"/>
        </w:numPr>
        <w:jc w:val="both"/>
      </w:pPr>
      <w:r>
        <w:t xml:space="preserve">The idea that the </w:t>
      </w:r>
      <w:r w:rsidR="00E11489">
        <w:t xml:space="preserve">earth </w:t>
      </w:r>
      <w:r>
        <w:t xml:space="preserve">is old came into full swing in the </w:t>
      </w:r>
      <w:r w:rsidR="00E11489">
        <w:t xml:space="preserve">nineteenth </w:t>
      </w:r>
      <w:r w:rsidR="00C83A2F">
        <w:t xml:space="preserve">century. Prior to </w:t>
      </w:r>
      <w:r w:rsidR="00D26322">
        <w:t>that time</w:t>
      </w:r>
      <w:r w:rsidR="00C83A2F">
        <w:t xml:space="preserve"> </w:t>
      </w:r>
      <w:r>
        <w:t xml:space="preserve">what would have </w:t>
      </w:r>
      <w:r w:rsidR="00821BC3">
        <w:t xml:space="preserve">been </w:t>
      </w:r>
      <w:r>
        <w:t xml:space="preserve">the thinking </w:t>
      </w:r>
      <w:r w:rsidR="00821BC3">
        <w:t xml:space="preserve">of most people </w:t>
      </w:r>
      <w:r>
        <w:t xml:space="preserve">regarding the age of </w:t>
      </w:r>
      <w:r w:rsidR="00DB0004">
        <w:t>e</w:t>
      </w:r>
      <w:r>
        <w:t>arth?</w:t>
      </w:r>
      <w:r w:rsidR="00821BC3">
        <w:t xml:space="preserve"> </w:t>
      </w:r>
      <w:r>
        <w:br/>
      </w:r>
      <w:r>
        <w:br/>
      </w:r>
      <w:r>
        <w:br/>
      </w:r>
      <w:r>
        <w:br/>
      </w:r>
    </w:p>
    <w:p w:rsidR="00355A40" w:rsidRDefault="00F94C2A" w:rsidP="00FC1F5E">
      <w:pPr>
        <w:pStyle w:val="ListParagraph"/>
        <w:numPr>
          <w:ilvl w:val="0"/>
          <w:numId w:val="40"/>
        </w:numPr>
        <w:jc w:val="both"/>
      </w:pPr>
      <w:r>
        <w:t xml:space="preserve">Does the Bible </w:t>
      </w:r>
      <w:r w:rsidR="00821BC3">
        <w:t xml:space="preserve">give a specific age of </w:t>
      </w:r>
      <w:r w:rsidR="00DB0004">
        <w:t>the e</w:t>
      </w:r>
      <w:r w:rsidR="00821BC3">
        <w:t>arth? What would it mean</w:t>
      </w:r>
      <w:r w:rsidR="00DB0004">
        <w:t xml:space="preserve"> </w:t>
      </w:r>
      <w:r w:rsidR="00821BC3">
        <w:t>to the credibility of the Bible</w:t>
      </w:r>
      <w:r w:rsidR="00E11489">
        <w:t>,</w:t>
      </w:r>
      <w:r w:rsidR="00821BC3">
        <w:t xml:space="preserve"> if its chronology was </w:t>
      </w:r>
      <w:r w:rsidR="00C83A2F">
        <w:t xml:space="preserve">proven </w:t>
      </w:r>
      <w:r w:rsidR="00821BC3">
        <w:t>to be in error?</w:t>
      </w:r>
    </w:p>
    <w:p w:rsidR="00821BC3" w:rsidRDefault="00821BC3" w:rsidP="00165A3B">
      <w:pPr>
        <w:pStyle w:val="ListParagraph"/>
        <w:jc w:val="both"/>
      </w:pPr>
      <w:r>
        <w:br/>
      </w:r>
      <w:r>
        <w:br/>
      </w:r>
      <w:r>
        <w:br/>
      </w:r>
    </w:p>
    <w:p w:rsidR="00821BC3" w:rsidRDefault="00821BC3" w:rsidP="00FC1F5E">
      <w:pPr>
        <w:pStyle w:val="ListParagraph"/>
        <w:numPr>
          <w:ilvl w:val="0"/>
          <w:numId w:val="40"/>
        </w:numPr>
        <w:jc w:val="both"/>
      </w:pPr>
      <w:r>
        <w:t xml:space="preserve">What are some </w:t>
      </w:r>
      <w:r w:rsidR="00C83A2F">
        <w:t xml:space="preserve">of the </w:t>
      </w:r>
      <w:r>
        <w:t xml:space="preserve">evidences that the Bible has </w:t>
      </w:r>
      <w:r w:rsidR="00D0296C">
        <w:t>a divine origin and supernatural content</w:t>
      </w:r>
      <w:r>
        <w:t>?</w:t>
      </w:r>
    </w:p>
    <w:p w:rsidR="00821BC3" w:rsidRPr="00F94C2A" w:rsidRDefault="00821BC3" w:rsidP="00165A3B">
      <w:pPr>
        <w:pStyle w:val="ListParagraph"/>
        <w:jc w:val="both"/>
      </w:pPr>
    </w:p>
    <w:p w:rsidR="00DE2FAB" w:rsidRDefault="00DE2FAB" w:rsidP="00165A3B">
      <w:pPr>
        <w:pStyle w:val="ListParagraph"/>
        <w:jc w:val="both"/>
      </w:pPr>
    </w:p>
    <w:p w:rsidR="00CD6B00" w:rsidRDefault="00CD6B00" w:rsidP="004D45F0">
      <w:pPr>
        <w:jc w:val="both"/>
      </w:pPr>
    </w:p>
    <w:p w:rsidR="00CD6B00" w:rsidRDefault="00CD6B00" w:rsidP="004D45F0">
      <w:pPr>
        <w:jc w:val="both"/>
        <w:rPr>
          <w:i/>
          <w:sz w:val="32"/>
          <w:szCs w:val="32"/>
        </w:rPr>
      </w:pPr>
      <w:r>
        <w:rPr>
          <w:i/>
          <w:sz w:val="32"/>
          <w:szCs w:val="32"/>
        </w:rPr>
        <w:br w:type="page"/>
      </w:r>
    </w:p>
    <w:p w:rsidR="008E1E8E" w:rsidRPr="0061467C" w:rsidRDefault="008E1E8E" w:rsidP="004D45F0">
      <w:pPr>
        <w:pStyle w:val="Heading1"/>
      </w:pPr>
      <w:bookmarkStart w:id="60" w:name="_Toc441084003"/>
      <w:r w:rsidRPr="0061467C">
        <w:lastRenderedPageBreak/>
        <w:t xml:space="preserve">Chapter </w:t>
      </w:r>
      <w:r w:rsidR="00F17727" w:rsidRPr="0061467C">
        <w:t>Seven</w:t>
      </w:r>
      <w:r w:rsidR="00190A44">
        <w:t>:</w:t>
      </w:r>
      <w:r w:rsidR="00ED6FF4">
        <w:t xml:space="preserve">  </w:t>
      </w:r>
      <w:r w:rsidR="00F2528C" w:rsidRPr="0061467C">
        <w:br/>
      </w:r>
      <w:r w:rsidRPr="0061467C">
        <w:t>Rethinking the Dinosaur Deal</w:t>
      </w:r>
      <w:bookmarkEnd w:id="60"/>
    </w:p>
    <w:p w:rsidR="008E1E8E" w:rsidRDefault="008E1E8E" w:rsidP="004D45F0">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6"/>
        <w:gridCol w:w="4410"/>
      </w:tblGrid>
      <w:tr w:rsidR="008E1E8E">
        <w:tc>
          <w:tcPr>
            <w:tcW w:w="2178" w:type="dxa"/>
          </w:tcPr>
          <w:p w:rsidR="008E1E8E" w:rsidRDefault="008E1E8E" w:rsidP="004D45F0">
            <w:pPr>
              <w:jc w:val="both"/>
              <w:rPr>
                <w:b/>
                <w:i/>
              </w:rPr>
            </w:pPr>
            <w:r w:rsidRPr="00EB1A59">
              <w:rPr>
                <w:b/>
                <w:i/>
              </w:rPr>
              <w:t>Good Science:</w:t>
            </w:r>
          </w:p>
        </w:tc>
        <w:tc>
          <w:tcPr>
            <w:tcW w:w="7398" w:type="dxa"/>
          </w:tcPr>
          <w:p w:rsidR="008E1E8E" w:rsidRPr="00965984" w:rsidRDefault="008E1E8E" w:rsidP="00C1358C">
            <w:r w:rsidRPr="008E1E8E">
              <w:rPr>
                <w:i/>
              </w:rPr>
              <w:t xml:space="preserve">The fossil record </w:t>
            </w:r>
            <w:r w:rsidR="002C2D28">
              <w:rPr>
                <w:i/>
              </w:rPr>
              <w:t xml:space="preserve">provides </w:t>
            </w:r>
            <w:r w:rsidR="00040BC0">
              <w:rPr>
                <w:i/>
              </w:rPr>
              <w:t xml:space="preserve">significant insight into the </w:t>
            </w:r>
            <w:r w:rsidR="00355502">
              <w:rPr>
                <w:i/>
              </w:rPr>
              <w:t xml:space="preserve">history of </w:t>
            </w:r>
            <w:r w:rsidRPr="008E1E8E">
              <w:rPr>
                <w:i/>
              </w:rPr>
              <w:t>dinosaurs</w:t>
            </w:r>
            <w:r w:rsidR="00B322E0">
              <w:rPr>
                <w:i/>
              </w:rPr>
              <w:t xml:space="preserve"> </w:t>
            </w:r>
            <w:r w:rsidR="00040BC0">
              <w:rPr>
                <w:i/>
              </w:rPr>
              <w:t xml:space="preserve">that once roamed the </w:t>
            </w:r>
            <w:r w:rsidR="00791DAA">
              <w:rPr>
                <w:i/>
              </w:rPr>
              <w:t>earth.</w:t>
            </w:r>
          </w:p>
          <w:p w:rsidR="008E1E8E" w:rsidRDefault="008E1E8E" w:rsidP="00C1358C">
            <w:pPr>
              <w:rPr>
                <w:b/>
                <w:i/>
              </w:rPr>
            </w:pPr>
          </w:p>
        </w:tc>
      </w:tr>
      <w:tr w:rsidR="008E1E8E">
        <w:tc>
          <w:tcPr>
            <w:tcW w:w="2178" w:type="dxa"/>
          </w:tcPr>
          <w:p w:rsidR="008E1E8E" w:rsidRDefault="008E1E8E" w:rsidP="004D45F0">
            <w:pPr>
              <w:jc w:val="both"/>
              <w:rPr>
                <w:b/>
                <w:i/>
              </w:rPr>
            </w:pPr>
            <w:r>
              <w:rPr>
                <w:b/>
                <w:i/>
              </w:rPr>
              <w:t>Bad</w:t>
            </w:r>
            <w:r w:rsidRPr="00EB1A59">
              <w:rPr>
                <w:b/>
                <w:i/>
              </w:rPr>
              <w:t xml:space="preserve"> Science:</w:t>
            </w:r>
          </w:p>
        </w:tc>
        <w:tc>
          <w:tcPr>
            <w:tcW w:w="7398" w:type="dxa"/>
          </w:tcPr>
          <w:p w:rsidR="00734866" w:rsidRPr="00965984" w:rsidRDefault="00734866" w:rsidP="00C1358C">
            <w:r w:rsidRPr="008E1E8E">
              <w:rPr>
                <w:i/>
              </w:rPr>
              <w:t xml:space="preserve">Dinosaurs </w:t>
            </w:r>
            <w:r w:rsidR="00B322E0">
              <w:rPr>
                <w:i/>
              </w:rPr>
              <w:t>have been extinct for 65 million years</w:t>
            </w:r>
            <w:r w:rsidR="00791DAA">
              <w:rPr>
                <w:i/>
              </w:rPr>
              <w:t>.</w:t>
            </w:r>
          </w:p>
          <w:p w:rsidR="008E1E8E" w:rsidRDefault="008E1E8E" w:rsidP="00C1358C">
            <w:pPr>
              <w:rPr>
                <w:b/>
                <w:i/>
              </w:rPr>
            </w:pPr>
          </w:p>
        </w:tc>
      </w:tr>
      <w:tr w:rsidR="008E1E8E">
        <w:tc>
          <w:tcPr>
            <w:tcW w:w="2178" w:type="dxa"/>
          </w:tcPr>
          <w:p w:rsidR="008E1E8E" w:rsidRDefault="008E1E8E" w:rsidP="004D45F0">
            <w:pPr>
              <w:jc w:val="both"/>
              <w:rPr>
                <w:b/>
                <w:i/>
              </w:rPr>
            </w:pPr>
            <w:r w:rsidRPr="00244E4E">
              <w:rPr>
                <w:b/>
                <w:i/>
              </w:rPr>
              <w:t>Science</w:t>
            </w:r>
            <w:r>
              <w:rPr>
                <w:b/>
                <w:i/>
              </w:rPr>
              <w:t xml:space="preserve"> Fiction</w:t>
            </w:r>
            <w:r w:rsidRPr="00244E4E">
              <w:rPr>
                <w:b/>
                <w:i/>
              </w:rPr>
              <w:t>:</w:t>
            </w:r>
          </w:p>
        </w:tc>
        <w:tc>
          <w:tcPr>
            <w:tcW w:w="7398" w:type="dxa"/>
          </w:tcPr>
          <w:p w:rsidR="008E1E8E" w:rsidRPr="00965984" w:rsidRDefault="00B322E0" w:rsidP="00C1358C">
            <w:r>
              <w:rPr>
                <w:i/>
              </w:rPr>
              <w:t>D</w:t>
            </w:r>
            <w:r w:rsidR="00734866">
              <w:rPr>
                <w:i/>
              </w:rPr>
              <w:t xml:space="preserve">inosaurs </w:t>
            </w:r>
            <w:r w:rsidR="00040BC0">
              <w:rPr>
                <w:i/>
              </w:rPr>
              <w:t xml:space="preserve">shed their scales, </w:t>
            </w:r>
            <w:r w:rsidR="00734866">
              <w:rPr>
                <w:i/>
              </w:rPr>
              <w:t xml:space="preserve">grew feathers and </w:t>
            </w:r>
            <w:r>
              <w:rPr>
                <w:i/>
              </w:rPr>
              <w:t xml:space="preserve">evolved </w:t>
            </w:r>
            <w:r w:rsidR="00734866">
              <w:rPr>
                <w:i/>
              </w:rPr>
              <w:t>into birds</w:t>
            </w:r>
            <w:r w:rsidR="00791DAA">
              <w:rPr>
                <w:i/>
              </w:rPr>
              <w:t>.</w:t>
            </w:r>
          </w:p>
          <w:p w:rsidR="008E1E8E" w:rsidRPr="00212707" w:rsidRDefault="008E1E8E" w:rsidP="00C1358C">
            <w:pPr>
              <w:rPr>
                <w:i/>
              </w:rPr>
            </w:pPr>
          </w:p>
        </w:tc>
      </w:tr>
    </w:tbl>
    <w:p w:rsidR="000624B0" w:rsidRDefault="009746E3" w:rsidP="004D45F0">
      <w:pPr>
        <w:jc w:val="both"/>
      </w:pPr>
      <w:r>
        <w:t xml:space="preserve">According to </w:t>
      </w:r>
      <w:r w:rsidR="00711967">
        <w:t>a</w:t>
      </w:r>
      <w:r>
        <w:t xml:space="preserve"> </w:t>
      </w:r>
      <w:r w:rsidR="001B431A" w:rsidRPr="00952410">
        <w:rPr>
          <w:i/>
        </w:rPr>
        <w:t>Smithsonian</w:t>
      </w:r>
      <w:r>
        <w:t xml:space="preserve"> </w:t>
      </w:r>
      <w:r w:rsidR="00791DAA">
        <w:t xml:space="preserve">magazine </w:t>
      </w:r>
      <w:r w:rsidR="00711967">
        <w:t xml:space="preserve">article, </w:t>
      </w:r>
      <w:r>
        <w:t>entitled “Dinosaur Shocker</w:t>
      </w:r>
      <w:r w:rsidR="00711967">
        <w:t>,</w:t>
      </w:r>
      <w:r>
        <w:t>”</w:t>
      </w:r>
      <w:r>
        <w:rPr>
          <w:rStyle w:val="FootnoteReference"/>
        </w:rPr>
        <w:footnoteReference w:id="69"/>
      </w:r>
      <w:r>
        <w:t xml:space="preserve"> </w:t>
      </w:r>
      <w:r w:rsidR="00D33E74">
        <w:t xml:space="preserve">a field crew chief from the museum of the Rockies was eating his lunch when he discovered one of the best preserved Tyrannosaurus Rex </w:t>
      </w:r>
      <w:r>
        <w:t xml:space="preserve">specimens </w:t>
      </w:r>
      <w:r w:rsidR="00D33E74">
        <w:t xml:space="preserve">ever found. After </w:t>
      </w:r>
      <w:r>
        <w:t xml:space="preserve">being encased </w:t>
      </w:r>
      <w:r w:rsidR="00D33E74">
        <w:t xml:space="preserve">in plaster to </w:t>
      </w:r>
      <w:r>
        <w:t xml:space="preserve">prepare </w:t>
      </w:r>
      <w:r w:rsidR="00D33E74">
        <w:t xml:space="preserve">it for shipping, </w:t>
      </w:r>
      <w:r>
        <w:t xml:space="preserve">the specimen </w:t>
      </w:r>
      <w:r w:rsidR="00D33E74">
        <w:t xml:space="preserve">was </w:t>
      </w:r>
      <w:r w:rsidR="008828D2">
        <w:t xml:space="preserve">found to be </w:t>
      </w:r>
      <w:r w:rsidR="00D33E74">
        <w:t>too heavy for the helicopter to airlift out</w:t>
      </w:r>
      <w:r w:rsidR="008828D2">
        <w:t>,</w:t>
      </w:r>
      <w:r w:rsidR="00D33E74">
        <w:t xml:space="preserve"> so it was split into two shipments. During the separation process one of the T. Rex leg bones was broken in two. This gave paleontologist Mary Schweitzer the unusual opportunity to analyze the </w:t>
      </w:r>
      <w:r w:rsidR="000624B0">
        <w:t xml:space="preserve">structure </w:t>
      </w:r>
      <w:r w:rsidR="00D33E74">
        <w:t xml:space="preserve">inside the dinosaur’s bone cavity. </w:t>
      </w:r>
      <w:r>
        <w:t>Under normal circumstances, s</w:t>
      </w:r>
      <w:r w:rsidR="000624B0">
        <w:t xml:space="preserve">uch areas are not examined in the lab because it </w:t>
      </w:r>
      <w:r w:rsidR="00711967">
        <w:t xml:space="preserve">is </w:t>
      </w:r>
      <w:r w:rsidR="000624B0">
        <w:t xml:space="preserve">considered a waste of time. After supposed millions of years </w:t>
      </w:r>
      <w:r>
        <w:t>of decay</w:t>
      </w:r>
      <w:r w:rsidR="008828D2">
        <w:t>,</w:t>
      </w:r>
      <w:r>
        <w:t xml:space="preserve"> </w:t>
      </w:r>
      <w:r w:rsidR="000624B0">
        <w:t xml:space="preserve">technicians do not expect to find anything worth looking at inside of a dinosaur’s bones and </w:t>
      </w:r>
      <w:r w:rsidR="008828D2">
        <w:t xml:space="preserve">in addition, </w:t>
      </w:r>
      <w:r w:rsidR="000624B0">
        <w:t xml:space="preserve">the process of analyzing the </w:t>
      </w:r>
      <w:r>
        <w:t xml:space="preserve">interior </w:t>
      </w:r>
      <w:r w:rsidR="000624B0">
        <w:t xml:space="preserve">bone would be destructive to the </w:t>
      </w:r>
      <w:r w:rsidR="008828D2">
        <w:t xml:space="preserve">overall </w:t>
      </w:r>
      <w:r w:rsidR="000624B0">
        <w:t xml:space="preserve">specimen. </w:t>
      </w:r>
    </w:p>
    <w:p w:rsidR="000624B0" w:rsidRDefault="000624B0" w:rsidP="004D45F0">
      <w:pPr>
        <w:jc w:val="both"/>
      </w:pPr>
    </w:p>
    <w:p w:rsidR="008E1E8E" w:rsidRDefault="000624B0" w:rsidP="004D45F0">
      <w:pPr>
        <w:jc w:val="both"/>
      </w:pPr>
      <w:r>
        <w:t>Wanting to study the relationship between a dinosaur’s size and the microscopic structure of its bones, Schweitzer began to attempt break</w:t>
      </w:r>
      <w:r w:rsidR="00910B1C">
        <w:t>ing</w:t>
      </w:r>
      <w:r>
        <w:t xml:space="preserve"> down </w:t>
      </w:r>
      <w:r w:rsidR="009746E3">
        <w:t xml:space="preserve">thin slices of </w:t>
      </w:r>
      <w:r>
        <w:t xml:space="preserve">the bone material </w:t>
      </w:r>
      <w:r w:rsidR="00910B1C">
        <w:t>using a weak acid solution. After encountering some trouble in the process</w:t>
      </w:r>
      <w:r w:rsidR="009746E3">
        <w:t>,</w:t>
      </w:r>
      <w:r w:rsidR="00910B1C">
        <w:t xml:space="preserve"> she enlisted the help of molecular biologist Gayle </w:t>
      </w:r>
      <w:proofErr w:type="spellStart"/>
      <w:r w:rsidR="00910B1C">
        <w:t>Callis</w:t>
      </w:r>
      <w:proofErr w:type="spellEnd"/>
      <w:r w:rsidR="008828D2">
        <w:t xml:space="preserve">. Later, </w:t>
      </w:r>
      <w:proofErr w:type="spellStart"/>
      <w:r w:rsidR="008828D2">
        <w:t>Callis</w:t>
      </w:r>
      <w:proofErr w:type="spellEnd"/>
      <w:r w:rsidR="008828D2">
        <w:t xml:space="preserve"> </w:t>
      </w:r>
      <w:r w:rsidR="00CD5E55">
        <w:t>happened to share</w:t>
      </w:r>
      <w:r w:rsidR="00910B1C">
        <w:t xml:space="preserve"> some </w:t>
      </w:r>
      <w:r w:rsidR="008828D2">
        <w:t xml:space="preserve">of the </w:t>
      </w:r>
      <w:r w:rsidR="00910B1C">
        <w:t xml:space="preserve">slides </w:t>
      </w:r>
      <w:r w:rsidR="00CD5E55">
        <w:t xml:space="preserve">taken from the </w:t>
      </w:r>
      <w:r w:rsidR="00910B1C">
        <w:t>T</w:t>
      </w:r>
      <w:r w:rsidR="00CD5E55">
        <w:t>.</w:t>
      </w:r>
      <w:r w:rsidR="00910B1C">
        <w:t xml:space="preserve"> Rex with colleagues at a </w:t>
      </w:r>
      <w:r w:rsidR="00910B1C">
        <w:lastRenderedPageBreak/>
        <w:t xml:space="preserve">veterinary conference. It was at this conference that one of the vets first noted the presence of red blood cells in </w:t>
      </w:r>
      <w:r w:rsidR="00CD5E55">
        <w:t xml:space="preserve">one of </w:t>
      </w:r>
      <w:r w:rsidR="00910B1C">
        <w:t>the sample</w:t>
      </w:r>
      <w:r w:rsidR="00CD5E55">
        <w:t>s</w:t>
      </w:r>
      <w:r w:rsidR="00910B1C">
        <w:t xml:space="preserve">. </w:t>
      </w:r>
    </w:p>
    <w:p w:rsidR="00910B1C" w:rsidRDefault="00910B1C" w:rsidP="004D45F0">
      <w:pPr>
        <w:jc w:val="both"/>
      </w:pPr>
    </w:p>
    <w:p w:rsidR="00355A40" w:rsidRDefault="00355A40" w:rsidP="004D45F0">
      <w:pPr>
        <w:jc w:val="both"/>
        <w:rPr>
          <w:rStyle w:val="Heading2Char"/>
        </w:rPr>
      </w:pPr>
    </w:p>
    <w:p w:rsidR="00355A40" w:rsidRDefault="00F431AD" w:rsidP="004D45F0">
      <w:pPr>
        <w:jc w:val="both"/>
        <w:rPr>
          <w:rStyle w:val="Heading2Char"/>
        </w:rPr>
      </w:pPr>
      <w:bookmarkStart w:id="61" w:name="_Toc441084004"/>
      <w:r w:rsidRPr="00F431AD">
        <w:rPr>
          <w:rStyle w:val="Heading2Char"/>
        </w:rPr>
        <w:t xml:space="preserve">What’s </w:t>
      </w:r>
      <w:r w:rsidR="00190A44">
        <w:rPr>
          <w:rStyle w:val="Heading2Char"/>
        </w:rPr>
        <w:t>u</w:t>
      </w:r>
      <w:r w:rsidRPr="00F431AD">
        <w:rPr>
          <w:rStyle w:val="Heading2Char"/>
        </w:rPr>
        <w:t xml:space="preserve">p </w:t>
      </w:r>
      <w:r w:rsidR="001B3AD0">
        <w:rPr>
          <w:rStyle w:val="Heading2Char"/>
        </w:rPr>
        <w:t>w</w:t>
      </w:r>
      <w:r w:rsidR="001B3AD0" w:rsidRPr="00F431AD">
        <w:rPr>
          <w:rStyle w:val="Heading2Char"/>
        </w:rPr>
        <w:t xml:space="preserve">ith </w:t>
      </w:r>
      <w:r w:rsidRPr="00F431AD">
        <w:rPr>
          <w:rStyle w:val="Heading2Char"/>
        </w:rPr>
        <w:t xml:space="preserve">the </w:t>
      </w:r>
      <w:r w:rsidR="00190A44">
        <w:rPr>
          <w:rStyle w:val="Heading2Char"/>
        </w:rPr>
        <w:t>s</w:t>
      </w:r>
      <w:r w:rsidR="00190A44" w:rsidRPr="00F431AD">
        <w:rPr>
          <w:rStyle w:val="Heading2Char"/>
        </w:rPr>
        <w:t xml:space="preserve">oft </w:t>
      </w:r>
      <w:r w:rsidR="00190A44">
        <w:rPr>
          <w:rStyle w:val="Heading2Char"/>
        </w:rPr>
        <w:t>t</w:t>
      </w:r>
      <w:r w:rsidR="00190A44" w:rsidRPr="00F431AD">
        <w:rPr>
          <w:rStyle w:val="Heading2Char"/>
        </w:rPr>
        <w:t>issues</w:t>
      </w:r>
      <w:r w:rsidRPr="00F431AD">
        <w:rPr>
          <w:rStyle w:val="Heading2Char"/>
        </w:rPr>
        <w:t>?</w:t>
      </w:r>
      <w:bookmarkEnd w:id="61"/>
    </w:p>
    <w:p w:rsidR="00355A40" w:rsidRDefault="00355A40" w:rsidP="004D45F0">
      <w:pPr>
        <w:jc w:val="both"/>
        <w:rPr>
          <w:rStyle w:val="Heading2Char"/>
        </w:rPr>
      </w:pPr>
    </w:p>
    <w:p w:rsidR="00910B1C" w:rsidRPr="00355A40" w:rsidRDefault="00910B1C" w:rsidP="004D45F0">
      <w:pPr>
        <w:jc w:val="both"/>
        <w:rPr>
          <w:rFonts w:asciiTheme="majorHAnsi" w:eastAsiaTheme="majorEastAsia" w:hAnsiTheme="majorHAnsi"/>
          <w:b/>
          <w:bCs/>
          <w:i/>
          <w:iCs/>
          <w:sz w:val="28"/>
          <w:szCs w:val="28"/>
        </w:rPr>
      </w:pPr>
      <w:r>
        <w:t xml:space="preserve">Though </w:t>
      </w:r>
      <w:r w:rsidR="00312083">
        <w:t xml:space="preserve">Schweitzer was at first </w:t>
      </w:r>
      <w:r>
        <w:t>doubtful</w:t>
      </w:r>
      <w:r w:rsidR="001B3AD0">
        <w:t>—</w:t>
      </w:r>
      <w:r>
        <w:t xml:space="preserve">because soft tissues and red blood cells should never have survived </w:t>
      </w:r>
      <w:r w:rsidR="00CD5E55">
        <w:t xml:space="preserve">intact </w:t>
      </w:r>
      <w:r w:rsidR="009746E3">
        <w:t xml:space="preserve">over </w:t>
      </w:r>
      <w:r w:rsidR="00CD5E55">
        <w:t xml:space="preserve">a period of </w:t>
      </w:r>
      <w:r w:rsidR="009746E3">
        <w:t>millions of years</w:t>
      </w:r>
      <w:r w:rsidR="001B3AD0">
        <w:t xml:space="preserve">—she </w:t>
      </w:r>
      <w:r w:rsidR="00CD5E55">
        <w:t xml:space="preserve">did some further analysis and </w:t>
      </w:r>
      <w:r>
        <w:t xml:space="preserve">went on to find tiny blood vessels in the bone sample </w:t>
      </w:r>
      <w:r w:rsidR="001B3AD0">
        <w:t xml:space="preserve">that </w:t>
      </w:r>
      <w:r>
        <w:t xml:space="preserve">contained </w:t>
      </w:r>
      <w:r w:rsidR="009746E3">
        <w:t xml:space="preserve">round </w:t>
      </w:r>
      <w:r>
        <w:t>red blood cells</w:t>
      </w:r>
      <w:r w:rsidR="001B3AD0">
        <w:t>,</w:t>
      </w:r>
      <w:r>
        <w:t xml:space="preserve"> which she labeled “</w:t>
      </w:r>
      <w:r w:rsidR="009746E3">
        <w:t>round microstructures</w:t>
      </w:r>
      <w:r>
        <w:t xml:space="preserve">” in order to avoid the obvious controversy </w:t>
      </w:r>
      <w:r w:rsidR="001B3AD0">
        <w:t xml:space="preserve">it </w:t>
      </w:r>
      <w:r>
        <w:t>would stir</w:t>
      </w:r>
      <w:r w:rsidR="00F12B75">
        <w:t>. P</w:t>
      </w:r>
      <w:r w:rsidR="00376740">
        <w:t xml:space="preserve">erhaps </w:t>
      </w:r>
      <w:r w:rsidR="00F12B75">
        <w:t xml:space="preserve">she also wanted to </w:t>
      </w:r>
      <w:r w:rsidR="00376740">
        <w:t>steer clear of anything suggesting a younger age of the earth</w:t>
      </w:r>
      <w:r>
        <w:t xml:space="preserve">. She also found evidence of </w:t>
      </w:r>
      <w:proofErr w:type="spellStart"/>
      <w:r>
        <w:t>heme</w:t>
      </w:r>
      <w:proofErr w:type="spellEnd"/>
      <w:r>
        <w:t xml:space="preserve"> </w:t>
      </w:r>
      <w:r w:rsidR="001B3AD0">
        <w:t xml:space="preserve">(part of the oxygen-carrying hemoglobin protein) </w:t>
      </w:r>
      <w:r>
        <w:t>in the bones</w:t>
      </w:r>
      <w:r w:rsidR="00376740">
        <w:t xml:space="preserve">. This </w:t>
      </w:r>
      <w:r w:rsidR="00CD5E55">
        <w:t xml:space="preserve">was further evidence that </w:t>
      </w:r>
      <w:r w:rsidR="00F12B75">
        <w:t xml:space="preserve">Schweitzer’s </w:t>
      </w:r>
      <w:r w:rsidR="00F871FC">
        <w:t>“</w:t>
      </w:r>
      <w:r w:rsidR="00CD5E55">
        <w:t>round microstructures</w:t>
      </w:r>
      <w:r w:rsidR="00F871FC">
        <w:t>” were indeed red blood cells.</w:t>
      </w:r>
    </w:p>
    <w:p w:rsidR="009746E3" w:rsidRDefault="009746E3" w:rsidP="004D45F0">
      <w:pPr>
        <w:jc w:val="both"/>
      </w:pPr>
    </w:p>
    <w:p w:rsidR="00951D4C" w:rsidRDefault="00F12B75" w:rsidP="004D45F0">
      <w:pPr>
        <w:jc w:val="both"/>
      </w:pPr>
      <w:r>
        <w:t>W</w:t>
      </w:r>
      <w:r w:rsidR="009746E3">
        <w:t>as Schweitzer’s discover</w:t>
      </w:r>
      <w:r w:rsidR="00CD5E55">
        <w:t>y</w:t>
      </w:r>
      <w:r w:rsidR="009746E3">
        <w:t xml:space="preserve"> an isolated fluke?</w:t>
      </w:r>
      <w:r w:rsidR="00AA19E7">
        <w:t xml:space="preserve"> </w:t>
      </w:r>
      <w:r w:rsidR="00263875">
        <w:t>Since her initial findings</w:t>
      </w:r>
      <w:r w:rsidR="001B3AD0">
        <w:t>,</w:t>
      </w:r>
      <w:r w:rsidR="00263875">
        <w:t xml:space="preserve"> she and </w:t>
      </w:r>
      <w:r w:rsidR="00376740">
        <w:t>her lab technician</w:t>
      </w:r>
      <w:r w:rsidR="00263875">
        <w:t xml:space="preserve"> Jennifer </w:t>
      </w:r>
      <w:proofErr w:type="spellStart"/>
      <w:proofErr w:type="gramStart"/>
      <w:r w:rsidR="00263875">
        <w:t>Wittmeyer</w:t>
      </w:r>
      <w:proofErr w:type="spellEnd"/>
      <w:r w:rsidR="00DF2787">
        <w:t>,</w:t>
      </w:r>
      <w:proofErr w:type="gramEnd"/>
      <w:r w:rsidR="00263875">
        <w:t xml:space="preserve"> have found blood vessels, bone-building cells</w:t>
      </w:r>
      <w:r w:rsidR="00951D4C">
        <w:t>, collagen</w:t>
      </w:r>
      <w:r w:rsidR="00263875">
        <w:t xml:space="preserve"> and connective tissue in another T. Rex </w:t>
      </w:r>
      <w:r>
        <w:t xml:space="preserve">specimen </w:t>
      </w:r>
      <w:r w:rsidR="00263875">
        <w:t>and in a supposed 300,00</w:t>
      </w:r>
      <w:r w:rsidR="00376740">
        <w:t>0</w:t>
      </w:r>
      <w:r w:rsidR="00637B7B">
        <w:t>-</w:t>
      </w:r>
      <w:r w:rsidR="00263875">
        <w:t>year</w:t>
      </w:r>
      <w:r w:rsidR="00637B7B">
        <w:t>-</w:t>
      </w:r>
      <w:r w:rsidR="00263875">
        <w:t xml:space="preserve">old woolly mammoth. </w:t>
      </w:r>
      <w:r w:rsidR="002B0776" w:rsidRPr="002B0776">
        <w:t>They</w:t>
      </w:r>
      <w:r w:rsidR="00F40849">
        <w:t>’</w:t>
      </w:r>
      <w:r w:rsidR="002B0776" w:rsidRPr="002B0776">
        <w:t xml:space="preserve">ve even found </w:t>
      </w:r>
      <w:r>
        <w:t>molecules striking</w:t>
      </w:r>
      <w:r w:rsidR="00637B7B">
        <w:t>ly</w:t>
      </w:r>
      <w:r>
        <w:t xml:space="preserve"> similar to </w:t>
      </w:r>
      <w:r w:rsidR="002B0776" w:rsidRPr="002B0776">
        <w:t>DNA, though Schweitzer is quick to note that she hasn</w:t>
      </w:r>
      <w:r w:rsidR="00F40849">
        <w:t>’</w:t>
      </w:r>
      <w:r w:rsidR="002B0776" w:rsidRPr="002B0776">
        <w:t xml:space="preserve">t proven </w:t>
      </w:r>
      <w:r w:rsidR="00DF2787">
        <w:t xml:space="preserve">that </w:t>
      </w:r>
      <w:r w:rsidR="002B0776" w:rsidRPr="002B0776">
        <w:t xml:space="preserve">they really are DNA. </w:t>
      </w:r>
      <w:r>
        <w:t xml:space="preserve">The presence of these </w:t>
      </w:r>
      <w:r w:rsidR="00951D4C">
        <w:t>tissues mark</w:t>
      </w:r>
      <w:r w:rsidR="00637B7B">
        <w:t>s</w:t>
      </w:r>
      <w:r w:rsidR="00951D4C">
        <w:t xml:space="preserve"> the age of the specimens as much younger</w:t>
      </w:r>
      <w:r>
        <w:t xml:space="preserve"> than previously thought possible</w:t>
      </w:r>
      <w:r w:rsidR="00637B7B">
        <w:t>—</w:t>
      </w:r>
      <w:r>
        <w:t>less than several thousands of years old</w:t>
      </w:r>
      <w:r w:rsidR="00951D4C">
        <w:t xml:space="preserve">. Collagen for instance, when </w:t>
      </w:r>
      <w:r w:rsidR="00951D4C" w:rsidRPr="00951D4C">
        <w:t>locked in bone</w:t>
      </w:r>
      <w:r w:rsidR="00637B7B">
        <w:t>,</w:t>
      </w:r>
      <w:r w:rsidR="00951D4C" w:rsidRPr="00951D4C">
        <w:t xml:space="preserve"> should not be older than </w:t>
      </w:r>
      <w:r w:rsidR="00DF2787">
        <w:t xml:space="preserve">a maximum of </w:t>
      </w:r>
      <w:r w:rsidR="00951D4C" w:rsidRPr="00951D4C">
        <w:t>30,000 years</w:t>
      </w:r>
      <w:r w:rsidR="00951D4C">
        <w:t xml:space="preserve"> according to </w:t>
      </w:r>
      <w:r w:rsidR="00ED0DA7">
        <w:t xml:space="preserve">models built from </w:t>
      </w:r>
      <w:r w:rsidR="00951D4C">
        <w:t>empirical laboratory results.</w:t>
      </w:r>
      <w:r w:rsidR="00ED0DA7">
        <w:t xml:space="preserve"> This is the </w:t>
      </w:r>
      <w:r w:rsidR="00DF2787">
        <w:t xml:space="preserve">primary </w:t>
      </w:r>
      <w:r w:rsidR="00ED0DA7">
        <w:t xml:space="preserve">reason that paleontologists over the past 300 years have not bothered to look for such </w:t>
      </w:r>
      <w:r w:rsidR="00AE472F">
        <w:t xml:space="preserve">soft </w:t>
      </w:r>
      <w:r w:rsidR="00ED0DA7">
        <w:t>organic materials.</w:t>
      </w:r>
      <w:r w:rsidR="002B0776">
        <w:t xml:space="preserve">  </w:t>
      </w:r>
      <w:r w:rsidR="00DF2787">
        <w:t xml:space="preserve">Biologists also </w:t>
      </w:r>
      <w:r w:rsidR="002B0776">
        <w:t>insist that DNA cannot exist in natural environments longer than 10,000 years.</w:t>
      </w:r>
    </w:p>
    <w:p w:rsidR="00ED0DA7" w:rsidRDefault="00ED0DA7" w:rsidP="004D45F0">
      <w:pPr>
        <w:jc w:val="both"/>
      </w:pPr>
    </w:p>
    <w:p w:rsidR="00263875" w:rsidRDefault="00263875" w:rsidP="004D45F0">
      <w:pPr>
        <w:jc w:val="both"/>
      </w:pPr>
      <w:r>
        <w:t xml:space="preserve">Rather than </w:t>
      </w:r>
      <w:r w:rsidR="009F1D23">
        <w:t xml:space="preserve">daring </w:t>
      </w:r>
      <w:r>
        <w:t>to suggest that the specimens might not be millions of years old</w:t>
      </w:r>
      <w:r w:rsidR="00AE472F">
        <w:t>,</w:t>
      </w:r>
      <w:r w:rsidR="002B0776">
        <w:t xml:space="preserve"> or</w:t>
      </w:r>
      <w:r w:rsidR="00F12B75">
        <w:t xml:space="preserve"> entering the forbidden territory of</w:t>
      </w:r>
      <w:r w:rsidR="002B0776">
        <w:t xml:space="preserve"> calling into question the method</w:t>
      </w:r>
      <w:r w:rsidR="009F1D23">
        <w:t>s</w:t>
      </w:r>
      <w:r w:rsidR="002B0776">
        <w:t xml:space="preserve"> used to date the specimens</w:t>
      </w:r>
      <w:r>
        <w:t xml:space="preserve">, these scientists have instead </w:t>
      </w:r>
      <w:r w:rsidR="00F12B75">
        <w:t>chose</w:t>
      </w:r>
      <w:r w:rsidR="00637B7B">
        <w:t>n</w:t>
      </w:r>
      <w:r w:rsidR="00F12B75">
        <w:t xml:space="preserve"> to </w:t>
      </w:r>
      <w:r>
        <w:t>question</w:t>
      </w:r>
      <w:r w:rsidR="00F12B75">
        <w:t xml:space="preserve"> </w:t>
      </w:r>
      <w:r>
        <w:t xml:space="preserve">our understanding of the processes </w:t>
      </w:r>
      <w:r>
        <w:lastRenderedPageBreak/>
        <w:t xml:space="preserve">of decay. </w:t>
      </w:r>
      <w:r w:rsidR="00DF2787">
        <w:t>A</w:t>
      </w:r>
      <w:r>
        <w:t>n interesting comment regarding these discoveries was made by Thomas Holtz Jr., of the University of Maryland</w:t>
      </w:r>
      <w:r w:rsidR="00376740">
        <w:t>.</w:t>
      </w:r>
    </w:p>
    <w:p w:rsidR="00263875" w:rsidRDefault="00263875" w:rsidP="004D45F0">
      <w:pPr>
        <w:jc w:val="both"/>
      </w:pPr>
    </w:p>
    <w:p w:rsidR="00263875" w:rsidRDefault="00263875" w:rsidP="00C1358C">
      <w:pPr>
        <w:ind w:left="288"/>
        <w:jc w:val="both"/>
      </w:pPr>
      <w:r>
        <w:t>“</w:t>
      </w:r>
      <w:r w:rsidRPr="00263875">
        <w:rPr>
          <w:i/>
        </w:rPr>
        <w:t>There’s a lot of really basic stuff in nature that people just make assumptions about.</w:t>
      </w:r>
      <w:r>
        <w:t>”</w:t>
      </w:r>
    </w:p>
    <w:p w:rsidR="00F67534" w:rsidRDefault="00F67534" w:rsidP="004D45F0">
      <w:pPr>
        <w:ind w:left="720"/>
        <w:jc w:val="both"/>
      </w:pPr>
    </w:p>
    <w:p w:rsidR="00F67534" w:rsidRDefault="00F12B75" w:rsidP="004D45F0">
      <w:pPr>
        <w:jc w:val="both"/>
      </w:pPr>
      <w:r>
        <w:t xml:space="preserve">Though </w:t>
      </w:r>
      <w:r w:rsidR="00DF2787">
        <w:t xml:space="preserve">perhaps </w:t>
      </w:r>
      <w:r>
        <w:t xml:space="preserve">misguided, </w:t>
      </w:r>
      <w:r w:rsidR="00F67534">
        <w:t xml:space="preserve">His honesty is refreshing. </w:t>
      </w:r>
      <w:r w:rsidR="009A3EE7">
        <w:t>His</w:t>
      </w:r>
      <w:r w:rsidR="002B0776">
        <w:t xml:space="preserve"> comment </w:t>
      </w:r>
      <w:r w:rsidR="00DF2787">
        <w:t xml:space="preserve">belies the awareness </w:t>
      </w:r>
      <w:r w:rsidR="002B0776">
        <w:t xml:space="preserve">that something is definitely amiss </w:t>
      </w:r>
      <w:r w:rsidR="00DF2787">
        <w:t>with the science around these discoveries</w:t>
      </w:r>
      <w:r w:rsidR="002B0776">
        <w:t xml:space="preserve">. </w:t>
      </w:r>
      <w:r>
        <w:t>After a lifetime of indoctrination, i</w:t>
      </w:r>
      <w:r w:rsidR="00376740">
        <w:t xml:space="preserve">s it possible that </w:t>
      </w:r>
      <w:r w:rsidR="00F67534">
        <w:t xml:space="preserve">the age of </w:t>
      </w:r>
      <w:r w:rsidR="00376740">
        <w:t xml:space="preserve">the </w:t>
      </w:r>
      <w:r w:rsidR="00F67534">
        <w:t xml:space="preserve">dinosaurs </w:t>
      </w:r>
      <w:r w:rsidR="009A3EE7">
        <w:t xml:space="preserve">could </w:t>
      </w:r>
      <w:r w:rsidR="00F67534">
        <w:t xml:space="preserve">be one of those basic things in nature that </w:t>
      </w:r>
      <w:r>
        <w:t xml:space="preserve">researchers </w:t>
      </w:r>
      <w:r w:rsidR="00F67534">
        <w:t>just make assumptions about?</w:t>
      </w:r>
    </w:p>
    <w:p w:rsidR="00263875" w:rsidRDefault="00263875" w:rsidP="004D45F0">
      <w:pPr>
        <w:ind w:left="720"/>
        <w:jc w:val="both"/>
      </w:pPr>
    </w:p>
    <w:p w:rsidR="00263875" w:rsidRDefault="00F431AD" w:rsidP="004D45F0">
      <w:pPr>
        <w:pStyle w:val="Heading2"/>
        <w:jc w:val="both"/>
      </w:pPr>
      <w:bookmarkStart w:id="62" w:name="_Toc441084005"/>
      <w:proofErr w:type="gramStart"/>
      <w:r>
        <w:t>D</w:t>
      </w:r>
      <w:r w:rsidR="008311A4" w:rsidRPr="008311A4">
        <w:t xml:space="preserve">inosaurs </w:t>
      </w:r>
      <w:r w:rsidR="00DF2787">
        <w:t xml:space="preserve">living next to </w:t>
      </w:r>
      <w:r w:rsidR="00190A44">
        <w:t>m</w:t>
      </w:r>
      <w:r w:rsidR="00637B7B">
        <w:t>a</w:t>
      </w:r>
      <w:r w:rsidR="00637B7B" w:rsidRPr="008311A4">
        <w:t>n</w:t>
      </w:r>
      <w:r w:rsidR="008311A4" w:rsidRPr="008311A4">
        <w:t>?</w:t>
      </w:r>
      <w:bookmarkEnd w:id="62"/>
      <w:proofErr w:type="gramEnd"/>
    </w:p>
    <w:p w:rsidR="00F431AD" w:rsidRDefault="00F431AD" w:rsidP="004D45F0">
      <w:pPr>
        <w:jc w:val="both"/>
      </w:pPr>
    </w:p>
    <w:p w:rsidR="004D3432" w:rsidRDefault="004D3432" w:rsidP="004D45F0">
      <w:pPr>
        <w:jc w:val="both"/>
      </w:pPr>
      <w:r>
        <w:t xml:space="preserve">Though secular scientists are </w:t>
      </w:r>
      <w:r w:rsidR="00A57F07">
        <w:t>insisting</w:t>
      </w:r>
      <w:r>
        <w:t xml:space="preserve"> that dinosaurs became extinct 65 million years ago, there is </w:t>
      </w:r>
      <w:r w:rsidR="00A57F07">
        <w:t xml:space="preserve">a large body of </w:t>
      </w:r>
      <w:r>
        <w:t xml:space="preserve">evidence that dinosaurs and man coexisted </w:t>
      </w:r>
      <w:r w:rsidR="00A57F07">
        <w:t>only a few thousand</w:t>
      </w:r>
      <w:r>
        <w:t xml:space="preserve"> and perhaps as recently as hundreds of years ago. While this is </w:t>
      </w:r>
      <w:r w:rsidR="006830AC">
        <w:t xml:space="preserve">a </w:t>
      </w:r>
      <w:r>
        <w:t xml:space="preserve">topic that should be studied thoroughly, </w:t>
      </w:r>
      <w:r w:rsidR="00A57F07">
        <w:t xml:space="preserve">a </w:t>
      </w:r>
      <w:r>
        <w:t>synopsis of some of the evidence</w:t>
      </w:r>
      <w:r w:rsidR="00A57F07">
        <w:t xml:space="preserve"> is presented here</w:t>
      </w:r>
      <w:r>
        <w:t>.</w:t>
      </w:r>
      <w:r w:rsidR="00A57F07">
        <w:br/>
      </w:r>
    </w:p>
    <w:p w:rsidR="004D3432" w:rsidRDefault="004D3432" w:rsidP="004D45F0">
      <w:pPr>
        <w:jc w:val="both"/>
      </w:pPr>
    </w:p>
    <w:p w:rsidR="00355A40" w:rsidRPr="00355A40" w:rsidRDefault="001769DE" w:rsidP="00FC1F5E">
      <w:pPr>
        <w:pStyle w:val="ListParagraph"/>
        <w:numPr>
          <w:ilvl w:val="0"/>
          <w:numId w:val="13"/>
        </w:numPr>
        <w:ind w:left="360"/>
        <w:jc w:val="both"/>
        <w:rPr>
          <w:rStyle w:val="Heading3Char"/>
          <w:rFonts w:asciiTheme="minorHAnsi" w:eastAsiaTheme="minorEastAsia" w:hAnsiTheme="minorHAnsi"/>
          <w:b w:val="0"/>
          <w:bCs w:val="0"/>
          <w:sz w:val="20"/>
          <w:szCs w:val="24"/>
        </w:rPr>
      </w:pPr>
      <w:r w:rsidRPr="00F431AD">
        <w:rPr>
          <w:rStyle w:val="Heading3Char"/>
        </w:rPr>
        <w:t>A</w:t>
      </w:r>
      <w:r w:rsidR="00EF5668" w:rsidRPr="00F431AD">
        <w:rPr>
          <w:rStyle w:val="Heading3Char"/>
        </w:rPr>
        <w:t xml:space="preserve">rtifacts and </w:t>
      </w:r>
      <w:r w:rsidR="004D3432" w:rsidRPr="00F431AD">
        <w:rPr>
          <w:rStyle w:val="Heading3Char"/>
        </w:rPr>
        <w:t>cave paintings</w:t>
      </w:r>
      <w:r w:rsidRPr="00F431AD">
        <w:rPr>
          <w:rStyle w:val="Heading3Char"/>
        </w:rPr>
        <w:t xml:space="preserve"> from all over the world</w:t>
      </w:r>
    </w:p>
    <w:p w:rsidR="00EF5668" w:rsidRDefault="00A57F07" w:rsidP="00355A40">
      <w:pPr>
        <w:pStyle w:val="ListParagraph"/>
        <w:ind w:left="360"/>
        <w:jc w:val="both"/>
      </w:pPr>
      <w:r>
        <w:rPr>
          <w:rStyle w:val="Heading3Char"/>
        </w:rPr>
        <w:br/>
      </w:r>
      <w:r w:rsidR="00DF2787">
        <w:t xml:space="preserve">The </w:t>
      </w:r>
      <w:r w:rsidR="005A371D">
        <w:t xml:space="preserve">history and culture </w:t>
      </w:r>
      <w:r w:rsidR="00DF2787">
        <w:t xml:space="preserve">of the North American Indian </w:t>
      </w:r>
      <w:r w:rsidR="005A371D">
        <w:t>is replete with tales and legends of the Thunderbird</w:t>
      </w:r>
      <w:r w:rsidR="006830AC">
        <w:t>—</w:t>
      </w:r>
      <w:r w:rsidR="005A371D">
        <w:t xml:space="preserve">a great flying reptile. The Sioux people believed that in </w:t>
      </w:r>
      <w:r w:rsidR="005A371D" w:rsidRPr="005A371D">
        <w:t xml:space="preserve">old </w:t>
      </w:r>
      <w:r w:rsidR="005A371D">
        <w:t>times the T</w:t>
      </w:r>
      <w:r w:rsidR="005A371D" w:rsidRPr="005A371D">
        <w:t xml:space="preserve">hunderbirds destroyed dangerous reptilian monsters called the </w:t>
      </w:r>
      <w:proofErr w:type="spellStart"/>
      <w:r w:rsidR="005A371D" w:rsidRPr="005A371D">
        <w:t>Unktehila</w:t>
      </w:r>
      <w:proofErr w:type="spellEnd"/>
      <w:r w:rsidR="005A371D" w:rsidRPr="005A371D">
        <w:t>.</w:t>
      </w:r>
      <w:r w:rsidR="00EF5668">
        <w:br/>
      </w:r>
      <w:r w:rsidR="00EF5668">
        <w:br/>
        <w:t>A</w:t>
      </w:r>
      <w:r w:rsidR="00EF5668" w:rsidRPr="00EF5668">
        <w:t xml:space="preserve"> museum in Manitou Springs, Colorado</w:t>
      </w:r>
      <w:r w:rsidR="007D23F9">
        <w:t>,</w:t>
      </w:r>
      <w:r w:rsidR="00EF5668">
        <w:t xml:space="preserve"> has on display an </w:t>
      </w:r>
      <w:r w:rsidR="00EF5668" w:rsidRPr="00EF5668">
        <w:t>artifact</w:t>
      </w:r>
      <w:r w:rsidR="00EF5668">
        <w:t xml:space="preserve"> of </w:t>
      </w:r>
      <w:r w:rsidR="00EF5668" w:rsidRPr="00EF5668">
        <w:t>a</w:t>
      </w:r>
      <w:r w:rsidR="00EF5668">
        <w:t xml:space="preserve"> carved</w:t>
      </w:r>
      <w:r w:rsidR="00EF5668" w:rsidRPr="00EF5668">
        <w:t xml:space="preserve"> Indian prayer stick </w:t>
      </w:r>
      <w:r w:rsidR="00DF2787">
        <w:t xml:space="preserve">having </w:t>
      </w:r>
      <w:r w:rsidR="00EF5668" w:rsidRPr="00EF5668">
        <w:t xml:space="preserve">a crested head, eyes on both sides, and </w:t>
      </w:r>
      <w:r w:rsidR="00EF5668">
        <w:t xml:space="preserve">a beaked mouth. This striking </w:t>
      </w:r>
      <w:r w:rsidR="00DF2787">
        <w:t xml:space="preserve">relic </w:t>
      </w:r>
      <w:r w:rsidR="00EF5668">
        <w:t xml:space="preserve">bears </w:t>
      </w:r>
      <w:r w:rsidR="00DF2787">
        <w:t xml:space="preserve">very strong </w:t>
      </w:r>
      <w:r w:rsidR="00EF5668">
        <w:t>resemblance to pterodactyl</w:t>
      </w:r>
      <w:r>
        <w:t xml:space="preserve"> fossils</w:t>
      </w:r>
      <w:r w:rsidR="00EF5668">
        <w:t>.</w:t>
      </w:r>
      <w:r w:rsidR="00EF5668">
        <w:rPr>
          <w:rStyle w:val="FootnoteReference"/>
        </w:rPr>
        <w:footnoteReference w:id="70"/>
      </w:r>
      <w:r>
        <w:t xml:space="preserve"> Zoologist and explorer </w:t>
      </w:r>
      <w:r w:rsidR="00AB5553" w:rsidRPr="00AB5553">
        <w:lastRenderedPageBreak/>
        <w:t xml:space="preserve">A. Hyatt </w:t>
      </w:r>
      <w:proofErr w:type="spellStart"/>
      <w:r w:rsidR="00AB5553" w:rsidRPr="00AB5553">
        <w:t>Verrill</w:t>
      </w:r>
      <w:proofErr w:type="spellEnd"/>
      <w:r w:rsidR="00AB5553">
        <w:t xml:space="preserve"> discovered images on Indian pottery </w:t>
      </w:r>
      <w:r w:rsidR="00DF2787">
        <w:t xml:space="preserve">which so </w:t>
      </w:r>
      <w:r w:rsidR="00AB5553">
        <w:t>accurately depict</w:t>
      </w:r>
      <w:r w:rsidR="00DF2787">
        <w:t xml:space="preserve"> </w:t>
      </w:r>
      <w:r w:rsidR="00AB5553">
        <w:t>Pterodactyl</w:t>
      </w:r>
      <w:r w:rsidR="00DF2787">
        <w:t>s</w:t>
      </w:r>
      <w:r w:rsidR="00AB5553">
        <w:t xml:space="preserve"> that he concluded that they must b</w:t>
      </w:r>
      <w:r>
        <w:t>e based on fossi</w:t>
      </w:r>
      <w:r w:rsidR="00DF2787">
        <w:t xml:space="preserve">l discoveries, </w:t>
      </w:r>
      <w:r w:rsidR="00AB5553">
        <w:t xml:space="preserve">however unlikely it may seem that the Indian tribes </w:t>
      </w:r>
      <w:r>
        <w:t xml:space="preserve">would have </w:t>
      </w:r>
      <w:r w:rsidR="00AB5553">
        <w:t xml:space="preserve">had </w:t>
      </w:r>
      <w:r w:rsidR="00DF2787">
        <w:t>paleontologists amongst them</w:t>
      </w:r>
      <w:r w:rsidR="00AB5553">
        <w:t>.</w:t>
      </w:r>
    </w:p>
    <w:p w:rsidR="005A371D" w:rsidRDefault="00EF5668" w:rsidP="00355A40">
      <w:pPr>
        <w:ind w:left="720"/>
        <w:jc w:val="both"/>
      </w:pPr>
      <w:r>
        <w:br/>
      </w:r>
      <w:r w:rsidR="005A371D">
        <w:t>“</w:t>
      </w:r>
      <w:r w:rsidR="005A371D" w:rsidRPr="005A371D">
        <w:rPr>
          <w:i/>
        </w:rPr>
        <w:t xml:space="preserve">The native American Coclé culture of Panama was discovered by A. Hyatt </w:t>
      </w:r>
      <w:proofErr w:type="spellStart"/>
      <w:r w:rsidR="005A371D" w:rsidRPr="005A371D">
        <w:rPr>
          <w:i/>
        </w:rPr>
        <w:t>Verrill</w:t>
      </w:r>
      <w:proofErr w:type="spellEnd"/>
      <w:r w:rsidR="005A371D" w:rsidRPr="005A371D">
        <w:rPr>
          <w:i/>
        </w:rPr>
        <w:t xml:space="preserve">. He noticed the oddly pterosaur-like representations on Coclé pottery and suggested it was so realistic that these </w:t>
      </w:r>
      <w:proofErr w:type="gramStart"/>
      <w:r w:rsidR="005A371D" w:rsidRPr="005A371D">
        <w:rPr>
          <w:i/>
        </w:rPr>
        <w:t>native</w:t>
      </w:r>
      <w:proofErr w:type="gramEnd"/>
      <w:r w:rsidR="005A371D" w:rsidRPr="005A371D">
        <w:rPr>
          <w:i/>
        </w:rPr>
        <w:t xml:space="preserve"> Americans must have been influenced by fossil discoveries. He describes the depiction</w:t>
      </w:r>
      <w:r w:rsidR="00AB5553">
        <w:rPr>
          <w:i/>
        </w:rPr>
        <w:t>… as having ‘</w:t>
      </w:r>
      <w:r w:rsidR="005A371D" w:rsidRPr="005A371D">
        <w:rPr>
          <w:i/>
        </w:rPr>
        <w:t>beak-like jaws armed with sharp teeth, wings with two curved claws, short, pointed tail, reptilian head crest or appendages, and strong hind feet</w:t>
      </w:r>
      <w:r w:rsidR="00AB5553">
        <w:rPr>
          <w:i/>
        </w:rPr>
        <w:t xml:space="preserve"> with five-clawed toes on each.’</w:t>
      </w:r>
      <w:r w:rsidR="005A371D">
        <w:t>”</w:t>
      </w:r>
      <w:r w:rsidR="00AB5553">
        <w:rPr>
          <w:rStyle w:val="FootnoteReference"/>
        </w:rPr>
        <w:footnoteReference w:id="71"/>
      </w:r>
    </w:p>
    <w:p w:rsidR="005A371D" w:rsidRDefault="005A371D" w:rsidP="00355A40">
      <w:pPr>
        <w:jc w:val="both"/>
      </w:pPr>
    </w:p>
    <w:p w:rsidR="00AB5553" w:rsidRDefault="00AB5553" w:rsidP="00355A40">
      <w:pPr>
        <w:ind w:left="288"/>
        <w:jc w:val="both"/>
      </w:pPr>
      <w:r>
        <w:t xml:space="preserve">It is uncanny that there are </w:t>
      </w:r>
      <w:r w:rsidR="003B0242">
        <w:t xml:space="preserve">so </w:t>
      </w:r>
      <w:r>
        <w:t xml:space="preserve">many such </w:t>
      </w:r>
      <w:r w:rsidR="00A57F07">
        <w:t xml:space="preserve">Pterodactyl-like </w:t>
      </w:r>
      <w:r w:rsidR="00DF2787">
        <w:t xml:space="preserve">artifacts </w:t>
      </w:r>
      <w:r>
        <w:t xml:space="preserve">from various parts of the world </w:t>
      </w:r>
      <w:r w:rsidR="007D23F9">
        <w:t xml:space="preserve">that </w:t>
      </w:r>
      <w:r w:rsidR="00A57F07">
        <w:t xml:space="preserve">have </w:t>
      </w:r>
      <w:r w:rsidR="003B0242">
        <w:t xml:space="preserve">specific features </w:t>
      </w:r>
      <w:r w:rsidR="007D23F9">
        <w:t xml:space="preserve">(e.g., head crests, wings, claws and tails) </w:t>
      </w:r>
      <w:r w:rsidR="00DF2787">
        <w:t xml:space="preserve">exactly matching those of the </w:t>
      </w:r>
      <w:r w:rsidR="003B0242">
        <w:t xml:space="preserve">flying </w:t>
      </w:r>
      <w:r w:rsidR="00DF2787">
        <w:t>reptiles</w:t>
      </w:r>
      <w:r w:rsidR="003B0242">
        <w:t xml:space="preserve">. For instance, there are many accounts </w:t>
      </w:r>
      <w:r w:rsidR="007D23F9">
        <w:t xml:space="preserve">of </w:t>
      </w:r>
      <w:r w:rsidR="00DF2787">
        <w:t xml:space="preserve">interactions with </w:t>
      </w:r>
      <w:r w:rsidR="007D23F9">
        <w:t xml:space="preserve">creatures </w:t>
      </w:r>
      <w:r w:rsidR="003B0242">
        <w:t xml:space="preserve">from the </w:t>
      </w:r>
      <w:r w:rsidR="007D23F9">
        <w:t xml:space="preserve">seventeenth </w:t>
      </w:r>
      <w:r w:rsidR="003B0242">
        <w:t xml:space="preserve">century whose descriptions </w:t>
      </w:r>
      <w:r w:rsidR="00A57F07">
        <w:t xml:space="preserve">also </w:t>
      </w:r>
      <w:r w:rsidR="003B0242">
        <w:t xml:space="preserve">match the Pterodactyl </w:t>
      </w:r>
      <w:r w:rsidR="00A57F07">
        <w:t xml:space="preserve">with detailed </w:t>
      </w:r>
      <w:r w:rsidR="003B0242">
        <w:t>accura</w:t>
      </w:r>
      <w:r w:rsidR="00A57F07">
        <w:t>c</w:t>
      </w:r>
      <w:r w:rsidR="003B0242">
        <w:t>y.</w:t>
      </w:r>
      <w:r w:rsidR="003B0242">
        <w:br/>
      </w:r>
    </w:p>
    <w:p w:rsidR="005A371D" w:rsidRPr="00A57F07" w:rsidRDefault="005A371D" w:rsidP="00355A40">
      <w:pPr>
        <w:ind w:left="720"/>
        <w:jc w:val="both"/>
        <w:rPr>
          <w:i/>
        </w:rPr>
      </w:pPr>
      <w:r w:rsidRPr="00A57F07">
        <w:rPr>
          <w:i/>
        </w:rPr>
        <w:t>“</w:t>
      </w:r>
      <w:r w:rsidR="003B0242" w:rsidRPr="00A57F07">
        <w:rPr>
          <w:i/>
        </w:rPr>
        <w:t>…</w:t>
      </w:r>
      <w:r w:rsidR="00A57F07">
        <w:rPr>
          <w:i/>
        </w:rPr>
        <w:t xml:space="preserve">[the] </w:t>
      </w:r>
      <w:r w:rsidRPr="00A57F07">
        <w:rPr>
          <w:i/>
        </w:rPr>
        <w:t>drawing is from a 17</w:t>
      </w:r>
      <w:r w:rsidRPr="00A57F07">
        <w:rPr>
          <w:i/>
          <w:vertAlign w:val="superscript"/>
        </w:rPr>
        <w:t>th</w:t>
      </w:r>
      <w:r w:rsidRPr="00A57F07">
        <w:rPr>
          <w:i/>
        </w:rPr>
        <w:t xml:space="preserve"> century German tract about the dangers of witches and w</w:t>
      </w:r>
      <w:r w:rsidR="003B0242" w:rsidRPr="00A57F07">
        <w:rPr>
          <w:i/>
        </w:rPr>
        <w:t>itchcraft….</w:t>
      </w:r>
      <w:r w:rsidRPr="00A57F07">
        <w:rPr>
          <w:i/>
        </w:rPr>
        <w:t xml:space="preserve">The pterosaurs depicted flying in the background, with characteristic </w:t>
      </w:r>
      <w:proofErr w:type="spellStart"/>
      <w:r w:rsidRPr="00A57F07">
        <w:rPr>
          <w:i/>
        </w:rPr>
        <w:t>headcrests</w:t>
      </w:r>
      <w:proofErr w:type="spellEnd"/>
      <w:r w:rsidRPr="00A57F07">
        <w:rPr>
          <w:i/>
        </w:rPr>
        <w:t xml:space="preserve"> and tails, were apparently associated with witches.</w:t>
      </w:r>
      <w:r w:rsidR="003B0242" w:rsidRPr="00A57F07">
        <w:rPr>
          <w:i/>
        </w:rPr>
        <w:t>”</w:t>
      </w:r>
      <w:r w:rsidR="003B0242" w:rsidRPr="00A57F07">
        <w:rPr>
          <w:rStyle w:val="FootnoteReference"/>
          <w:i/>
        </w:rPr>
        <w:footnoteReference w:id="72"/>
      </w:r>
    </w:p>
    <w:p w:rsidR="003B0242" w:rsidRDefault="003B0242" w:rsidP="00355A40">
      <w:pPr>
        <w:ind w:left="720"/>
        <w:jc w:val="both"/>
      </w:pPr>
    </w:p>
    <w:p w:rsidR="003B0242" w:rsidRDefault="003B0242" w:rsidP="00355A40">
      <w:pPr>
        <w:ind w:left="288"/>
        <w:jc w:val="both"/>
      </w:pPr>
      <w:r>
        <w:t>A</w:t>
      </w:r>
      <w:r w:rsidR="00DF2787">
        <w:t>nd a</w:t>
      </w:r>
      <w:r>
        <w:t xml:space="preserve">nother remarkable </w:t>
      </w:r>
      <w:r w:rsidR="007D23F9">
        <w:t>seventeenth-</w:t>
      </w:r>
      <w:r>
        <w:t>century example from Rome:</w:t>
      </w:r>
    </w:p>
    <w:p w:rsidR="003B0242" w:rsidRDefault="003B0242" w:rsidP="00355A40">
      <w:pPr>
        <w:jc w:val="both"/>
      </w:pPr>
    </w:p>
    <w:p w:rsidR="003B0242" w:rsidRDefault="003B0242" w:rsidP="00355A40">
      <w:pPr>
        <w:ind w:left="720"/>
        <w:jc w:val="both"/>
      </w:pPr>
      <w:r>
        <w:t>“</w:t>
      </w:r>
      <w:r w:rsidR="001769DE" w:rsidRPr="001769DE">
        <w:rPr>
          <w:i/>
        </w:rPr>
        <w:t>A dragon was said to live in the wetlands near Rome in December of 1691. This creature lived in a cave and supposedly terrorized the local population</w:t>
      </w:r>
      <w:r w:rsidR="001769DE">
        <w:rPr>
          <w:i/>
        </w:rPr>
        <w:t>..</w:t>
      </w:r>
      <w:r w:rsidR="001769DE" w:rsidRPr="001769DE">
        <w:rPr>
          <w:i/>
        </w:rPr>
        <w:t xml:space="preserve">. The most remarkable thing about the animal is </w:t>
      </w:r>
      <w:r w:rsidR="001769DE" w:rsidRPr="00572C27">
        <w:rPr>
          <w:b/>
          <w:i/>
        </w:rPr>
        <w:t xml:space="preserve">the clear head crest </w:t>
      </w:r>
      <w:r w:rsidR="001769DE" w:rsidRPr="00572C27">
        <w:rPr>
          <w:b/>
          <w:i/>
        </w:rPr>
        <w:lastRenderedPageBreak/>
        <w:t>and the dual piece of skin from the crest</w:t>
      </w:r>
      <w:r w:rsidR="001769DE" w:rsidRPr="001769DE">
        <w:rPr>
          <w:i/>
        </w:rPr>
        <w:t xml:space="preserve">. Five digits were clearly visible for each foot, of the proper length and with the first shorter and offset from the rest as is proper for the </w:t>
      </w:r>
      <w:proofErr w:type="spellStart"/>
      <w:r w:rsidR="001769DE" w:rsidRPr="001769DE">
        <w:rPr>
          <w:i/>
        </w:rPr>
        <w:t>Scaphognathus</w:t>
      </w:r>
      <w:proofErr w:type="spellEnd"/>
      <w:r w:rsidR="001769DE" w:rsidRPr="001769DE">
        <w:rPr>
          <w:i/>
        </w:rPr>
        <w:t xml:space="preserve">. There is a hint of </w:t>
      </w:r>
      <w:r w:rsidR="001769DE" w:rsidRPr="00572C27">
        <w:rPr>
          <w:b/>
          <w:i/>
        </w:rPr>
        <w:t>a wing claw</w:t>
      </w:r>
      <w:r w:rsidR="001769DE" w:rsidRPr="001769DE">
        <w:rPr>
          <w:i/>
        </w:rPr>
        <w:t xml:space="preserve"> on the far wing where it curves forward. The </w:t>
      </w:r>
      <w:r w:rsidR="00572C27" w:rsidRPr="00572C27">
        <w:rPr>
          <w:b/>
          <w:i/>
        </w:rPr>
        <w:t>m</w:t>
      </w:r>
      <w:r w:rsidR="00F40849" w:rsidRPr="00572C27">
        <w:rPr>
          <w:b/>
          <w:i/>
        </w:rPr>
        <w:t>embrane</w:t>
      </w:r>
      <w:r w:rsidR="001769DE" w:rsidRPr="00572C27">
        <w:rPr>
          <w:b/>
          <w:i/>
        </w:rPr>
        <w:t xml:space="preserve"> wings</w:t>
      </w:r>
      <w:r w:rsidR="001769DE" w:rsidRPr="001769DE">
        <w:rPr>
          <w:i/>
        </w:rPr>
        <w:t xml:space="preserve"> are in front of the legs, on the vertebrae, matching the fossils. The femur is properly shown as a single bone. The tibia and fibula, the twin lower leg bones, are visible too. Although some have suggested that it could be a fossil or a faked composite, </w:t>
      </w:r>
      <w:r w:rsidR="001769DE" w:rsidRPr="00572C27">
        <w:rPr>
          <w:b/>
          <w:i/>
        </w:rPr>
        <w:t>it is much too accurate to be a fabrication</w:t>
      </w:r>
      <w:r w:rsidR="001769DE" w:rsidRPr="001769DE">
        <w:rPr>
          <w:i/>
        </w:rPr>
        <w:t>. The survival of the skin suggests that it is not a fossil since it includes accurate wing features, a head crest, and the ears.</w:t>
      </w:r>
      <w:r>
        <w:t>”</w:t>
      </w:r>
      <w:r w:rsidR="001769DE">
        <w:rPr>
          <w:rStyle w:val="FootnoteReference"/>
        </w:rPr>
        <w:footnoteReference w:id="73"/>
      </w:r>
    </w:p>
    <w:p w:rsidR="005A371D" w:rsidRDefault="005A371D" w:rsidP="00355A40">
      <w:pPr>
        <w:jc w:val="both"/>
      </w:pPr>
    </w:p>
    <w:p w:rsidR="00C95BD5" w:rsidRDefault="00572C27" w:rsidP="00355A40">
      <w:pPr>
        <w:ind w:left="288"/>
        <w:jc w:val="both"/>
      </w:pPr>
      <w:r>
        <w:t>Further evidence is found in s</w:t>
      </w:r>
      <w:r w:rsidR="00C95BD5" w:rsidRPr="00C95BD5">
        <w:t xml:space="preserve">ome of the beautiful French chateaus built </w:t>
      </w:r>
      <w:r w:rsidR="00C95BD5">
        <w:t xml:space="preserve">prior to the </w:t>
      </w:r>
      <w:r w:rsidR="00C95BD5" w:rsidRPr="00C95BD5">
        <w:t xml:space="preserve">early 1500s </w:t>
      </w:r>
      <w:r w:rsidR="00C95BD5">
        <w:t xml:space="preserve">such as </w:t>
      </w:r>
      <w:r w:rsidR="00C95BD5" w:rsidRPr="00C95BD5">
        <w:t xml:space="preserve">Château de Chambord, Château de Blois, and Château </w:t>
      </w:r>
      <w:proofErr w:type="spellStart"/>
      <w:r w:rsidR="00C95BD5" w:rsidRPr="00C95BD5">
        <w:t>Azay</w:t>
      </w:r>
      <w:proofErr w:type="spellEnd"/>
      <w:r w:rsidR="00C95BD5" w:rsidRPr="00C95BD5">
        <w:t>-</w:t>
      </w:r>
      <w:r w:rsidR="00C95BD5">
        <w:t>le-Rideau</w:t>
      </w:r>
      <w:r w:rsidR="007D23F9">
        <w:t>,</w:t>
      </w:r>
      <w:r>
        <w:t xml:space="preserve"> which</w:t>
      </w:r>
      <w:r w:rsidR="00C95BD5" w:rsidRPr="00C95BD5">
        <w:t xml:space="preserve"> have </w:t>
      </w:r>
      <w:r w:rsidR="00C95BD5">
        <w:t xml:space="preserve">beautiful and detailed </w:t>
      </w:r>
      <w:r w:rsidR="00C95BD5" w:rsidRPr="00C95BD5">
        <w:t xml:space="preserve">dragon illustrations carved into their walls, ceilings and furniture. </w:t>
      </w:r>
      <w:r w:rsidR="00C95BD5">
        <w:t xml:space="preserve">These illustrations bear remarkable likeness </w:t>
      </w:r>
      <w:r w:rsidR="00C95BD5" w:rsidRPr="00C95BD5">
        <w:t xml:space="preserve">to </w:t>
      </w:r>
      <w:r w:rsidR="00C95BD5">
        <w:t xml:space="preserve">specific </w:t>
      </w:r>
      <w:proofErr w:type="gramStart"/>
      <w:r w:rsidR="00C95BD5" w:rsidRPr="00C95BD5">
        <w:t>dinosaurs</w:t>
      </w:r>
      <w:proofErr w:type="gramEnd"/>
      <w:r w:rsidR="00C95BD5" w:rsidRPr="00C95BD5">
        <w:t xml:space="preserve"> </w:t>
      </w:r>
      <w:r w:rsidR="00C95BD5">
        <w:t xml:space="preserve">species such as </w:t>
      </w:r>
      <w:proofErr w:type="spellStart"/>
      <w:r w:rsidR="00C95BD5" w:rsidRPr="00C95BD5">
        <w:t>Plateosaurus</w:t>
      </w:r>
      <w:proofErr w:type="spellEnd"/>
      <w:r w:rsidR="00C95BD5" w:rsidRPr="00C95BD5">
        <w:t xml:space="preserve"> and </w:t>
      </w:r>
      <w:proofErr w:type="spellStart"/>
      <w:r w:rsidR="00C95BD5" w:rsidRPr="00C95BD5">
        <w:t>Thecodontosaurus</w:t>
      </w:r>
      <w:proofErr w:type="spellEnd"/>
      <w:r w:rsidR="00C95BD5" w:rsidRPr="00C95BD5">
        <w:t>.</w:t>
      </w:r>
      <w:r w:rsidR="00C95BD5">
        <w:t xml:space="preserve"> Though in today’s culture we think of the word “dragon” to mean a huge flying fire-breathing lizard, rem</w:t>
      </w:r>
      <w:r>
        <w:t>ember that the term “dinosaur” (meaning</w:t>
      </w:r>
      <w:r w:rsidR="000D325F">
        <w:t xml:space="preserve"> literally “</w:t>
      </w:r>
      <w:r>
        <w:t>great lizard</w:t>
      </w:r>
      <w:r w:rsidR="000432D7">
        <w:t>”</w:t>
      </w:r>
      <w:r>
        <w:t>)</w:t>
      </w:r>
      <w:r w:rsidR="00C95BD5">
        <w:t xml:space="preserve"> was </w:t>
      </w:r>
      <w:r w:rsidR="00BB1BA9">
        <w:t xml:space="preserve">not </w:t>
      </w:r>
      <w:r w:rsidR="00C95BD5">
        <w:t xml:space="preserve">coined </w:t>
      </w:r>
      <w:r w:rsidR="00BB1BA9">
        <w:t>until 1841</w:t>
      </w:r>
      <w:r w:rsidR="00C95BD5">
        <w:t>. Prior to that</w:t>
      </w:r>
      <w:r>
        <w:t>,</w:t>
      </w:r>
      <w:r w:rsidR="00C95BD5">
        <w:t xml:space="preserve"> the word “dragon” was used to refer to the variety of giant</w:t>
      </w:r>
      <w:r w:rsidR="00BB1BA9">
        <w:t xml:space="preserve"> lizards</w:t>
      </w:r>
      <w:r>
        <w:t xml:space="preserve"> that were observed in various places on the e</w:t>
      </w:r>
      <w:r w:rsidR="00BB1BA9">
        <w:t xml:space="preserve">arth. </w:t>
      </w:r>
      <w:r w:rsidR="000D325F">
        <w:t>The</w:t>
      </w:r>
      <w:r>
        <w:t xml:space="preserve"> word </w:t>
      </w:r>
      <w:r w:rsidR="000D325F">
        <w:t xml:space="preserve">“dragon” </w:t>
      </w:r>
      <w:r w:rsidR="00BB1BA9">
        <w:t>only took on the legendary, fire</w:t>
      </w:r>
      <w:r w:rsidR="000432D7">
        <w:t>-</w:t>
      </w:r>
      <w:r w:rsidR="00BB1BA9">
        <w:t>breathing tones in the years after 1841.</w:t>
      </w:r>
    </w:p>
    <w:p w:rsidR="00C95BD5" w:rsidRDefault="00C95BD5" w:rsidP="00355A40">
      <w:pPr>
        <w:jc w:val="both"/>
      </w:pPr>
    </w:p>
    <w:p w:rsidR="001769DE" w:rsidRDefault="001769DE" w:rsidP="00355A40">
      <w:pPr>
        <w:ind w:left="288"/>
        <w:jc w:val="both"/>
      </w:pPr>
      <w:r>
        <w:t>Very accurate depictions of specific species of dinosaurs have been included in the pottery, artwork and other artifacts from all over the world</w:t>
      </w:r>
      <w:r w:rsidR="000432D7">
        <w:t xml:space="preserve"> including </w:t>
      </w:r>
      <w:r>
        <w:t>Greece, Rome, Egypt</w:t>
      </w:r>
      <w:r w:rsidR="000432D7">
        <w:t>,</w:t>
      </w:r>
      <w:r>
        <w:t xml:space="preserve"> Europe</w:t>
      </w:r>
      <w:r w:rsidR="009E2B64">
        <w:t xml:space="preserve">, </w:t>
      </w:r>
      <w:r>
        <w:t>Africa</w:t>
      </w:r>
      <w:r w:rsidR="000432D7">
        <w:t>,</w:t>
      </w:r>
      <w:r>
        <w:t xml:space="preserve"> </w:t>
      </w:r>
      <w:r w:rsidR="00572C27">
        <w:t xml:space="preserve">and </w:t>
      </w:r>
      <w:r>
        <w:t>from the Shang Dynasty (</w:t>
      </w:r>
      <w:r w:rsidR="000432D7">
        <w:t xml:space="preserve">eighteenth </w:t>
      </w:r>
      <w:r>
        <w:t xml:space="preserve">century B.C.) </w:t>
      </w:r>
      <w:r w:rsidR="00572C27">
        <w:t xml:space="preserve">to </w:t>
      </w:r>
      <w:r w:rsidR="00AC7999">
        <w:t xml:space="preserve">the </w:t>
      </w:r>
      <w:r w:rsidR="00572C27">
        <w:t>foot</w:t>
      </w:r>
      <w:r w:rsidR="00AC7999">
        <w:t xml:space="preserve">hills of </w:t>
      </w:r>
      <w:r w:rsidR="000432D7">
        <w:t>eighteenth-</w:t>
      </w:r>
      <w:r w:rsidR="00AC7999">
        <w:t>century Zimbabwe.</w:t>
      </w:r>
    </w:p>
    <w:p w:rsidR="00AC7999" w:rsidRDefault="00AC7999" w:rsidP="00355A40">
      <w:pPr>
        <w:jc w:val="both"/>
      </w:pPr>
    </w:p>
    <w:p w:rsidR="00AC7999" w:rsidRDefault="00AC7999" w:rsidP="00880E24">
      <w:pPr>
        <w:ind w:left="576"/>
        <w:jc w:val="both"/>
        <w:rPr>
          <w:i/>
        </w:rPr>
      </w:pPr>
      <w:r>
        <w:rPr>
          <w:i/>
        </w:rPr>
        <w:t>“</w:t>
      </w:r>
      <w:r w:rsidRPr="00AC7999">
        <w:rPr>
          <w:i/>
        </w:rPr>
        <w:t xml:space="preserve">A fantastic mystery has developed over a set of cave paintings found in the </w:t>
      </w:r>
      <w:proofErr w:type="spellStart"/>
      <w:r w:rsidRPr="00AC7999">
        <w:rPr>
          <w:i/>
        </w:rPr>
        <w:t>Gorozomzi</w:t>
      </w:r>
      <w:proofErr w:type="spellEnd"/>
      <w:r w:rsidRPr="00AC7999">
        <w:rPr>
          <w:i/>
        </w:rPr>
        <w:t xml:space="preserve"> Hills, 25 miles from Salisbury. For the paintings include a brontosaurus </w:t>
      </w:r>
      <w:r w:rsidR="00F40849">
        <w:rPr>
          <w:i/>
        </w:rPr>
        <w:t>–</w:t>
      </w:r>
      <w:r w:rsidRPr="00AC7999">
        <w:rPr>
          <w:i/>
        </w:rPr>
        <w:t xml:space="preserve"> the 67-foot, 30-ton-like </w:t>
      </w:r>
      <w:r w:rsidRPr="00AC7999">
        <w:rPr>
          <w:i/>
        </w:rPr>
        <w:lastRenderedPageBreak/>
        <w:t xml:space="preserve">creature scientists believed became extinct millions of years before man appeared on earth. Yet the </w:t>
      </w:r>
      <w:proofErr w:type="gramStart"/>
      <w:r w:rsidRPr="00AC7999">
        <w:rPr>
          <w:i/>
        </w:rPr>
        <w:t>bushmen</w:t>
      </w:r>
      <w:proofErr w:type="gramEnd"/>
      <w:r w:rsidRPr="00AC7999">
        <w:rPr>
          <w:i/>
        </w:rPr>
        <w:t xml:space="preserve"> who did the paintings ruled Rhodesia </w:t>
      </w:r>
      <w:r>
        <w:rPr>
          <w:i/>
        </w:rPr>
        <w:t xml:space="preserve">[Zimbabwe] </w:t>
      </w:r>
      <w:r w:rsidR="000D325F">
        <w:rPr>
          <w:i/>
        </w:rPr>
        <w:t>from only 1500 B.C</w:t>
      </w:r>
      <w:r w:rsidRPr="00AC7999">
        <w:rPr>
          <w:i/>
        </w:rPr>
        <w:t xml:space="preserve">. until a couple of hundred years ago. And the experts agree that the </w:t>
      </w:r>
      <w:proofErr w:type="gramStart"/>
      <w:r w:rsidRPr="00AC7999">
        <w:rPr>
          <w:i/>
        </w:rPr>
        <w:t>bushmen</w:t>
      </w:r>
      <w:proofErr w:type="gramEnd"/>
      <w:r w:rsidRPr="00AC7999">
        <w:rPr>
          <w:i/>
        </w:rPr>
        <w:t xml:space="preserve"> </w:t>
      </w:r>
      <w:r w:rsidR="00572C27">
        <w:rPr>
          <w:i/>
        </w:rPr>
        <w:t xml:space="preserve">always painted from life. </w:t>
      </w:r>
      <w:r w:rsidRPr="00AC7999">
        <w:rPr>
          <w:i/>
        </w:rPr>
        <w:t xml:space="preserve">This belief is borne out by other </w:t>
      </w:r>
      <w:proofErr w:type="spellStart"/>
      <w:r w:rsidRPr="00AC7999">
        <w:rPr>
          <w:i/>
        </w:rPr>
        <w:t>Gorozomzi</w:t>
      </w:r>
      <w:proofErr w:type="spellEnd"/>
      <w:r w:rsidRPr="00AC7999">
        <w:rPr>
          <w:i/>
        </w:rPr>
        <w:t xml:space="preserve"> Hills cave paintings </w:t>
      </w:r>
      <w:r w:rsidR="00F40849">
        <w:rPr>
          <w:i/>
        </w:rPr>
        <w:t>–</w:t>
      </w:r>
      <w:r w:rsidRPr="00AC7999">
        <w:rPr>
          <w:i/>
        </w:rPr>
        <w:t xml:space="preserve"> accurate representations of the elephant, hippo, buck and giraffe.</w:t>
      </w:r>
      <w:r>
        <w:rPr>
          <w:i/>
        </w:rPr>
        <w:t>”</w:t>
      </w:r>
      <w:r>
        <w:rPr>
          <w:rStyle w:val="FootnoteReference"/>
          <w:i/>
        </w:rPr>
        <w:footnoteReference w:id="74"/>
      </w:r>
    </w:p>
    <w:p w:rsidR="00AC7999" w:rsidRDefault="00AC7999" w:rsidP="00355A40">
      <w:pPr>
        <w:jc w:val="both"/>
      </w:pPr>
    </w:p>
    <w:p w:rsidR="00355A40" w:rsidRDefault="00A53F73" w:rsidP="00355A40">
      <w:pPr>
        <w:ind w:left="360"/>
        <w:jc w:val="both"/>
      </w:pPr>
      <w:r>
        <w:t>Such d</w:t>
      </w:r>
      <w:r w:rsidR="00AC7999">
        <w:t>epictions of dinosaurs span millennia of time and much of the globe</w:t>
      </w:r>
      <w:r>
        <w:t>.</w:t>
      </w:r>
      <w:r w:rsidR="00AC7999">
        <w:t xml:space="preserve"> Unless man coexisted with dinosaurs in recent history, how else can </w:t>
      </w:r>
      <w:r w:rsidR="000D325F">
        <w:t xml:space="preserve">the abundance of </w:t>
      </w:r>
      <w:r w:rsidR="00AC7999">
        <w:t xml:space="preserve">accurate and detailed depictions of specific traits of individual dinosaur species </w:t>
      </w:r>
      <w:r>
        <w:t xml:space="preserve">from such diverse </w:t>
      </w:r>
      <w:r w:rsidR="00AE472F">
        <w:t>location</w:t>
      </w:r>
      <w:r>
        <w:t xml:space="preserve">s </w:t>
      </w:r>
      <w:proofErr w:type="gramStart"/>
      <w:r w:rsidR="00AC7999">
        <w:t>be</w:t>
      </w:r>
      <w:proofErr w:type="gramEnd"/>
      <w:r w:rsidR="00AC7999">
        <w:t xml:space="preserve"> explained? </w:t>
      </w:r>
      <w:r>
        <w:t xml:space="preserve">If not </w:t>
      </w:r>
      <w:r w:rsidR="00AC7999">
        <w:t xml:space="preserve">from direct </w:t>
      </w:r>
      <w:r>
        <w:t xml:space="preserve">observation of the </w:t>
      </w:r>
      <w:r w:rsidR="00AC7999">
        <w:t>dinosaurs</w:t>
      </w:r>
      <w:r w:rsidR="00975C44">
        <w:t>,</w:t>
      </w:r>
      <w:r>
        <w:t xml:space="preserve"> are we to imagine that each culture and time period benefited from their own set of paleontologists</w:t>
      </w:r>
      <w:r w:rsidR="000D325F">
        <w:t xml:space="preserve"> who independently came to excellent agreement on the soft features of dinosaurs (those feature not apparent from the skeletal remains)</w:t>
      </w:r>
      <w:r>
        <w:t xml:space="preserve">? Or </w:t>
      </w:r>
      <w:r w:rsidR="000D325F">
        <w:t xml:space="preserve">was there </w:t>
      </w:r>
      <w:r>
        <w:t>perhaps an ancient</w:t>
      </w:r>
      <w:r w:rsidR="00975C44">
        <w:t>,</w:t>
      </w:r>
      <w:r>
        <w:t xml:space="preserve"> yet to be </w:t>
      </w:r>
      <w:r w:rsidR="000D325F">
        <w:t xml:space="preserve">unearthed </w:t>
      </w:r>
      <w:r w:rsidR="00AE472F">
        <w:t xml:space="preserve">crude form of </w:t>
      </w:r>
      <w:r w:rsidR="000D325F">
        <w:t>i</w:t>
      </w:r>
      <w:r w:rsidR="00975C44">
        <w:t xml:space="preserve">nternet </w:t>
      </w:r>
      <w:r>
        <w:t xml:space="preserve">that enabled the </w:t>
      </w:r>
      <w:r w:rsidR="00AE472F">
        <w:t xml:space="preserve">accurate </w:t>
      </w:r>
      <w:r>
        <w:t xml:space="preserve">sharing of this information across cultures and time? </w:t>
      </w:r>
      <w:proofErr w:type="gramStart"/>
      <w:r w:rsidR="000D325F">
        <w:t>[</w:t>
      </w:r>
      <w:r>
        <w:t>Aliens</w:t>
      </w:r>
      <w:r w:rsidR="000D325F">
        <w:t>,</w:t>
      </w:r>
      <w:r>
        <w:t xml:space="preserve"> </w:t>
      </w:r>
      <w:r w:rsidR="00F946D7">
        <w:t>anyone</w:t>
      </w:r>
      <w:r>
        <w:t>?</w:t>
      </w:r>
      <w:r w:rsidR="000D325F">
        <w:t>]</w:t>
      </w:r>
      <w:proofErr w:type="gramEnd"/>
    </w:p>
    <w:p w:rsidR="00AC7999" w:rsidRPr="00AC7999" w:rsidRDefault="00AC7999" w:rsidP="00355A40">
      <w:pPr>
        <w:ind w:left="360"/>
        <w:jc w:val="both"/>
      </w:pPr>
    </w:p>
    <w:p w:rsidR="001769DE" w:rsidRDefault="001769DE" w:rsidP="00355A40">
      <w:pPr>
        <w:jc w:val="both"/>
      </w:pPr>
    </w:p>
    <w:p w:rsidR="00740BCF" w:rsidRPr="00F946D7" w:rsidRDefault="00740BCF" w:rsidP="00FC1F5E">
      <w:pPr>
        <w:pStyle w:val="ListParagraph"/>
        <w:numPr>
          <w:ilvl w:val="0"/>
          <w:numId w:val="13"/>
        </w:numPr>
        <w:ind w:left="360"/>
        <w:jc w:val="both"/>
        <w:rPr>
          <w:rStyle w:val="Heading3Char"/>
        </w:rPr>
      </w:pPr>
      <w:r w:rsidRPr="00F946D7">
        <w:rPr>
          <w:rStyle w:val="Heading3Char"/>
        </w:rPr>
        <w:t>Fossilized h</w:t>
      </w:r>
      <w:r w:rsidR="009352C6" w:rsidRPr="00F946D7">
        <w:rPr>
          <w:rStyle w:val="Heading3Char"/>
        </w:rPr>
        <w:t>uman and dinosaur footprints side by side</w:t>
      </w:r>
    </w:p>
    <w:p w:rsidR="00740BCF" w:rsidRDefault="00740BCF" w:rsidP="00355A40">
      <w:pPr>
        <w:jc w:val="both"/>
        <w:rPr>
          <w:b/>
        </w:rPr>
      </w:pPr>
    </w:p>
    <w:p w:rsidR="00AE472F" w:rsidRDefault="00F40849" w:rsidP="00880E24">
      <w:pPr>
        <w:ind w:left="576"/>
        <w:jc w:val="both"/>
      </w:pPr>
      <w:r>
        <w:rPr>
          <w:i/>
        </w:rPr>
        <w:t>“</w:t>
      </w:r>
      <w:r w:rsidR="00740BCF" w:rsidRPr="00740BCF">
        <w:rPr>
          <w:i/>
        </w:rPr>
        <w:t>...dinosaur footprints, side by side with humans. Finding them would counter evidence that humans evolved long after the dinosaurs became extinct and back up</w:t>
      </w:r>
      <w:proofErr w:type="gramStart"/>
      <w:r w:rsidR="00740BCF" w:rsidRPr="00740BCF">
        <w:rPr>
          <w:i/>
        </w:rPr>
        <w:t>...[</w:t>
      </w:r>
      <w:proofErr w:type="gramEnd"/>
      <w:r w:rsidR="00740BCF" w:rsidRPr="00740BCF">
        <w:rPr>
          <w:i/>
        </w:rPr>
        <w:t>the] claim that all species, including man, were created at one time.</w:t>
      </w:r>
      <w:r>
        <w:rPr>
          <w:i/>
        </w:rPr>
        <w:t>”</w:t>
      </w:r>
      <w:r w:rsidR="00740BCF">
        <w:rPr>
          <w:i/>
        </w:rPr>
        <w:t xml:space="preserve"> </w:t>
      </w:r>
      <w:r w:rsidR="00740BCF">
        <w:rPr>
          <w:i/>
        </w:rPr>
        <w:br/>
      </w:r>
      <w:r w:rsidR="00AE472F">
        <w:t xml:space="preserve">- </w:t>
      </w:r>
      <w:r w:rsidR="001B431A" w:rsidRPr="009E2B64">
        <w:t xml:space="preserve">NOVA TV Special: God, Darwin </w:t>
      </w:r>
      <w:r w:rsidR="00975C44">
        <w:t>a</w:t>
      </w:r>
      <w:r w:rsidR="001B431A" w:rsidRPr="009E2B64">
        <w:t xml:space="preserve">nd </w:t>
      </w:r>
      <w:r w:rsidR="00975C44">
        <w:t>t</w:t>
      </w:r>
      <w:r w:rsidR="001B431A" w:rsidRPr="009E2B64">
        <w:t>he Dinosaurs</w:t>
      </w:r>
    </w:p>
    <w:p w:rsidR="00740BCF" w:rsidRDefault="00740BCF" w:rsidP="00880E24">
      <w:pPr>
        <w:ind w:left="576"/>
        <w:jc w:val="both"/>
        <w:rPr>
          <w:b/>
        </w:rPr>
      </w:pPr>
    </w:p>
    <w:p w:rsidR="0038257B" w:rsidRDefault="00740BCF" w:rsidP="00355A40">
      <w:pPr>
        <w:ind w:left="360"/>
        <w:jc w:val="both"/>
      </w:pPr>
      <w:r>
        <w:t>If humans did coexist with dinosaurs, it would make sense that the</w:t>
      </w:r>
      <w:r w:rsidR="00ED3C0E">
        <w:t xml:space="preserve">y </w:t>
      </w:r>
      <w:r>
        <w:t xml:space="preserve">would </w:t>
      </w:r>
      <w:r w:rsidR="00ED3C0E">
        <w:t xml:space="preserve">steer clear of </w:t>
      </w:r>
      <w:r>
        <w:t xml:space="preserve">the large, terrifying lizards as much as possible and even avoid visiting areas where the dinosaurs were </w:t>
      </w:r>
      <w:r>
        <w:lastRenderedPageBreak/>
        <w:t>known to frequent (</w:t>
      </w:r>
      <w:r w:rsidR="00975C44">
        <w:t>e.g.,</w:t>
      </w:r>
      <w:r>
        <w:t xml:space="preserve"> water</w:t>
      </w:r>
      <w:r w:rsidR="00F946D7">
        <w:t>holes</w:t>
      </w:r>
      <w:r>
        <w:t xml:space="preserve">, </w:t>
      </w:r>
      <w:r w:rsidR="00ED3C0E">
        <w:t xml:space="preserve">caves, </w:t>
      </w:r>
      <w:r>
        <w:t>etc.)</w:t>
      </w:r>
      <w:r w:rsidR="00F946D7">
        <w:t>.</w:t>
      </w:r>
      <w:r>
        <w:t xml:space="preserve"> Despite this, reports of human and dinosaur footprints found side by side with dinosaur tracks have emerged from many areas where fossils have been discovered such as </w:t>
      </w:r>
      <w:r w:rsidRPr="00740BCF">
        <w:t>Zapata</w:t>
      </w:r>
      <w:r w:rsidR="00975C44">
        <w:t>,</w:t>
      </w:r>
      <w:r w:rsidRPr="00740BCF">
        <w:t xml:space="preserve"> New Mexico</w:t>
      </w:r>
      <w:r w:rsidR="00975C44">
        <w:t>;</w:t>
      </w:r>
      <w:r w:rsidRPr="00740BCF">
        <w:t xml:space="preserve"> Tuba City</w:t>
      </w:r>
      <w:r w:rsidR="00975C44">
        <w:t>,</w:t>
      </w:r>
      <w:r w:rsidRPr="00740BCF">
        <w:t xml:space="preserve"> Arizona</w:t>
      </w:r>
      <w:r w:rsidR="00975C44">
        <w:t>;</w:t>
      </w:r>
      <w:r w:rsidRPr="00740BCF">
        <w:t xml:space="preserve"> </w:t>
      </w:r>
      <w:r w:rsidR="0038257B">
        <w:t>Glen Rose</w:t>
      </w:r>
      <w:r w:rsidR="00975C44">
        <w:t>,</w:t>
      </w:r>
      <w:r w:rsidR="0038257B">
        <w:t xml:space="preserve"> Texas, </w:t>
      </w:r>
      <w:r w:rsidRPr="00740BCF">
        <w:t>a site in Australia, and a particularly</w:t>
      </w:r>
      <w:r>
        <w:t xml:space="preserve"> fantastic site in Turkmenistan. </w:t>
      </w:r>
      <w:r w:rsidR="0038257B">
        <w:t xml:space="preserve">Prints taken from the Glen Rose site are </w:t>
      </w:r>
      <w:r w:rsidR="00F946D7">
        <w:t xml:space="preserve">particularly </w:t>
      </w:r>
      <w:r w:rsidR="0038257B">
        <w:t>interesting in that they also include a well</w:t>
      </w:r>
      <w:r w:rsidR="00975C44">
        <w:t>-</w:t>
      </w:r>
      <w:r w:rsidR="0038257B">
        <w:t>preserved hand print as if a man was kneeling on one knee and supporting his weight with his right hand while reaching for something in the mud with his left hand.</w:t>
      </w:r>
      <w:r w:rsidR="00600559">
        <w:t xml:space="preserve"> </w:t>
      </w:r>
      <w:r w:rsidR="00B559C2">
        <w:t>Of the hundreds of human footprints found a</w:t>
      </w:r>
      <w:r w:rsidR="00F946D7">
        <w:t>t</w:t>
      </w:r>
      <w:r w:rsidR="00B559C2">
        <w:t xml:space="preserve"> the site, </w:t>
      </w:r>
      <w:r w:rsidR="00ED3C0E">
        <w:t xml:space="preserve">some </w:t>
      </w:r>
      <w:r w:rsidR="00B559C2">
        <w:t xml:space="preserve">of them </w:t>
      </w:r>
      <w:r w:rsidR="00600559">
        <w:t xml:space="preserve">are detailed enough </w:t>
      </w:r>
      <w:r w:rsidR="00F946D7">
        <w:t>to show five</w:t>
      </w:r>
      <w:r w:rsidR="00B559C2">
        <w:t xml:space="preserve"> distinct toes or to </w:t>
      </w:r>
      <w:r w:rsidR="00600559">
        <w:t xml:space="preserve">determine that they are from a </w:t>
      </w:r>
      <w:r w:rsidR="00B559C2">
        <w:t xml:space="preserve">human who was </w:t>
      </w:r>
      <w:r w:rsidR="00600559">
        <w:t xml:space="preserve">nearly </w:t>
      </w:r>
      <w:r w:rsidR="00F946D7">
        <w:t>seven</w:t>
      </w:r>
      <w:r w:rsidR="00B559C2">
        <w:t xml:space="preserve"> </w:t>
      </w:r>
      <w:r w:rsidR="00600559">
        <w:t>feet tall.</w:t>
      </w:r>
    </w:p>
    <w:p w:rsidR="0038257B" w:rsidRDefault="0038257B" w:rsidP="00355A40">
      <w:pPr>
        <w:ind w:left="360"/>
        <w:jc w:val="both"/>
      </w:pPr>
    </w:p>
    <w:p w:rsidR="00986D64" w:rsidRDefault="00600559" w:rsidP="00355A40">
      <w:pPr>
        <w:ind w:left="360"/>
        <w:jc w:val="both"/>
      </w:pPr>
      <w:r>
        <w:t>In addition, t</w:t>
      </w:r>
      <w:r w:rsidR="00986D64">
        <w:t xml:space="preserve">here have been at least two reports from the </w:t>
      </w:r>
      <w:proofErr w:type="spellStart"/>
      <w:r w:rsidR="00986D64" w:rsidRPr="00986D64">
        <w:t>Kughitang</w:t>
      </w:r>
      <w:proofErr w:type="spellEnd"/>
      <w:r w:rsidR="00986D64" w:rsidRPr="00986D64">
        <w:t>-Tau Plateau</w:t>
      </w:r>
      <w:r w:rsidR="00986D64">
        <w:t xml:space="preserve"> in Turkmenistan describing human and dinosaur footprints found together in the same fossil bed. </w:t>
      </w:r>
      <w:r w:rsidR="0038257B">
        <w:t xml:space="preserve">In 1995, Journalist Alexander </w:t>
      </w:r>
      <w:proofErr w:type="spellStart"/>
      <w:r w:rsidR="0038257B">
        <w:t>Bushev</w:t>
      </w:r>
      <w:proofErr w:type="spellEnd"/>
      <w:r w:rsidR="0038257B">
        <w:t xml:space="preserve"> reported that he had journeyed to the plateau near the village of </w:t>
      </w:r>
      <w:proofErr w:type="spellStart"/>
      <w:r w:rsidR="0038257B">
        <w:t>Khodga-Pil</w:t>
      </w:r>
      <w:proofErr w:type="spellEnd"/>
      <w:r w:rsidR="0038257B">
        <w:t xml:space="preserve">, and had seen the fossilized prints of dinosaurs and humans together. </w:t>
      </w:r>
      <w:proofErr w:type="spellStart"/>
      <w:r w:rsidR="0038257B">
        <w:t>Bushev</w:t>
      </w:r>
      <w:proofErr w:type="spellEnd"/>
      <w:r w:rsidR="0038257B">
        <w:t xml:space="preserve"> said that every meter of the half-kilometer</w:t>
      </w:r>
      <w:r w:rsidR="00975C44">
        <w:t>–</w:t>
      </w:r>
      <w:r w:rsidR="0038257B">
        <w:t>wide rock surface is covered by three-toed footprints</w:t>
      </w:r>
      <w:r w:rsidR="00975C44">
        <w:t>, which are</w:t>
      </w:r>
      <w:r w:rsidR="0038257B">
        <w:t xml:space="preserve"> </w:t>
      </w:r>
      <w:r w:rsidR="00975C44">
        <w:t>“</w:t>
      </w:r>
      <w:r w:rsidR="0038257B">
        <w:t>made by giant dinosaurs making their morning or evening promenade</w:t>
      </w:r>
      <w:r w:rsidR="00F946D7">
        <w:t xml:space="preserve"> along the ancient sea-shore. </w:t>
      </w:r>
      <w:r w:rsidR="0038257B">
        <w:t>But the most mysterious fact,</w:t>
      </w:r>
      <w:r w:rsidR="00975C44">
        <w:t>”</w:t>
      </w:r>
      <w:r w:rsidR="0038257B">
        <w:t xml:space="preserve"> </w:t>
      </w:r>
      <w:proofErr w:type="spellStart"/>
      <w:r w:rsidR="0038257B">
        <w:t>Bushev</w:t>
      </w:r>
      <w:proofErr w:type="spellEnd"/>
      <w:r w:rsidR="0038257B">
        <w:t xml:space="preserve"> added</w:t>
      </w:r>
      <w:proofErr w:type="gramStart"/>
      <w:r w:rsidR="0038257B">
        <w:t xml:space="preserve">, </w:t>
      </w:r>
      <w:r w:rsidR="00975C44">
        <w:t>”</w:t>
      </w:r>
      <w:proofErr w:type="gramEnd"/>
      <w:r w:rsidR="0038257B">
        <w:t>is that among the footprints of dinosaurs, footprints of bare human feet were found!</w:t>
      </w:r>
      <w:r w:rsidR="00975C44">
        <w:t>”</w:t>
      </w:r>
      <w:r w:rsidR="0038257B">
        <w:t xml:space="preserve"> </w:t>
      </w:r>
      <w:r w:rsidR="00F946D7">
        <w:t xml:space="preserve">What was </w:t>
      </w:r>
      <w:proofErr w:type="spellStart"/>
      <w:r w:rsidR="0038257B">
        <w:t>Bushev</w:t>
      </w:r>
      <w:r w:rsidR="00986D64">
        <w:t>’</w:t>
      </w:r>
      <w:r w:rsidR="00F946D7">
        <w:t>s</w:t>
      </w:r>
      <w:proofErr w:type="spellEnd"/>
      <w:r w:rsidR="0038257B">
        <w:t xml:space="preserve"> </w:t>
      </w:r>
      <w:r w:rsidR="00986D64">
        <w:t>interpretation of</w:t>
      </w:r>
      <w:r w:rsidR="0038257B">
        <w:t xml:space="preserve"> </w:t>
      </w:r>
      <w:r w:rsidR="00986D64">
        <w:t xml:space="preserve">the </w:t>
      </w:r>
      <w:r w:rsidR="0038257B">
        <w:t xml:space="preserve">discovery? </w:t>
      </w:r>
      <w:r w:rsidR="00986D64">
        <w:t xml:space="preserve">Following the </w:t>
      </w:r>
      <w:r w:rsidR="00975C44">
        <w:t>“</w:t>
      </w:r>
      <w:r w:rsidR="00986D64" w:rsidRPr="00F946D7">
        <w:rPr>
          <w:i/>
        </w:rPr>
        <w:t>when</w:t>
      </w:r>
      <w:r w:rsidR="00975C44">
        <w:rPr>
          <w:i/>
        </w:rPr>
        <w:t>-</w:t>
      </w:r>
      <w:r w:rsidR="00986D64" w:rsidRPr="00F946D7">
        <w:rPr>
          <w:i/>
        </w:rPr>
        <w:t>long</w:t>
      </w:r>
      <w:r w:rsidR="00975C44">
        <w:rPr>
          <w:i/>
        </w:rPr>
        <w:t>-</w:t>
      </w:r>
      <w:r w:rsidR="00986D64" w:rsidRPr="00F946D7">
        <w:rPr>
          <w:i/>
        </w:rPr>
        <w:t>ages</w:t>
      </w:r>
      <w:r w:rsidR="00975C44">
        <w:rPr>
          <w:i/>
        </w:rPr>
        <w:t>-</w:t>
      </w:r>
      <w:r w:rsidR="00986D64" w:rsidRPr="00F946D7">
        <w:rPr>
          <w:i/>
        </w:rPr>
        <w:t>are</w:t>
      </w:r>
      <w:r w:rsidR="00975C44">
        <w:rPr>
          <w:i/>
        </w:rPr>
        <w:t>-</w:t>
      </w:r>
      <w:r w:rsidR="00986D64" w:rsidRPr="00F946D7">
        <w:rPr>
          <w:i/>
        </w:rPr>
        <w:t>no</w:t>
      </w:r>
      <w:r w:rsidR="00975C44">
        <w:rPr>
          <w:i/>
        </w:rPr>
        <w:t>-</w:t>
      </w:r>
      <w:r w:rsidR="00986D64" w:rsidRPr="00F946D7">
        <w:rPr>
          <w:i/>
        </w:rPr>
        <w:t>longer</w:t>
      </w:r>
      <w:r w:rsidR="00975C44">
        <w:rPr>
          <w:i/>
        </w:rPr>
        <w:t>-</w:t>
      </w:r>
      <w:r w:rsidR="00986D64" w:rsidRPr="00F946D7">
        <w:rPr>
          <w:i/>
        </w:rPr>
        <w:t>defensible</w:t>
      </w:r>
      <w:r w:rsidR="00D76D8B">
        <w:rPr>
          <w:i/>
        </w:rPr>
        <w:t>,</w:t>
      </w:r>
      <w:r w:rsidR="00975C44">
        <w:rPr>
          <w:i/>
        </w:rPr>
        <w:t>-</w:t>
      </w:r>
      <w:r w:rsidR="00986D64" w:rsidRPr="00F946D7">
        <w:rPr>
          <w:i/>
        </w:rPr>
        <w:t>invoke</w:t>
      </w:r>
      <w:r w:rsidR="00975C44">
        <w:rPr>
          <w:i/>
        </w:rPr>
        <w:t>-</w:t>
      </w:r>
      <w:r w:rsidR="00986D64" w:rsidRPr="00F946D7">
        <w:rPr>
          <w:i/>
        </w:rPr>
        <w:t>Martians</w:t>
      </w:r>
      <w:r w:rsidR="00975C44">
        <w:t>”</w:t>
      </w:r>
      <w:r w:rsidR="00986D64">
        <w:t xml:space="preserve"> pattern often </w:t>
      </w:r>
      <w:r w:rsidR="00F946D7">
        <w:t xml:space="preserve">used </w:t>
      </w:r>
      <w:r w:rsidR="00986D64">
        <w:t xml:space="preserve">when the evidence does not match </w:t>
      </w:r>
      <w:r>
        <w:t xml:space="preserve">secular </w:t>
      </w:r>
      <w:r w:rsidR="00986D64">
        <w:t xml:space="preserve">presuppositions, </w:t>
      </w:r>
      <w:proofErr w:type="spellStart"/>
      <w:r>
        <w:t>Bushev</w:t>
      </w:r>
      <w:proofErr w:type="spellEnd"/>
      <w:r>
        <w:t xml:space="preserve"> </w:t>
      </w:r>
      <w:r w:rsidR="0038257B">
        <w:t xml:space="preserve">suggested that, because </w:t>
      </w:r>
      <w:r w:rsidR="00975C44">
        <w:t>“</w:t>
      </w:r>
      <w:r w:rsidR="0038257B">
        <w:t>we know</w:t>
      </w:r>
      <w:r w:rsidR="00975C44">
        <w:t>”</w:t>
      </w:r>
      <w:r w:rsidR="0038257B">
        <w:t xml:space="preserve"> that humans appeared much later than dinosaurs, </w:t>
      </w:r>
      <w:r w:rsidR="00ED3C0E">
        <w:t xml:space="preserve">perhaps </w:t>
      </w:r>
      <w:r w:rsidR="0038257B">
        <w:t xml:space="preserve">there was an extraterrestrial </w:t>
      </w:r>
      <w:r w:rsidR="00975C44">
        <w:t>“</w:t>
      </w:r>
      <w:r w:rsidR="0038257B">
        <w:t>who walked in his swimming suit along the sea-side.</w:t>
      </w:r>
      <w:r w:rsidR="00975C44">
        <w:t>”</w:t>
      </w:r>
      <w:r w:rsidR="0038257B">
        <w:rPr>
          <w:rStyle w:val="FootnoteReference"/>
        </w:rPr>
        <w:footnoteReference w:id="75"/>
      </w:r>
      <w:r w:rsidR="00986D64">
        <w:t xml:space="preserve"> </w:t>
      </w:r>
      <w:proofErr w:type="gramStart"/>
      <w:r w:rsidR="00F946D7">
        <w:t>Seriously</w:t>
      </w:r>
      <w:r>
        <w:t>?</w:t>
      </w:r>
      <w:proofErr w:type="gramEnd"/>
      <w:r w:rsidR="00986D64">
        <w:t xml:space="preserve">  </w:t>
      </w:r>
      <w:proofErr w:type="gramStart"/>
      <w:r w:rsidR="00ED3C0E">
        <w:t>[</w:t>
      </w:r>
      <w:r w:rsidR="00F946D7">
        <w:t>E.T. phone home!</w:t>
      </w:r>
      <w:r w:rsidR="00ED3C0E">
        <w:t>]</w:t>
      </w:r>
      <w:proofErr w:type="gramEnd"/>
      <w:r w:rsidR="00F946D7">
        <w:t xml:space="preserve">  </w:t>
      </w:r>
    </w:p>
    <w:p w:rsidR="00986D64" w:rsidRDefault="00986D64" w:rsidP="00355A40">
      <w:pPr>
        <w:ind w:left="360"/>
        <w:jc w:val="both"/>
      </w:pPr>
    </w:p>
    <w:p w:rsidR="00355A40" w:rsidRDefault="00986D64" w:rsidP="00355A40">
      <w:pPr>
        <w:ind w:left="360"/>
        <w:jc w:val="both"/>
      </w:pPr>
      <w:r>
        <w:t xml:space="preserve">Regardless of whether </w:t>
      </w:r>
      <w:r w:rsidR="00B559C2">
        <w:t>every footprint</w:t>
      </w:r>
      <w:r>
        <w:t xml:space="preserve"> found </w:t>
      </w:r>
      <w:r w:rsidR="00600559">
        <w:t xml:space="preserve">at these </w:t>
      </w:r>
      <w:r>
        <w:t>sites can be inarguably verified to be human, taken as a whole th</w:t>
      </w:r>
      <w:r w:rsidR="00600559">
        <w:t xml:space="preserve">ey constitute </w:t>
      </w:r>
      <w:r w:rsidR="00600559">
        <w:lastRenderedPageBreak/>
        <w:t xml:space="preserve">a </w:t>
      </w:r>
      <w:r w:rsidR="00891AF7">
        <w:t xml:space="preserve">convincing </w:t>
      </w:r>
      <w:r>
        <w:t xml:space="preserve">body of </w:t>
      </w:r>
      <w:r w:rsidR="00B559C2">
        <w:t>high</w:t>
      </w:r>
      <w:r w:rsidR="007A2FF0">
        <w:t>-</w:t>
      </w:r>
      <w:r>
        <w:t xml:space="preserve">quality evidence </w:t>
      </w:r>
      <w:r w:rsidR="007A2FF0">
        <w:t xml:space="preserve">that </w:t>
      </w:r>
      <w:r w:rsidR="00891AF7">
        <w:t xml:space="preserve">adds </w:t>
      </w:r>
      <w:r w:rsidR="00600559">
        <w:t>significant</w:t>
      </w:r>
      <w:r>
        <w:t xml:space="preserve"> credibility to the </w:t>
      </w:r>
      <w:r w:rsidR="00AE472F">
        <w:t xml:space="preserve">conclusion </w:t>
      </w:r>
      <w:r w:rsidR="00B559C2">
        <w:t xml:space="preserve">that </w:t>
      </w:r>
      <w:r>
        <w:t>dinosaur</w:t>
      </w:r>
      <w:r w:rsidR="00B559C2">
        <w:t>s</w:t>
      </w:r>
      <w:r>
        <w:t xml:space="preserve"> </w:t>
      </w:r>
      <w:r w:rsidR="00893A78">
        <w:t xml:space="preserve">and mankind </w:t>
      </w:r>
      <w:r>
        <w:t xml:space="preserve">lived </w:t>
      </w:r>
      <w:r w:rsidR="00AE472F">
        <w:t xml:space="preserve">together </w:t>
      </w:r>
      <w:r w:rsidR="00B559C2">
        <w:t>at the same time and in close proximity</w:t>
      </w:r>
      <w:r>
        <w:t>.</w:t>
      </w:r>
    </w:p>
    <w:p w:rsidR="00740BCF" w:rsidRPr="00740BCF" w:rsidRDefault="00986D64" w:rsidP="00355A40">
      <w:pPr>
        <w:jc w:val="both"/>
        <w:rPr>
          <w:b/>
        </w:rPr>
      </w:pPr>
      <w:r>
        <w:br/>
      </w:r>
    </w:p>
    <w:p w:rsidR="00355A40" w:rsidRPr="00355A40" w:rsidRDefault="000C5557" w:rsidP="00FC1F5E">
      <w:pPr>
        <w:pStyle w:val="ListParagraph"/>
        <w:numPr>
          <w:ilvl w:val="0"/>
          <w:numId w:val="13"/>
        </w:numPr>
        <w:ind w:left="360"/>
        <w:jc w:val="both"/>
        <w:rPr>
          <w:rStyle w:val="Heading3Char"/>
          <w:rFonts w:asciiTheme="minorHAnsi" w:eastAsiaTheme="minorEastAsia" w:hAnsiTheme="minorHAnsi"/>
          <w:bCs w:val="0"/>
          <w:sz w:val="20"/>
          <w:szCs w:val="24"/>
        </w:rPr>
      </w:pPr>
      <w:r>
        <w:rPr>
          <w:rStyle w:val="Heading3Char"/>
        </w:rPr>
        <w:t xml:space="preserve">The </w:t>
      </w:r>
      <w:r w:rsidR="00572837" w:rsidRPr="00F431AD">
        <w:rPr>
          <w:rStyle w:val="Heading3Char"/>
        </w:rPr>
        <w:t>abundance of di</w:t>
      </w:r>
      <w:r w:rsidR="00891AF7">
        <w:rPr>
          <w:rStyle w:val="Heading3Char"/>
        </w:rPr>
        <w:t xml:space="preserve">nosaurs accounts </w:t>
      </w:r>
      <w:r>
        <w:rPr>
          <w:rStyle w:val="Heading3Char"/>
        </w:rPr>
        <w:t xml:space="preserve">in </w:t>
      </w:r>
      <w:r w:rsidR="00891AF7">
        <w:rPr>
          <w:rStyle w:val="Heading3Char"/>
        </w:rPr>
        <w:t xml:space="preserve">folklore and </w:t>
      </w:r>
      <w:r w:rsidR="00572837" w:rsidRPr="00F431AD">
        <w:rPr>
          <w:rStyle w:val="Heading3Char"/>
        </w:rPr>
        <w:t>history</w:t>
      </w:r>
    </w:p>
    <w:p w:rsidR="00777753" w:rsidRPr="00891AF7" w:rsidRDefault="00572837" w:rsidP="00355A40">
      <w:pPr>
        <w:pStyle w:val="ListParagraph"/>
        <w:ind w:left="360"/>
        <w:jc w:val="both"/>
        <w:rPr>
          <w:b/>
        </w:rPr>
      </w:pPr>
      <w:r>
        <w:rPr>
          <w:b/>
        </w:rPr>
        <w:br/>
      </w:r>
      <w:r w:rsidR="00BB1BA9">
        <w:t xml:space="preserve">Before the term </w:t>
      </w:r>
      <w:r w:rsidR="001B431A" w:rsidRPr="009E2B64">
        <w:rPr>
          <w:i/>
        </w:rPr>
        <w:t>dinosaur</w:t>
      </w:r>
      <w:r w:rsidR="00BB1BA9">
        <w:t xml:space="preserve"> was coined, </w:t>
      </w:r>
      <w:r w:rsidR="007A2FF0">
        <w:t xml:space="preserve">dinosaurs </w:t>
      </w:r>
      <w:r w:rsidR="00BB1BA9">
        <w:t>were referred to primarily as “dragons” by English</w:t>
      </w:r>
      <w:r w:rsidR="007A2FF0">
        <w:t>-</w:t>
      </w:r>
      <w:r w:rsidR="00BB1BA9">
        <w:t>speaking cultures, though it is also important to note that each culture had their own terms for the “great lizards</w:t>
      </w:r>
      <w:r w:rsidR="007A2FF0">
        <w:t>.</w:t>
      </w:r>
      <w:r w:rsidR="00BB1BA9">
        <w:t>” In the Chinese culture</w:t>
      </w:r>
      <w:r w:rsidR="007A2FF0">
        <w:t>,</w:t>
      </w:r>
      <w:r w:rsidR="00BB1BA9">
        <w:t xml:space="preserve"> they were called “Loong</w:t>
      </w:r>
      <w:r w:rsidR="007A2FF0">
        <w:t>,</w:t>
      </w:r>
      <w:r w:rsidR="00BB1BA9">
        <w:t xml:space="preserve">” in Japan </w:t>
      </w:r>
      <w:r w:rsidR="007A2FF0">
        <w:t xml:space="preserve">the </w:t>
      </w:r>
      <w:r w:rsidR="00BB1BA9">
        <w:t>term was “</w:t>
      </w:r>
      <w:proofErr w:type="spellStart"/>
      <w:r w:rsidR="00BB1BA9">
        <w:t>Ryu</w:t>
      </w:r>
      <w:proofErr w:type="spellEnd"/>
      <w:r w:rsidR="007A2FF0">
        <w:t>,</w:t>
      </w:r>
      <w:r w:rsidR="00BB1BA9">
        <w:t>” in Germany they were called “</w:t>
      </w:r>
      <w:proofErr w:type="spellStart"/>
      <w:r w:rsidR="00BB1BA9">
        <w:t>Lindworm</w:t>
      </w:r>
      <w:proofErr w:type="spellEnd"/>
      <w:r w:rsidR="007A2FF0">
        <w:t>,</w:t>
      </w:r>
      <w:r w:rsidR="00BB1BA9">
        <w:t>” in India “</w:t>
      </w:r>
      <w:proofErr w:type="spellStart"/>
      <w:r w:rsidR="00BB1BA9">
        <w:t>Neak</w:t>
      </w:r>
      <w:proofErr w:type="spellEnd"/>
      <w:r w:rsidR="00BB1BA9">
        <w:t>” and so on.</w:t>
      </w:r>
      <w:r w:rsidR="00891AF7">
        <w:t xml:space="preserve"> </w:t>
      </w:r>
      <w:r w:rsidR="00547AAB">
        <w:t xml:space="preserve">It is fascinating that dragon history is so </w:t>
      </w:r>
      <w:r w:rsidR="005C1814">
        <w:t xml:space="preserve">similar across </w:t>
      </w:r>
      <w:r w:rsidR="00547AAB">
        <w:t>ancient cultures that were often separated by significant distances</w:t>
      </w:r>
      <w:r w:rsidR="005C1814">
        <w:t xml:space="preserve">, </w:t>
      </w:r>
      <w:r w:rsidR="00AE472F">
        <w:t xml:space="preserve">hailing from </w:t>
      </w:r>
      <w:r w:rsidR="005C1814">
        <w:t>different continents</w:t>
      </w:r>
      <w:r w:rsidR="00547AAB">
        <w:t xml:space="preserve"> and </w:t>
      </w:r>
      <w:r w:rsidR="005C1814">
        <w:t xml:space="preserve">spanning </w:t>
      </w:r>
      <w:r w:rsidR="00547AAB">
        <w:t xml:space="preserve">long periods of time. Yet there is </w:t>
      </w:r>
      <w:r w:rsidR="00891AF7">
        <w:t xml:space="preserve">a remarkable </w:t>
      </w:r>
      <w:r w:rsidR="00547AAB">
        <w:t xml:space="preserve">consistency in the detailed descriptions recorded in the history of </w:t>
      </w:r>
      <w:r w:rsidR="00891AF7">
        <w:t xml:space="preserve">these </w:t>
      </w:r>
      <w:r w:rsidR="00547AAB">
        <w:t xml:space="preserve">diverse cultures. </w:t>
      </w:r>
      <w:r w:rsidR="00BB1BA9">
        <w:t>Accounts of dragons</w:t>
      </w:r>
      <w:r w:rsidR="00547AAB">
        <w:t xml:space="preserve"> were recorded throughout ancient history and mixed in with the stories and legends</w:t>
      </w:r>
      <w:r w:rsidR="00891AF7">
        <w:t xml:space="preserve"> of ancient and not</w:t>
      </w:r>
      <w:r w:rsidR="007A2FF0">
        <w:t>-</w:t>
      </w:r>
      <w:r w:rsidR="00891AF7">
        <w:t>so</w:t>
      </w:r>
      <w:r w:rsidR="007A2FF0">
        <w:t>-</w:t>
      </w:r>
      <w:r w:rsidR="00891AF7">
        <w:t>ancient cultures. M</w:t>
      </w:r>
      <w:r w:rsidR="00547AAB">
        <w:t>an</w:t>
      </w:r>
      <w:r w:rsidR="00891AF7">
        <w:t>y of them refer to actual first-</w:t>
      </w:r>
      <w:r w:rsidR="00547AAB">
        <w:t xml:space="preserve">hand sightings or other </w:t>
      </w:r>
      <w:r w:rsidR="005C1814">
        <w:t xml:space="preserve">actual </w:t>
      </w:r>
      <w:r w:rsidR="00547AAB">
        <w:t>encounters with the dinosaurs.</w:t>
      </w:r>
      <w:r w:rsidR="00B613FA">
        <w:t xml:space="preserve"> For instance the account of the death of </w:t>
      </w:r>
      <w:proofErr w:type="spellStart"/>
      <w:r w:rsidR="00B613FA">
        <w:t>Morvidus</w:t>
      </w:r>
      <w:proofErr w:type="spellEnd"/>
      <w:r w:rsidR="00891AF7">
        <w:t xml:space="preserve"> (</w:t>
      </w:r>
      <w:r w:rsidR="00891AF7" w:rsidRPr="00891AF7">
        <w:t>legendary king of the Britons</w:t>
      </w:r>
      <w:r w:rsidR="00B613FA">
        <w:t xml:space="preserve"> </w:t>
      </w:r>
      <w:r w:rsidR="00891AF7">
        <w:t xml:space="preserve">from the fourth century) </w:t>
      </w:r>
      <w:r w:rsidR="00B613FA">
        <w:t xml:space="preserve">is chronicled in the historical work, </w:t>
      </w:r>
      <w:r w:rsidR="001B431A" w:rsidRPr="00AA257E">
        <w:rPr>
          <w:i/>
        </w:rPr>
        <w:t>History of the Kings of Britain</w:t>
      </w:r>
      <w:r w:rsidR="00B613FA" w:rsidRPr="00B613FA">
        <w:t xml:space="preserve"> (c. 1136 A.D.)</w:t>
      </w:r>
      <w:r w:rsidR="007A2FF0">
        <w:t>,</w:t>
      </w:r>
      <w:r w:rsidR="00B613FA">
        <w:t xml:space="preserve"> a </w:t>
      </w:r>
      <w:r w:rsidR="005C1814">
        <w:t xml:space="preserve">highly </w:t>
      </w:r>
      <w:r w:rsidR="00B613FA">
        <w:t xml:space="preserve">respected and scholarly reference. The account is written as fact in a straightforward manner alongside other factual events and with none of the poetic language or exaggerations that accompany </w:t>
      </w:r>
      <w:r w:rsidR="007A2FF0">
        <w:t xml:space="preserve">fictitious </w:t>
      </w:r>
      <w:r w:rsidR="00B613FA">
        <w:t>legends and folklore.</w:t>
      </w:r>
      <w:r w:rsidR="00777753">
        <w:br/>
      </w:r>
    </w:p>
    <w:p w:rsidR="00355A40" w:rsidRDefault="00F40849" w:rsidP="00880E24">
      <w:pPr>
        <w:ind w:left="576"/>
        <w:jc w:val="both"/>
      </w:pPr>
      <w:r>
        <w:t>“</w:t>
      </w:r>
      <w:r w:rsidR="00777753" w:rsidRPr="00777753">
        <w:rPr>
          <w:i/>
        </w:rPr>
        <w:t xml:space="preserve">In his time a certain king of the </w:t>
      </w:r>
      <w:proofErr w:type="spellStart"/>
      <w:r w:rsidR="00777753" w:rsidRPr="00777753">
        <w:rPr>
          <w:i/>
        </w:rPr>
        <w:t>Morini</w:t>
      </w:r>
      <w:proofErr w:type="spellEnd"/>
      <w:r w:rsidR="00777753" w:rsidRPr="00777753">
        <w:rPr>
          <w:i/>
        </w:rPr>
        <w:t xml:space="preserve"> arrived with a great force in Northumberland, and began to destroy the country. But </w:t>
      </w:r>
      <w:proofErr w:type="spellStart"/>
      <w:r w:rsidR="00777753" w:rsidRPr="00777753">
        <w:rPr>
          <w:i/>
        </w:rPr>
        <w:t>Morvidus</w:t>
      </w:r>
      <w:proofErr w:type="spellEnd"/>
      <w:r w:rsidR="00777753" w:rsidRPr="00777753">
        <w:rPr>
          <w:i/>
        </w:rPr>
        <w:t>, with all the strength of the kingdom, marched out against him, and fought him. In this battle he alone did more than the greatest part of this army, and after the victory, suffered none of the enemy to escape alive</w:t>
      </w:r>
      <w:r w:rsidR="00777753">
        <w:rPr>
          <w:i/>
        </w:rPr>
        <w:t>…</w:t>
      </w:r>
      <w:r w:rsidR="00777753" w:rsidRPr="00777753">
        <w:rPr>
          <w:i/>
        </w:rPr>
        <w:t xml:space="preserve">During these and other monstrous acts of cruelty, an accident happened which put a period to his wickedness. There came from the coasts of </w:t>
      </w:r>
      <w:r w:rsidR="00777753" w:rsidRPr="00777753">
        <w:rPr>
          <w:i/>
        </w:rPr>
        <w:lastRenderedPageBreak/>
        <w:t xml:space="preserve">the Irish </w:t>
      </w:r>
      <w:proofErr w:type="gramStart"/>
      <w:r w:rsidR="00777753" w:rsidRPr="00777753">
        <w:rPr>
          <w:i/>
        </w:rPr>
        <w:t>sea</w:t>
      </w:r>
      <w:proofErr w:type="gramEnd"/>
      <w:r w:rsidR="00777753" w:rsidRPr="00777753">
        <w:rPr>
          <w:i/>
        </w:rPr>
        <w:t>, a most cruel monster, that was continually devouring the people upon the sea-coasts. As soon as he heard of it, he ventured to go and encounter it alone; when he had in vain spent all his darts upon it, the monster rushed upon him, and with open jaws swallowed him up like a small fish.</w:t>
      </w:r>
      <w:r>
        <w:t>”</w:t>
      </w:r>
      <w:r w:rsidR="00777753">
        <w:rPr>
          <w:rStyle w:val="FootnoteReference"/>
        </w:rPr>
        <w:footnoteReference w:id="76"/>
      </w:r>
    </w:p>
    <w:p w:rsidR="00BB1BA9" w:rsidRDefault="00BB1BA9" w:rsidP="00355A40">
      <w:pPr>
        <w:ind w:left="720"/>
        <w:jc w:val="both"/>
      </w:pPr>
    </w:p>
    <w:p w:rsidR="00B613FA" w:rsidRDefault="007A35AF" w:rsidP="00355A40">
      <w:pPr>
        <w:ind w:left="576"/>
        <w:jc w:val="both"/>
      </w:pPr>
      <w:r>
        <w:t>There are</w:t>
      </w:r>
      <w:r w:rsidR="00777753">
        <w:t xml:space="preserve"> a great number of such accounts in history that can </w:t>
      </w:r>
      <w:r w:rsidR="00891AF7">
        <w:t>be studied</w:t>
      </w:r>
      <w:r w:rsidR="00777753">
        <w:t>. Here are a few more prominent examples</w:t>
      </w:r>
      <w:r w:rsidR="00E77ECA">
        <w:t>:</w:t>
      </w:r>
      <w:r w:rsidR="00777753">
        <w:br/>
      </w:r>
    </w:p>
    <w:p w:rsidR="00355A40" w:rsidRDefault="00891AF7" w:rsidP="00FC1F5E">
      <w:pPr>
        <w:pStyle w:val="ListParagraph"/>
        <w:numPr>
          <w:ilvl w:val="0"/>
          <w:numId w:val="14"/>
        </w:numPr>
        <w:ind w:left="936"/>
        <w:jc w:val="both"/>
      </w:pPr>
      <w:r>
        <w:t xml:space="preserve">When </w:t>
      </w:r>
      <w:r w:rsidR="00777753" w:rsidRPr="00777753">
        <w:t>Alexander the Great invaded India</w:t>
      </w:r>
      <w:r w:rsidR="00E77ECA">
        <w:t>,</w:t>
      </w:r>
      <w:r w:rsidR="00777753" w:rsidRPr="00777753">
        <w:t xml:space="preserve"> he </w:t>
      </w:r>
      <w:r>
        <w:t>reported</w:t>
      </w:r>
      <w:r w:rsidR="00777753" w:rsidRPr="00777753">
        <w:t xml:space="preserve"> seeing a great hissing dragon living in a cave. Later</w:t>
      </w:r>
      <w:r w:rsidR="00E77ECA">
        <w:t>,</w:t>
      </w:r>
      <w:r w:rsidR="00777753" w:rsidRPr="00777753">
        <w:t xml:space="preserve"> Greek rulers </w:t>
      </w:r>
      <w:r>
        <w:t xml:space="preserve">reportedly </w:t>
      </w:r>
      <w:r w:rsidR="00777753" w:rsidRPr="00777753">
        <w:t xml:space="preserve">brought </w:t>
      </w:r>
      <w:r>
        <w:t>back “</w:t>
      </w:r>
      <w:r w:rsidR="00777753" w:rsidRPr="00777753">
        <w:t>dragons</w:t>
      </w:r>
      <w:r>
        <w:t>”</w:t>
      </w:r>
      <w:r w:rsidR="00777753" w:rsidRPr="00777753">
        <w:t xml:space="preserve"> alive from Ethiopia.</w:t>
      </w:r>
      <w:r w:rsidR="00777753">
        <w:rPr>
          <w:rStyle w:val="FootnoteReference"/>
        </w:rPr>
        <w:footnoteReference w:id="77"/>
      </w:r>
    </w:p>
    <w:p w:rsidR="00355A40" w:rsidRDefault="00355A40" w:rsidP="00355A40">
      <w:pPr>
        <w:pStyle w:val="ListParagraph"/>
        <w:ind w:left="936"/>
        <w:jc w:val="both"/>
      </w:pPr>
    </w:p>
    <w:p w:rsidR="00355A40" w:rsidRDefault="00777753" w:rsidP="00FC1F5E">
      <w:pPr>
        <w:pStyle w:val="ListParagraph"/>
        <w:numPr>
          <w:ilvl w:val="0"/>
          <w:numId w:val="14"/>
        </w:numPr>
        <w:ind w:left="936"/>
        <w:jc w:val="both"/>
      </w:pPr>
      <w:r w:rsidRPr="00777753">
        <w:t xml:space="preserve">Ancient explorers and historians, </w:t>
      </w:r>
      <w:r w:rsidR="00891AF7">
        <w:t xml:space="preserve">such as </w:t>
      </w:r>
      <w:r w:rsidRPr="00777753">
        <w:t xml:space="preserve">Josephus, told of small flying reptiles in ancient Egypt and Arabia and described their predators, the ibis, </w:t>
      </w:r>
      <w:r w:rsidR="00891AF7">
        <w:t xml:space="preserve">as </w:t>
      </w:r>
      <w:r w:rsidRPr="00777753">
        <w:t>stopping their invasion into Egypt.</w:t>
      </w:r>
      <w:r>
        <w:rPr>
          <w:rStyle w:val="FootnoteReference"/>
        </w:rPr>
        <w:footnoteReference w:id="78"/>
      </w:r>
    </w:p>
    <w:p w:rsidR="00355A40" w:rsidRDefault="00355A40" w:rsidP="00355A40">
      <w:pPr>
        <w:pStyle w:val="ListParagraph"/>
      </w:pPr>
    </w:p>
    <w:p w:rsidR="00355A40" w:rsidRDefault="00E71580" w:rsidP="00FC1F5E">
      <w:pPr>
        <w:pStyle w:val="ListParagraph"/>
        <w:numPr>
          <w:ilvl w:val="0"/>
          <w:numId w:val="14"/>
        </w:numPr>
        <w:ind w:left="936"/>
        <w:jc w:val="both"/>
      </w:pPr>
      <w:r w:rsidRPr="00E71580">
        <w:t xml:space="preserve">The respected Greek researcher Herodotus has been called “the Father of History” because he was the first historian we know </w:t>
      </w:r>
      <w:r w:rsidR="00891AF7">
        <w:t xml:space="preserve">of </w:t>
      </w:r>
      <w:r w:rsidRPr="00E71580">
        <w:t>who collected his materials systematically and then tested them for accuracy</w:t>
      </w:r>
      <w:r>
        <w:t xml:space="preserve">. He recorded the following description which matches the characteristics of a Pterosaur </w:t>
      </w:r>
      <w:r w:rsidR="00891AF7">
        <w:t xml:space="preserve">with </w:t>
      </w:r>
      <w:r>
        <w:t xml:space="preserve">remarkable </w:t>
      </w:r>
      <w:r w:rsidR="00891AF7">
        <w:t>accuracy</w:t>
      </w:r>
      <w:r w:rsidRPr="00E71580">
        <w:t xml:space="preserve">: </w:t>
      </w:r>
    </w:p>
    <w:p w:rsidR="00355A40" w:rsidRDefault="00355A40" w:rsidP="00355A40">
      <w:pPr>
        <w:pStyle w:val="ListParagraph"/>
      </w:pPr>
    </w:p>
    <w:p w:rsidR="00355A40" w:rsidRDefault="00355A40" w:rsidP="00355A40">
      <w:pPr>
        <w:pStyle w:val="ListParagraph"/>
        <w:ind w:left="936"/>
        <w:jc w:val="both"/>
      </w:pPr>
      <w:r w:rsidRPr="00E71580">
        <w:t xml:space="preserve"> </w:t>
      </w:r>
      <w:r w:rsidR="00E71580" w:rsidRPr="00E71580">
        <w:t>“</w:t>
      </w:r>
      <w:r w:rsidR="00E71580" w:rsidRPr="00E71580">
        <w:rPr>
          <w:i/>
        </w:rPr>
        <w:t xml:space="preserve">There is a place in Arabia, situated very near the city of </w:t>
      </w:r>
      <w:proofErr w:type="spellStart"/>
      <w:r w:rsidR="00E71580" w:rsidRPr="00E71580">
        <w:rPr>
          <w:i/>
        </w:rPr>
        <w:t>Buto</w:t>
      </w:r>
      <w:proofErr w:type="spellEnd"/>
      <w:r w:rsidR="00E71580" w:rsidRPr="00E71580">
        <w:rPr>
          <w:i/>
        </w:rPr>
        <w:t>, to which I went, on hearing of some winged serpents; and when I arrived there, I saw bones and spines of serpents, in such quantities as it would be impossible to describe. The form of the serpent is like that of the water-snake; but he has wings without feathers, and as like as possible to the wings of a bat.</w:t>
      </w:r>
      <w:r w:rsidR="00E71580" w:rsidRPr="00E71580">
        <w:t>”</w:t>
      </w:r>
      <w:r w:rsidR="00E71580">
        <w:rPr>
          <w:rStyle w:val="FootnoteReference"/>
        </w:rPr>
        <w:footnoteReference w:id="79"/>
      </w:r>
    </w:p>
    <w:p w:rsidR="00E71580" w:rsidRDefault="00E71580" w:rsidP="00355A40">
      <w:pPr>
        <w:pStyle w:val="ListParagraph"/>
        <w:ind w:left="936"/>
        <w:jc w:val="both"/>
      </w:pPr>
    </w:p>
    <w:p w:rsidR="00E77ECA" w:rsidRDefault="00E71580" w:rsidP="00FC1F5E">
      <w:pPr>
        <w:pStyle w:val="ListParagraph"/>
        <w:numPr>
          <w:ilvl w:val="0"/>
          <w:numId w:val="14"/>
        </w:numPr>
        <w:ind w:left="936"/>
        <w:jc w:val="both"/>
      </w:pPr>
      <w:r w:rsidRPr="00E71580">
        <w:lastRenderedPageBreak/>
        <w:t xml:space="preserve">Marco Polo wrote of his travels to the province of Karajan and reported on huge serpents, which at the fore part </w:t>
      </w:r>
      <w:r w:rsidR="00E77ECA">
        <w:t>had</w:t>
      </w:r>
      <w:r w:rsidR="00E77ECA" w:rsidRPr="00E71580">
        <w:t xml:space="preserve"> </w:t>
      </w:r>
      <w:r w:rsidRPr="00E71580">
        <w:t>two short legs with three claws.</w:t>
      </w:r>
    </w:p>
    <w:p w:rsidR="00E77ECA" w:rsidRDefault="00E77ECA" w:rsidP="00355A40">
      <w:pPr>
        <w:pStyle w:val="ListParagraph"/>
        <w:ind w:left="936"/>
        <w:jc w:val="both"/>
      </w:pPr>
    </w:p>
    <w:p w:rsidR="00355A40" w:rsidRDefault="00E71580" w:rsidP="00355A40">
      <w:pPr>
        <w:pStyle w:val="ListParagraph"/>
        <w:numPr>
          <w:ins w:id="63" w:author="" w:date="2015-04-13T16:24:00Z"/>
        </w:numPr>
        <w:ind w:left="936"/>
        <w:jc w:val="both"/>
      </w:pPr>
      <w:r w:rsidRPr="00E71580">
        <w:t>“</w:t>
      </w:r>
      <w:r w:rsidRPr="00E71580">
        <w:rPr>
          <w:i/>
        </w:rPr>
        <w:t>The jaws are wide enough to swallow a man, the teeth are large and sharp, and their whole appearance is so formidable that neither man, nor any kind of animal can approach them without terror.</w:t>
      </w:r>
      <w:r>
        <w:t>”</w:t>
      </w:r>
      <w:r>
        <w:rPr>
          <w:rStyle w:val="FootnoteReference"/>
        </w:rPr>
        <w:footnoteReference w:id="80"/>
      </w:r>
      <w:r>
        <w:t xml:space="preserve"> He also described the creatures as nocturnal with very large eyes and having massively large bodies.</w:t>
      </w:r>
    </w:p>
    <w:p w:rsidR="001B431A" w:rsidRDefault="001B431A" w:rsidP="00355A40">
      <w:pPr>
        <w:pStyle w:val="ListParagraph"/>
        <w:ind w:left="936"/>
        <w:jc w:val="both"/>
      </w:pPr>
    </w:p>
    <w:p w:rsidR="00355A40" w:rsidRDefault="00513205" w:rsidP="00FC1F5E">
      <w:pPr>
        <w:pStyle w:val="ListParagraph"/>
        <w:numPr>
          <w:ilvl w:val="0"/>
          <w:numId w:val="14"/>
        </w:numPr>
        <w:ind w:left="936"/>
        <w:jc w:val="both"/>
      </w:pPr>
      <w:r>
        <w:t>T</w:t>
      </w:r>
      <w:r w:rsidRPr="00513205">
        <w:t>he</w:t>
      </w:r>
      <w:r>
        <w:t xml:space="preserve"> paintings and records of the Australian</w:t>
      </w:r>
      <w:r w:rsidR="0087180F">
        <w:t xml:space="preserve"> Aborigine Kuku </w:t>
      </w:r>
      <w:proofErr w:type="spellStart"/>
      <w:r w:rsidRPr="00513205">
        <w:t>Yalanji</w:t>
      </w:r>
      <w:proofErr w:type="spellEnd"/>
      <w:r w:rsidRPr="00513205">
        <w:t xml:space="preserve"> tribe </w:t>
      </w:r>
      <w:r>
        <w:t xml:space="preserve">include accounts of </w:t>
      </w:r>
      <w:r w:rsidRPr="00513205">
        <w:t xml:space="preserve">a sea and lake monster </w:t>
      </w:r>
      <w:r>
        <w:t xml:space="preserve">remarkably similar to a </w:t>
      </w:r>
      <w:r w:rsidR="0087180F">
        <w:t>P</w:t>
      </w:r>
      <w:r w:rsidRPr="00513205">
        <w:t>lesiosaur.</w:t>
      </w:r>
    </w:p>
    <w:p w:rsidR="00513205" w:rsidRDefault="00513205" w:rsidP="00355A40">
      <w:pPr>
        <w:pStyle w:val="ListParagraph"/>
        <w:ind w:left="936"/>
        <w:jc w:val="both"/>
      </w:pPr>
    </w:p>
    <w:p w:rsidR="00355A40" w:rsidRDefault="00513205" w:rsidP="00FC1F5E">
      <w:pPr>
        <w:pStyle w:val="ListParagraph"/>
        <w:numPr>
          <w:ilvl w:val="0"/>
          <w:numId w:val="14"/>
        </w:numPr>
        <w:ind w:left="936"/>
        <w:jc w:val="both"/>
      </w:pPr>
      <w:r w:rsidRPr="00513205">
        <w:t xml:space="preserve">The Roman historian Cassius </w:t>
      </w:r>
      <w:proofErr w:type="spellStart"/>
      <w:r w:rsidRPr="00513205">
        <w:t>Dio</w:t>
      </w:r>
      <w:proofErr w:type="spellEnd"/>
      <w:r w:rsidRPr="00513205">
        <w:t xml:space="preserve"> recounted </w:t>
      </w:r>
      <w:r w:rsidR="00164305">
        <w:t xml:space="preserve">the occurrence </w:t>
      </w:r>
      <w:r w:rsidR="00AE138A">
        <w:t xml:space="preserve">of </w:t>
      </w:r>
      <w:r w:rsidR="00164305">
        <w:t>the</w:t>
      </w:r>
      <w:r w:rsidRPr="00513205">
        <w:t xml:space="preserve"> Roman army </w:t>
      </w:r>
      <w:r w:rsidR="00164305">
        <w:t>killing</w:t>
      </w:r>
      <w:r w:rsidRPr="00513205">
        <w:t xml:space="preserve"> a </w:t>
      </w:r>
      <w:r w:rsidR="00164305">
        <w:t>“</w:t>
      </w:r>
      <w:r w:rsidRPr="00513205">
        <w:t>dragon</w:t>
      </w:r>
      <w:r w:rsidR="00164305">
        <w:t>”</w:t>
      </w:r>
      <w:r w:rsidRPr="00513205">
        <w:t xml:space="preserve">. </w:t>
      </w:r>
      <w:r>
        <w:t xml:space="preserve">Though the original is now lost, John of Damascus recorded </w:t>
      </w:r>
      <w:proofErr w:type="spellStart"/>
      <w:r>
        <w:t>Dio’s</w:t>
      </w:r>
      <w:proofErr w:type="spellEnd"/>
      <w:r>
        <w:t xml:space="preserve"> account </w:t>
      </w:r>
      <w:r w:rsidR="00164305">
        <w:t xml:space="preserve">in </w:t>
      </w:r>
      <w:r w:rsidRPr="00513205">
        <w:t xml:space="preserve">his book </w:t>
      </w:r>
      <w:r w:rsidR="001B431A" w:rsidRPr="00AA257E">
        <w:rPr>
          <w:i/>
        </w:rPr>
        <w:t>On Dragons and Ghosts</w:t>
      </w:r>
      <w:r w:rsidRPr="00513205">
        <w:t>:</w:t>
      </w:r>
    </w:p>
    <w:p w:rsidR="00355A40" w:rsidRDefault="00355A40" w:rsidP="00355A40">
      <w:pPr>
        <w:pStyle w:val="ListParagraph"/>
      </w:pPr>
    </w:p>
    <w:p w:rsidR="00355A40" w:rsidRDefault="00513205" w:rsidP="00355A40">
      <w:pPr>
        <w:pStyle w:val="ListParagraph"/>
        <w:ind w:left="936"/>
        <w:jc w:val="both"/>
      </w:pPr>
      <w:r w:rsidRPr="00513205">
        <w:t>“</w:t>
      </w:r>
      <w:r w:rsidRPr="00513205">
        <w:rPr>
          <w:i/>
        </w:rPr>
        <w:t xml:space="preserve">One day, when </w:t>
      </w:r>
      <w:proofErr w:type="spellStart"/>
      <w:r w:rsidRPr="00513205">
        <w:rPr>
          <w:i/>
        </w:rPr>
        <w:t>Regulus</w:t>
      </w:r>
      <w:proofErr w:type="spellEnd"/>
      <w:r w:rsidRPr="00513205">
        <w:rPr>
          <w:i/>
        </w:rPr>
        <w:t xml:space="preserve">, a Roman consul, was fighting against Carthage, a dragon suddenly crept up and settled behind the wall of the Roman army. The Romans killed it by order of </w:t>
      </w:r>
      <w:proofErr w:type="spellStart"/>
      <w:r w:rsidRPr="00513205">
        <w:rPr>
          <w:i/>
        </w:rPr>
        <w:t>Regulus</w:t>
      </w:r>
      <w:proofErr w:type="spellEnd"/>
      <w:r w:rsidRPr="00513205">
        <w:rPr>
          <w:i/>
        </w:rPr>
        <w:t xml:space="preserve">, skinned it and sent the hide to the Roman senate. When the dragon’s hide, as </w:t>
      </w:r>
      <w:proofErr w:type="spellStart"/>
      <w:r w:rsidRPr="00513205">
        <w:rPr>
          <w:i/>
        </w:rPr>
        <w:t>Dio</w:t>
      </w:r>
      <w:proofErr w:type="spellEnd"/>
      <w:r w:rsidRPr="00513205">
        <w:rPr>
          <w:i/>
        </w:rPr>
        <w:t xml:space="preserve"> says, was measured by order of the senate, it happened to be, amazingly, one hundred and twenty feet long, and the thickness was fitting to the length.</w:t>
      </w:r>
      <w:r w:rsidRPr="00513205">
        <w:t>”</w:t>
      </w:r>
    </w:p>
    <w:p w:rsidR="00513205" w:rsidRDefault="00513205" w:rsidP="00355A40">
      <w:pPr>
        <w:pStyle w:val="ListParagraph"/>
        <w:ind w:left="936"/>
        <w:jc w:val="both"/>
      </w:pPr>
    </w:p>
    <w:p w:rsidR="008D0033" w:rsidRDefault="009711F0" w:rsidP="00FC1F5E">
      <w:pPr>
        <w:pStyle w:val="ListParagraph"/>
        <w:numPr>
          <w:ilvl w:val="0"/>
          <w:numId w:val="14"/>
        </w:numPr>
        <w:ind w:left="936"/>
        <w:jc w:val="both"/>
      </w:pPr>
      <w:r w:rsidRPr="009711F0">
        <w:t xml:space="preserve">Dragons were described in reputable zoological treatises published during the </w:t>
      </w:r>
      <w:proofErr w:type="gramStart"/>
      <w:r w:rsidRPr="009711F0">
        <w:t>Middle</w:t>
      </w:r>
      <w:proofErr w:type="gramEnd"/>
      <w:r w:rsidRPr="009711F0">
        <w:t xml:space="preserve"> Ages. Konrad Gesner, </w:t>
      </w:r>
      <w:r>
        <w:t xml:space="preserve">a doctor and </w:t>
      </w:r>
      <w:r w:rsidRPr="009711F0">
        <w:t>Swiss naturalist published a four-volume encyclopedia from 1516</w:t>
      </w:r>
      <w:r w:rsidR="002B533A">
        <w:t xml:space="preserve"> to </w:t>
      </w:r>
      <w:r w:rsidRPr="009711F0">
        <w:t xml:space="preserve">1565 entitled </w:t>
      </w:r>
      <w:proofErr w:type="spellStart"/>
      <w:r w:rsidR="001B431A" w:rsidRPr="00AA257E">
        <w:rPr>
          <w:i/>
        </w:rPr>
        <w:t>Historiae</w:t>
      </w:r>
      <w:proofErr w:type="spellEnd"/>
      <w:r w:rsidR="001B431A" w:rsidRPr="00AA257E">
        <w:rPr>
          <w:i/>
        </w:rPr>
        <w:t xml:space="preserve"> </w:t>
      </w:r>
      <w:proofErr w:type="spellStart"/>
      <w:r w:rsidR="001B431A" w:rsidRPr="00AA257E">
        <w:rPr>
          <w:i/>
        </w:rPr>
        <w:t>Animalium</w:t>
      </w:r>
      <w:proofErr w:type="spellEnd"/>
      <w:r w:rsidRPr="009711F0">
        <w:t xml:space="preserve">. He </w:t>
      </w:r>
      <w:r>
        <w:t xml:space="preserve">describes </w:t>
      </w:r>
      <w:r w:rsidRPr="009711F0">
        <w:t>dragons as “</w:t>
      </w:r>
      <w:r w:rsidRPr="009711F0">
        <w:rPr>
          <w:i/>
        </w:rPr>
        <w:t>very rare but still living creatures</w:t>
      </w:r>
      <w:r w:rsidR="009C037A">
        <w:t>.</w:t>
      </w:r>
      <w:r w:rsidRPr="009711F0">
        <w:t>”</w:t>
      </w:r>
      <w:r>
        <w:rPr>
          <w:rStyle w:val="FootnoteReference"/>
        </w:rPr>
        <w:footnoteReference w:id="81"/>
      </w:r>
      <w:r w:rsidR="0087180F">
        <w:br/>
      </w:r>
    </w:p>
    <w:p w:rsidR="00355A40" w:rsidRDefault="008D0033" w:rsidP="00FC1F5E">
      <w:pPr>
        <w:pStyle w:val="ListParagraph"/>
        <w:numPr>
          <w:ilvl w:val="0"/>
          <w:numId w:val="14"/>
        </w:numPr>
        <w:ind w:left="936"/>
        <w:jc w:val="both"/>
      </w:pPr>
      <w:r>
        <w:lastRenderedPageBreak/>
        <w:t xml:space="preserve">From </w:t>
      </w:r>
      <w:r w:rsidRPr="008D0033">
        <w:t>the library of Henry VIII</w:t>
      </w:r>
      <w:r>
        <w:t>, t</w:t>
      </w:r>
      <w:r w:rsidRPr="008D0033">
        <w:t xml:space="preserve">he </w:t>
      </w:r>
      <w:r>
        <w:t xml:space="preserve">reptile section of the </w:t>
      </w:r>
      <w:r w:rsidRPr="008D0033">
        <w:t>Aberdeen Bestiary, written in the early 1500s</w:t>
      </w:r>
      <w:r w:rsidR="009C037A">
        <w:t>,</w:t>
      </w:r>
      <w:r w:rsidRPr="008D0033">
        <w:t xml:space="preserve"> </w:t>
      </w:r>
      <w:r>
        <w:t xml:space="preserve">included </w:t>
      </w:r>
      <w:r w:rsidRPr="008D0033">
        <w:t xml:space="preserve">the </w:t>
      </w:r>
      <w:r>
        <w:t>lizard</w:t>
      </w:r>
      <w:r w:rsidRPr="008D0033">
        <w:t xml:space="preserve">, the salamander, snakes </w:t>
      </w:r>
      <w:r>
        <w:t xml:space="preserve">and </w:t>
      </w:r>
      <w:r w:rsidRPr="008D0033">
        <w:t xml:space="preserve">the dragon: </w:t>
      </w:r>
    </w:p>
    <w:p w:rsidR="00355A40" w:rsidRDefault="0087180F" w:rsidP="00355A40">
      <w:pPr>
        <w:pStyle w:val="ListParagraph"/>
        <w:ind w:left="936"/>
        <w:jc w:val="both"/>
      </w:pPr>
      <w:r>
        <w:br/>
      </w:r>
      <w:r w:rsidR="008D0033" w:rsidRPr="008D0033">
        <w:t>“</w:t>
      </w:r>
      <w:r w:rsidR="008D0033" w:rsidRPr="008D0033">
        <w:rPr>
          <w:i/>
        </w:rPr>
        <w:t>The dragon is bigger than all other snakes or al</w:t>
      </w:r>
      <w:r w:rsidR="008D0033">
        <w:rPr>
          <w:i/>
        </w:rPr>
        <w:t xml:space="preserve">l other living things on earth… </w:t>
      </w:r>
      <w:r w:rsidR="008D0033" w:rsidRPr="008D0033">
        <w:rPr>
          <w:i/>
        </w:rPr>
        <w:t>The dragon, it is said, is often drawn forth from caves into the open air, causing the air to become turbulent. The dragon has a crest, a small mouth, and narrow blow-holes through which it breathes and puts forth its tongue. Its strength lies not in its teeth but in its tail, and it kills with a blow rather than a bite</w:t>
      </w:r>
      <w:r w:rsidR="008D0033">
        <w:rPr>
          <w:i/>
        </w:rPr>
        <w:t>…</w:t>
      </w:r>
      <w:r w:rsidR="008D0033" w:rsidRPr="008D0033">
        <w:rPr>
          <w:i/>
        </w:rPr>
        <w:t>it kills anything around which it wraps its tail. From the dragon not even the elephant, with its huge size, is safe. For lurking on paths along which elephants are accustomed to pass, the dragon knots its tail around their legs and kills them by suffocation. Dragons are born in Ethiopia and India, where it is hot all year round.</w:t>
      </w:r>
      <w:r w:rsidR="008D0033" w:rsidRPr="008D0033">
        <w:t>”</w:t>
      </w:r>
    </w:p>
    <w:p w:rsidR="008D0033" w:rsidRDefault="008D0033" w:rsidP="00355A40">
      <w:pPr>
        <w:pStyle w:val="ListParagraph"/>
        <w:ind w:left="936"/>
        <w:jc w:val="both"/>
      </w:pPr>
    </w:p>
    <w:p w:rsidR="00355A40" w:rsidRDefault="008D0033" w:rsidP="00FC1F5E">
      <w:pPr>
        <w:pStyle w:val="ListParagraph"/>
        <w:numPr>
          <w:ilvl w:val="0"/>
          <w:numId w:val="14"/>
        </w:numPr>
        <w:ind w:left="936"/>
        <w:jc w:val="both"/>
      </w:pPr>
      <w:r w:rsidRPr="008D0033">
        <w:t xml:space="preserve">The </w:t>
      </w:r>
      <w:r w:rsidR="00B768D3">
        <w:t>seventeenth</w:t>
      </w:r>
      <w:r w:rsidR="00B768D3" w:rsidRPr="008D0033">
        <w:t xml:space="preserve"> </w:t>
      </w:r>
      <w:r w:rsidRPr="008D0033">
        <w:t xml:space="preserve">century writer Athanasius </w:t>
      </w:r>
      <w:proofErr w:type="spellStart"/>
      <w:r w:rsidRPr="008D0033">
        <w:t>Kircher</w:t>
      </w:r>
      <w:proofErr w:type="spellEnd"/>
      <w:r w:rsidRPr="008D0033">
        <w:t xml:space="preserve"> </w:t>
      </w:r>
      <w:r w:rsidR="007A35AF">
        <w:t xml:space="preserve">confirms the veracity of </w:t>
      </w:r>
      <w:r w:rsidRPr="008D0033">
        <w:t xml:space="preserve">Christopher </w:t>
      </w:r>
      <w:proofErr w:type="spellStart"/>
      <w:r w:rsidRPr="008D0033">
        <w:t>Schorerum</w:t>
      </w:r>
      <w:r w:rsidR="007A35AF">
        <w:t>’s</w:t>
      </w:r>
      <w:proofErr w:type="spellEnd"/>
      <w:r w:rsidR="007A35AF">
        <w:t xml:space="preserve"> sighting of a dragon:</w:t>
      </w:r>
    </w:p>
    <w:p w:rsidR="00777753" w:rsidRDefault="0087180F" w:rsidP="00355A40">
      <w:pPr>
        <w:pStyle w:val="ListParagraph"/>
        <w:ind w:left="936"/>
        <w:jc w:val="both"/>
      </w:pPr>
      <w:r>
        <w:br/>
      </w:r>
      <w:r w:rsidR="008D0033" w:rsidRPr="008D0033">
        <w:t>“</w:t>
      </w:r>
      <w:r w:rsidR="007A35AF" w:rsidRPr="007A35AF">
        <w:rPr>
          <w:i/>
        </w:rPr>
        <w:t xml:space="preserve">[He] </w:t>
      </w:r>
      <w:r w:rsidR="008D0033" w:rsidRPr="007A35AF">
        <w:rPr>
          <w:i/>
        </w:rPr>
        <w:t>wrote a true history summarizing there all, for by that way, he was able to confirm the truth of the things experienced, and indeed the things truly seen by the eye, written in his own words: ‘On a warm night in 1619</w:t>
      </w:r>
      <w:r w:rsidR="007A35AF">
        <w:rPr>
          <w:i/>
        </w:rPr>
        <w:t xml:space="preserve">… </w:t>
      </w:r>
      <w:r w:rsidR="008D0033" w:rsidRPr="007A35AF">
        <w:rPr>
          <w:i/>
        </w:rPr>
        <w:t>I saw a shining dragon of great size in front of Mt. Pilatus, coming from the opposite side of the lake [or ‘hollow’], a cave that is named Flue [Hogarth-near Lucerne]</w:t>
      </w:r>
      <w:r w:rsidR="008C0C50">
        <w:rPr>
          <w:i/>
        </w:rPr>
        <w:t>,</w:t>
      </w:r>
      <w:r w:rsidR="008D0033" w:rsidRPr="007A35AF">
        <w:rPr>
          <w:i/>
        </w:rPr>
        <w:t xml:space="preserve"> moving rapidly in an agitated way, seen flying across; It was of a large Mount Pilatus Dragon by </w:t>
      </w:r>
      <w:proofErr w:type="spellStart"/>
      <w:r w:rsidR="008D0033" w:rsidRPr="007A35AF">
        <w:rPr>
          <w:i/>
        </w:rPr>
        <w:t>Kirchersize</w:t>
      </w:r>
      <w:proofErr w:type="spellEnd"/>
      <w:r w:rsidR="008D0033" w:rsidRPr="007A35AF">
        <w:rPr>
          <w:i/>
        </w:rPr>
        <w:t>, with a long tail, a long neck, a reptile’s head, and ferocious gaping jaws</w:t>
      </w:r>
      <w:r w:rsidR="007A35AF">
        <w:rPr>
          <w:i/>
        </w:rPr>
        <w:t xml:space="preserve">… </w:t>
      </w:r>
      <w:r w:rsidR="008D0033" w:rsidRPr="007A35AF">
        <w:rPr>
          <w:i/>
        </w:rPr>
        <w:t xml:space="preserve">At first I thought it was a meteor from what I saw. But after I diligently observed it alone, I understood it was indeed a dragon from the motion of the limbs of the entire body.’ From the writings of a respected clergyman, in fact a </w:t>
      </w:r>
      <w:r w:rsidR="00EE6323">
        <w:rPr>
          <w:i/>
        </w:rPr>
        <w:lastRenderedPageBreak/>
        <w:t>dragon tru</w:t>
      </w:r>
      <w:r w:rsidR="008D0033" w:rsidRPr="007A35AF">
        <w:rPr>
          <w:i/>
        </w:rPr>
        <w:t>ly exists in nature it is amply established.</w:t>
      </w:r>
      <w:r w:rsidR="008D0033" w:rsidRPr="008D0033">
        <w:t>”</w:t>
      </w:r>
      <w:r w:rsidR="007A35AF">
        <w:rPr>
          <w:rStyle w:val="FootnoteReference"/>
        </w:rPr>
        <w:footnoteReference w:id="82"/>
      </w:r>
      <w:r w:rsidR="008D0033" w:rsidRPr="008D0033">
        <w:t xml:space="preserve"> </w:t>
      </w:r>
      <w:r w:rsidR="00777753">
        <w:br/>
      </w:r>
    </w:p>
    <w:p w:rsidR="00F40849" w:rsidRDefault="00F40849" w:rsidP="00AE7858">
      <w:pPr>
        <w:jc w:val="both"/>
      </w:pPr>
      <w:r>
        <w:t>The</w:t>
      </w:r>
      <w:r w:rsidR="0087180F">
        <w:t xml:space="preserve">se are just a few samples of the </w:t>
      </w:r>
      <w:r>
        <w:t>great numbers of accounts of dragons (</w:t>
      </w:r>
      <w:r w:rsidR="00B768D3">
        <w:t>dinosaurs</w:t>
      </w:r>
      <w:r>
        <w:t xml:space="preserve">) </w:t>
      </w:r>
      <w:r w:rsidR="009243CB">
        <w:t xml:space="preserve">from credible sources </w:t>
      </w:r>
      <w:r>
        <w:t>throughout history across many times and cultures</w:t>
      </w:r>
      <w:r w:rsidR="0087180F">
        <w:t xml:space="preserve">. Amazingly, </w:t>
      </w:r>
      <w:r w:rsidR="009243CB">
        <w:t xml:space="preserve">their descriptions exhibit </w:t>
      </w:r>
      <w:r>
        <w:t xml:space="preserve">excellent correlation </w:t>
      </w:r>
      <w:r w:rsidR="009243CB">
        <w:t xml:space="preserve">with </w:t>
      </w:r>
      <w:r>
        <w:t>the size and physical characteristics of dinosaurs found in the fossil record</w:t>
      </w:r>
      <w:r w:rsidR="009243CB">
        <w:t xml:space="preserve">s of today. These points of evidence are inexplicable aside from the reality that dinosaurs and </w:t>
      </w:r>
      <w:r w:rsidR="00B768D3">
        <w:t xml:space="preserve">man </w:t>
      </w:r>
      <w:r w:rsidR="009243CB">
        <w:t xml:space="preserve">existed together </w:t>
      </w:r>
      <w:r w:rsidR="00EF7640">
        <w:t xml:space="preserve">during </w:t>
      </w:r>
      <w:r w:rsidR="0087180F">
        <w:t xml:space="preserve">hundreds of years </w:t>
      </w:r>
      <w:r w:rsidR="00EF7640">
        <w:t xml:space="preserve">of </w:t>
      </w:r>
      <w:r w:rsidR="009243CB">
        <w:t>modern history.</w:t>
      </w:r>
    </w:p>
    <w:p w:rsidR="004D3432" w:rsidRPr="009243CB" w:rsidRDefault="00740BCF" w:rsidP="004D45F0">
      <w:pPr>
        <w:ind w:left="720"/>
        <w:jc w:val="both"/>
        <w:rPr>
          <w:b/>
        </w:rPr>
      </w:pPr>
      <w:r w:rsidRPr="009243CB">
        <w:rPr>
          <w:b/>
        </w:rPr>
        <w:br/>
      </w:r>
    </w:p>
    <w:p w:rsidR="00AE7858" w:rsidRDefault="00F431AD" w:rsidP="004D45F0">
      <w:pPr>
        <w:jc w:val="both"/>
        <w:rPr>
          <w:rStyle w:val="Heading2Char"/>
        </w:rPr>
      </w:pPr>
      <w:bookmarkStart w:id="64" w:name="_Toc441084006"/>
      <w:proofErr w:type="gramStart"/>
      <w:r w:rsidRPr="00F431AD">
        <w:rPr>
          <w:rStyle w:val="Heading2Char"/>
        </w:rPr>
        <w:t xml:space="preserve">Reptiles of a </w:t>
      </w:r>
      <w:r w:rsidR="0001658F">
        <w:rPr>
          <w:rStyle w:val="Heading2Char"/>
        </w:rPr>
        <w:t>f</w:t>
      </w:r>
      <w:r w:rsidR="0001658F" w:rsidRPr="00F431AD">
        <w:rPr>
          <w:rStyle w:val="Heading2Char"/>
        </w:rPr>
        <w:t>eathe</w:t>
      </w:r>
      <w:r w:rsidR="0001658F">
        <w:rPr>
          <w:rStyle w:val="Heading2Char"/>
        </w:rPr>
        <w:t>r</w:t>
      </w:r>
      <w:r>
        <w:rPr>
          <w:rStyle w:val="Heading2Char"/>
        </w:rPr>
        <w:t>?</w:t>
      </w:r>
      <w:bookmarkEnd w:id="64"/>
      <w:proofErr w:type="gramEnd"/>
    </w:p>
    <w:p w:rsidR="00AE7858" w:rsidRDefault="00AE7858" w:rsidP="004D45F0">
      <w:pPr>
        <w:jc w:val="both"/>
      </w:pPr>
    </w:p>
    <w:p w:rsidR="004D3432" w:rsidRPr="00AE7858" w:rsidRDefault="009243CB" w:rsidP="004D45F0">
      <w:pPr>
        <w:jc w:val="both"/>
        <w:rPr>
          <w:rFonts w:asciiTheme="majorHAnsi" w:eastAsiaTheme="majorEastAsia" w:hAnsiTheme="majorHAnsi"/>
          <w:b/>
          <w:bCs/>
          <w:i/>
          <w:iCs/>
          <w:sz w:val="28"/>
          <w:szCs w:val="28"/>
        </w:rPr>
      </w:pPr>
      <w:r>
        <w:t xml:space="preserve">Finally, let’s take a quick look at the claim by many of today’s scientists that the birds in our world today are actually evolved descendants of dinosaurs. There are many reasons that this is </w:t>
      </w:r>
      <w:r w:rsidR="009C51A3">
        <w:t xml:space="preserve">simply </w:t>
      </w:r>
      <w:r>
        <w:t>not feasible</w:t>
      </w:r>
      <w:r w:rsidR="00F26A02">
        <w:t>,</w:t>
      </w:r>
      <w:r w:rsidR="00911352">
        <w:t xml:space="preserve"> and </w:t>
      </w:r>
      <w:r>
        <w:t xml:space="preserve">we will examine a few </w:t>
      </w:r>
      <w:r w:rsidR="00911352">
        <w:t xml:space="preserve">of them </w:t>
      </w:r>
      <w:r>
        <w:t>here.</w:t>
      </w:r>
    </w:p>
    <w:p w:rsidR="009243CB" w:rsidRDefault="009243CB" w:rsidP="004D45F0">
      <w:pPr>
        <w:jc w:val="both"/>
      </w:pPr>
    </w:p>
    <w:p w:rsidR="00AE7858" w:rsidRPr="00AE7858" w:rsidRDefault="009243CB" w:rsidP="00FC1F5E">
      <w:pPr>
        <w:pStyle w:val="ListParagraph"/>
        <w:numPr>
          <w:ilvl w:val="0"/>
          <w:numId w:val="15"/>
        </w:numPr>
        <w:ind w:left="360"/>
        <w:jc w:val="both"/>
        <w:rPr>
          <w:rStyle w:val="Heading3Char"/>
          <w:rFonts w:asciiTheme="minorHAnsi" w:eastAsiaTheme="minorEastAsia" w:hAnsiTheme="minorHAnsi"/>
          <w:b w:val="0"/>
          <w:bCs w:val="0"/>
          <w:sz w:val="20"/>
          <w:szCs w:val="24"/>
          <w:u w:val="single"/>
        </w:rPr>
      </w:pPr>
      <w:r w:rsidRPr="00F431AD">
        <w:rPr>
          <w:rStyle w:val="Heading3Char"/>
        </w:rPr>
        <w:t xml:space="preserve">Formation of </w:t>
      </w:r>
      <w:r w:rsidR="00CF0B31" w:rsidRPr="00F431AD">
        <w:rPr>
          <w:rStyle w:val="Heading3Char"/>
        </w:rPr>
        <w:t xml:space="preserve">an </w:t>
      </w:r>
      <w:r w:rsidRPr="00F431AD">
        <w:rPr>
          <w:rStyle w:val="Heading3Char"/>
        </w:rPr>
        <w:t>entirely ne</w:t>
      </w:r>
      <w:r w:rsidR="00CF0B31" w:rsidRPr="00F431AD">
        <w:rPr>
          <w:rStyle w:val="Heading3Char"/>
        </w:rPr>
        <w:t>w kind</w:t>
      </w:r>
      <w:r w:rsidRPr="00F431AD">
        <w:rPr>
          <w:rStyle w:val="Heading3Char"/>
        </w:rPr>
        <w:t xml:space="preserve"> from </w:t>
      </w:r>
      <w:r w:rsidR="0090124C">
        <w:rPr>
          <w:rStyle w:val="Heading3Char"/>
        </w:rPr>
        <w:t>another</w:t>
      </w:r>
      <w:r w:rsidR="0090124C" w:rsidRPr="00F431AD">
        <w:rPr>
          <w:rStyle w:val="Heading3Char"/>
        </w:rPr>
        <w:t xml:space="preserve"> </w:t>
      </w:r>
      <w:r w:rsidRPr="00F431AD">
        <w:rPr>
          <w:rStyle w:val="Heading3Char"/>
        </w:rPr>
        <w:t>k</w:t>
      </w:r>
      <w:r w:rsidR="00CF0B31" w:rsidRPr="00F431AD">
        <w:rPr>
          <w:rStyle w:val="Heading3Char"/>
        </w:rPr>
        <w:t>ind</w:t>
      </w:r>
      <w:r w:rsidRPr="00F431AD">
        <w:rPr>
          <w:rStyle w:val="Heading3Char"/>
        </w:rPr>
        <w:t xml:space="preserve"> is never observed</w:t>
      </w:r>
    </w:p>
    <w:p w:rsidR="003F1765" w:rsidRDefault="00CF0B31" w:rsidP="00880E24">
      <w:pPr>
        <w:pStyle w:val="ListParagraph"/>
        <w:ind w:left="360"/>
        <w:jc w:val="both"/>
      </w:pPr>
      <w:r>
        <w:t>The term “speciation” refers to the formation of new breeds of dogs (for instance) from other kind</w:t>
      </w:r>
      <w:r w:rsidR="0090124C">
        <w:t>s</w:t>
      </w:r>
      <w:r>
        <w:t xml:space="preserve"> of dogs, but they are of course</w:t>
      </w:r>
      <w:r w:rsidR="00EF7640">
        <w:t>…</w:t>
      </w:r>
      <w:r>
        <w:t xml:space="preserve"> still dogs. Th</w:t>
      </w:r>
      <w:r w:rsidR="00EF7640">
        <w:t xml:space="preserve">e development of new species from gradual changes in an existing species </w:t>
      </w:r>
      <w:r>
        <w:t xml:space="preserve">is good and observable science that can be rightly attributed to mutation and natural selection (via </w:t>
      </w:r>
      <w:r w:rsidR="0090124C">
        <w:t xml:space="preserve">“Little e” </w:t>
      </w:r>
      <w:r>
        <w:t>or micro</w:t>
      </w:r>
      <w:r w:rsidR="001D3FB7">
        <w:t>-</w:t>
      </w:r>
      <w:r>
        <w:t xml:space="preserve">evolution). The idea of </w:t>
      </w:r>
      <w:r w:rsidR="009243CB">
        <w:t>dinos</w:t>
      </w:r>
      <w:r>
        <w:t>aurs evolving into birds</w:t>
      </w:r>
      <w:r w:rsidR="001D3FB7">
        <w:t>,</w:t>
      </w:r>
      <w:r>
        <w:t xml:space="preserve"> however, would require </w:t>
      </w:r>
      <w:r w:rsidR="00EF7640">
        <w:t xml:space="preserve">major genetic transformation and </w:t>
      </w:r>
      <w:r>
        <w:t>the formation of an entirely new and different kind (</w:t>
      </w:r>
      <w:r w:rsidR="003F1765">
        <w:t xml:space="preserve">complete </w:t>
      </w:r>
      <w:r>
        <w:t xml:space="preserve">with new </w:t>
      </w:r>
      <w:r w:rsidR="00AC170B">
        <w:t xml:space="preserve">physiological capabilities, radically different skin and skeletal structures, </w:t>
      </w:r>
      <w:r>
        <w:t>etc.) from an existi</w:t>
      </w:r>
      <w:r w:rsidR="00AC170B">
        <w:t>ng kind. This is science fiction. I</w:t>
      </w:r>
      <w:r>
        <w:t>t has significant scientific roadblocks</w:t>
      </w:r>
      <w:r w:rsidR="00F431AD">
        <w:t xml:space="preserve">, </w:t>
      </w:r>
      <w:r w:rsidR="00AC170B">
        <w:t xml:space="preserve">it </w:t>
      </w:r>
      <w:r>
        <w:t>has never been known to happen in the real world</w:t>
      </w:r>
      <w:r w:rsidR="00F431AD">
        <w:t>, and is not at all supported by the fossil record</w:t>
      </w:r>
      <w:r>
        <w:t xml:space="preserve">. </w:t>
      </w:r>
      <w:r w:rsidR="00911352">
        <w:t xml:space="preserve">Indeed, </w:t>
      </w:r>
      <w:r>
        <w:t>Darwin’s finches were in the end</w:t>
      </w:r>
      <w:r w:rsidR="00AC170B">
        <w:t xml:space="preserve">, despite minor </w:t>
      </w:r>
      <w:r>
        <w:t>changes</w:t>
      </w:r>
      <w:r w:rsidR="00AC170B">
        <w:t xml:space="preserve"> within the kind,</w:t>
      </w:r>
      <w:r w:rsidR="00911352">
        <w:t xml:space="preserve"> still finches with no crossing of the “kind” boundary.</w:t>
      </w:r>
    </w:p>
    <w:p w:rsidR="009243CB" w:rsidRDefault="009243CB" w:rsidP="00880E24">
      <w:pPr>
        <w:pStyle w:val="ListParagraph"/>
        <w:ind w:left="360"/>
        <w:jc w:val="both"/>
        <w:rPr>
          <w:u w:val="single"/>
        </w:rPr>
      </w:pPr>
    </w:p>
    <w:p w:rsidR="00AE7858" w:rsidRPr="00AE7858" w:rsidRDefault="00FF5530" w:rsidP="00FC1F5E">
      <w:pPr>
        <w:pStyle w:val="ListParagraph"/>
        <w:numPr>
          <w:ilvl w:val="0"/>
          <w:numId w:val="15"/>
        </w:numPr>
        <w:ind w:left="360"/>
        <w:jc w:val="both"/>
        <w:rPr>
          <w:rStyle w:val="Heading3Char"/>
          <w:rFonts w:asciiTheme="minorHAnsi" w:eastAsiaTheme="minorEastAsia" w:hAnsiTheme="minorHAnsi"/>
          <w:b w:val="0"/>
          <w:bCs w:val="0"/>
          <w:sz w:val="20"/>
          <w:szCs w:val="24"/>
          <w:u w:val="single"/>
        </w:rPr>
      </w:pPr>
      <w:r w:rsidRPr="00F431AD">
        <w:rPr>
          <w:rStyle w:val="Heading3Char"/>
        </w:rPr>
        <w:t xml:space="preserve">The cellular structure of scales </w:t>
      </w:r>
      <w:r w:rsidR="005B51EB">
        <w:rPr>
          <w:rStyle w:val="Heading3Char"/>
        </w:rPr>
        <w:t>is</w:t>
      </w:r>
      <w:r w:rsidR="005B51EB" w:rsidRPr="00F431AD">
        <w:rPr>
          <w:rStyle w:val="Heading3Char"/>
        </w:rPr>
        <w:t xml:space="preserve"> </w:t>
      </w:r>
      <w:r w:rsidRPr="00F431AD">
        <w:rPr>
          <w:rStyle w:val="Heading3Char"/>
        </w:rPr>
        <w:t>radically different from feathered skin</w:t>
      </w:r>
    </w:p>
    <w:p w:rsidR="00AE7858" w:rsidRDefault="00911352" w:rsidP="00880E24">
      <w:pPr>
        <w:pStyle w:val="ListParagraph"/>
        <w:ind w:left="360"/>
        <w:jc w:val="both"/>
      </w:pPr>
      <w:r>
        <w:t>Clearly</w:t>
      </w:r>
      <w:r w:rsidR="005B51EB">
        <w:t>,</w:t>
      </w:r>
      <w:r w:rsidR="003807AA">
        <w:t xml:space="preserve"> if dinosaurs had evolved into birds</w:t>
      </w:r>
      <w:r w:rsidR="005B51EB">
        <w:t>,</w:t>
      </w:r>
      <w:r w:rsidR="003807AA">
        <w:t xml:space="preserve"> </w:t>
      </w:r>
      <w:r w:rsidR="00AC170B">
        <w:t xml:space="preserve">the fossil record should include </w:t>
      </w:r>
      <w:r w:rsidR="003807AA">
        <w:t>“transitional forms”</w:t>
      </w:r>
      <w:r w:rsidR="00502517">
        <w:t xml:space="preserve"> of creatures</w:t>
      </w:r>
      <w:r w:rsidR="003807AA">
        <w:t xml:space="preserve"> demonstrating a </w:t>
      </w:r>
      <w:r w:rsidR="00502517">
        <w:t>gradual</w:t>
      </w:r>
      <w:r w:rsidR="003807AA">
        <w:t xml:space="preserve"> </w:t>
      </w:r>
      <w:r w:rsidR="00AC170B">
        <w:t xml:space="preserve">morphing </w:t>
      </w:r>
      <w:r w:rsidR="003807AA">
        <w:t>from very heavy and thick</w:t>
      </w:r>
      <w:r w:rsidR="005B51EB">
        <w:t>-</w:t>
      </w:r>
      <w:r w:rsidR="003807AA">
        <w:t>scaled hide</w:t>
      </w:r>
      <w:r w:rsidR="003F1765">
        <w:t>s</w:t>
      </w:r>
      <w:r w:rsidR="003807AA">
        <w:t xml:space="preserve"> to</w:t>
      </w:r>
      <w:r w:rsidR="003F1765">
        <w:t xml:space="preserve"> a variety of</w:t>
      </w:r>
      <w:r w:rsidR="003807AA">
        <w:t xml:space="preserve"> lightweight and thin</w:t>
      </w:r>
      <w:r w:rsidR="005B51EB">
        <w:t>-</w:t>
      </w:r>
      <w:r w:rsidR="003807AA">
        <w:t>feathered skin</w:t>
      </w:r>
      <w:r w:rsidR="003F1765">
        <w:t>s</w:t>
      </w:r>
      <w:r w:rsidR="003807AA">
        <w:t xml:space="preserve">. No such </w:t>
      </w:r>
      <w:r w:rsidR="003F1765">
        <w:t xml:space="preserve">intermediate </w:t>
      </w:r>
      <w:r w:rsidR="003807AA">
        <w:t xml:space="preserve">forms have ever been </w:t>
      </w:r>
      <w:r w:rsidR="003F1765">
        <w:t>discovered</w:t>
      </w:r>
      <w:r w:rsidR="003807AA">
        <w:t xml:space="preserve">. </w:t>
      </w:r>
    </w:p>
    <w:p w:rsidR="00AE7858" w:rsidRDefault="00D6108A" w:rsidP="00880E24">
      <w:pPr>
        <w:pStyle w:val="ListParagraph"/>
        <w:ind w:left="504"/>
        <w:jc w:val="both"/>
      </w:pPr>
      <w:r>
        <w:br/>
      </w:r>
      <w:r w:rsidRPr="00D6108A">
        <w:t>“</w:t>
      </w:r>
      <w:r w:rsidRPr="00D6108A">
        <w:rPr>
          <w:i/>
        </w:rPr>
        <w:t>No transitional structures consisting of feathers that are part feather and part scale, or even feathers that are less</w:t>
      </w:r>
      <w:r w:rsidR="00502517">
        <w:rPr>
          <w:i/>
        </w:rPr>
        <w:t xml:space="preserve"> [developed]</w:t>
      </w:r>
      <w:r w:rsidRPr="00D6108A">
        <w:rPr>
          <w:i/>
        </w:rPr>
        <w:t xml:space="preserve"> than modern types, have ever been uncovered.</w:t>
      </w:r>
      <w:r w:rsidRPr="00D6108A">
        <w:t>”</w:t>
      </w:r>
      <w:r>
        <w:rPr>
          <w:rStyle w:val="FootnoteReference"/>
        </w:rPr>
        <w:footnoteReference w:id="83"/>
      </w:r>
    </w:p>
    <w:p w:rsidR="00D6108A" w:rsidRPr="00D6108A" w:rsidRDefault="00D6108A" w:rsidP="00880E24">
      <w:pPr>
        <w:pStyle w:val="ListParagraph"/>
        <w:ind w:left="504"/>
        <w:jc w:val="both"/>
        <w:rPr>
          <w:u w:val="single"/>
        </w:rPr>
      </w:pPr>
    </w:p>
    <w:p w:rsidR="00AE7858" w:rsidRDefault="003807AA" w:rsidP="00880E24">
      <w:pPr>
        <w:ind w:left="360"/>
        <w:jc w:val="both"/>
      </w:pPr>
      <w:r>
        <w:t>In addition, the feathers of a bird are part of an intricate system requiring a delicate muscular subsystem that can make coordinated in-flight adjustments of the rotation and angle of individual or groups of feathers. No such system exists on scaled reptiles.</w:t>
      </w:r>
      <w:r w:rsidR="003E35CC">
        <w:t xml:space="preserve">  The feather systems of birds </w:t>
      </w:r>
      <w:r w:rsidR="00502517">
        <w:t xml:space="preserve">also </w:t>
      </w:r>
      <w:r w:rsidR="003E35CC">
        <w:t>have other functions such as “fluffing up” to make the bird appear larger and more ferocious in the face of an enemy. Many birds also use their feathers in specific ways to attract the opposite sex during mating rituals. Reptile scales have no such function</w:t>
      </w:r>
      <w:r w:rsidR="00502517">
        <w:t>s</w:t>
      </w:r>
      <w:r w:rsidR="003E35CC">
        <w:t>. In addition</w:t>
      </w:r>
      <w:r w:rsidR="00502517">
        <w:t>,</w:t>
      </w:r>
      <w:r w:rsidR="003E35CC">
        <w:t xml:space="preserve"> bird feathers are often brightly and individually colored to integrate into detailed and beautiful plumage patterns. This feature is </w:t>
      </w:r>
      <w:r w:rsidR="00502517">
        <w:t xml:space="preserve">altogether missing </w:t>
      </w:r>
      <w:r w:rsidR="003E35CC">
        <w:t xml:space="preserve">in </w:t>
      </w:r>
      <w:r w:rsidR="00502517">
        <w:t>the</w:t>
      </w:r>
      <w:r w:rsidR="003E35CC">
        <w:t xml:space="preserve"> scales</w:t>
      </w:r>
      <w:r w:rsidR="00502517">
        <w:t xml:space="preserve"> of reptiles. </w:t>
      </w:r>
    </w:p>
    <w:p w:rsidR="00AE7858" w:rsidRDefault="00502517" w:rsidP="00880E24">
      <w:pPr>
        <w:ind w:left="360"/>
        <w:jc w:val="both"/>
      </w:pPr>
      <w:r>
        <w:br/>
        <w:t>In summary: F</w:t>
      </w:r>
      <w:r w:rsidR="003E35CC">
        <w:t>eathers are light</w:t>
      </w:r>
      <w:r w:rsidR="003F1765">
        <w:t>weight and thin, supported by very thin skin</w:t>
      </w:r>
      <w:r w:rsidR="003E35CC">
        <w:t>. Scales are heavy</w:t>
      </w:r>
      <w:r w:rsidR="003F1765">
        <w:t xml:space="preserve"> and quite thick with a very heavy supporting skin structure</w:t>
      </w:r>
      <w:r w:rsidR="003E35CC">
        <w:t>. Feathers are primarily made for flight. Scales are primarily made for armor</w:t>
      </w:r>
      <w:r>
        <w:t>ed protection</w:t>
      </w:r>
      <w:r w:rsidR="003E35CC">
        <w:t>. Feathers are individually controllable. Scales are not. Feathers are colored</w:t>
      </w:r>
      <w:r w:rsidR="008E6519">
        <w:t xml:space="preserve"> and arranged in ornate patterns</w:t>
      </w:r>
      <w:r w:rsidR="003E35CC">
        <w:t xml:space="preserve">. Scales are not. </w:t>
      </w:r>
      <w:r w:rsidR="00D6108A">
        <w:t xml:space="preserve">Under a microscope, feathers have one of the most detailed substructures found in zoology. </w:t>
      </w:r>
      <w:r w:rsidR="00976766">
        <w:t>By contrast, s</w:t>
      </w:r>
      <w:r w:rsidR="00D6108A">
        <w:t>cales are</w:t>
      </w:r>
      <w:r w:rsidR="00976766">
        <w:t xml:space="preserve"> </w:t>
      </w:r>
      <w:r w:rsidR="00D6108A">
        <w:t>very crude and simple. Because of their amazing insulating properties</w:t>
      </w:r>
      <w:r w:rsidR="008E2BED">
        <w:t>,</w:t>
      </w:r>
      <w:r w:rsidR="00D6108A">
        <w:t xml:space="preserve"> feathers are well suited for endothermic (warm</w:t>
      </w:r>
      <w:r w:rsidR="008E2BED">
        <w:t>-</w:t>
      </w:r>
      <w:r w:rsidR="008E6519">
        <w:t>blooded) animals.</w:t>
      </w:r>
      <w:r w:rsidR="00D6108A">
        <w:t xml:space="preserve"> Scales have no such </w:t>
      </w:r>
      <w:r w:rsidR="00D6108A">
        <w:lastRenderedPageBreak/>
        <w:t xml:space="preserve">properties and </w:t>
      </w:r>
      <w:r w:rsidR="00C77546">
        <w:t xml:space="preserve">are </w:t>
      </w:r>
      <w:r w:rsidR="00D6108A">
        <w:t>best suited for exothermic (cold</w:t>
      </w:r>
      <w:r w:rsidR="008E2BED">
        <w:t>-</w:t>
      </w:r>
      <w:r w:rsidR="00D6108A">
        <w:t xml:space="preserve">blooded) reptiles. </w:t>
      </w:r>
      <w:r w:rsidR="00C77546">
        <w:t>Lastly</w:t>
      </w:r>
      <w:r w:rsidR="00976766">
        <w:t>, birds have amazing</w:t>
      </w:r>
      <w:r w:rsidR="00620904">
        <w:t xml:space="preserve"> underlying</w:t>
      </w:r>
      <w:r w:rsidR="00976766">
        <w:t xml:space="preserve"> muscular and nervous systems supporting their feathers which allow them to control the position of individual</w:t>
      </w:r>
      <w:r w:rsidR="00C77546">
        <w:t xml:space="preserve"> or groups</w:t>
      </w:r>
      <w:r w:rsidR="00976766">
        <w:t xml:space="preserve"> feathers during flight. No such detailed subsystems </w:t>
      </w:r>
      <w:r w:rsidR="00C77546">
        <w:t xml:space="preserve">exist </w:t>
      </w:r>
      <w:r w:rsidR="00976766">
        <w:t xml:space="preserve">in dinosaurs. </w:t>
      </w:r>
    </w:p>
    <w:p w:rsidR="00AE7858" w:rsidRDefault="00D6108A" w:rsidP="00880E24">
      <w:pPr>
        <w:ind w:left="360"/>
        <w:jc w:val="both"/>
      </w:pPr>
      <w:r>
        <w:br/>
      </w:r>
      <w:r w:rsidR="009C51A3">
        <w:t xml:space="preserve">Scales and feathers are about as different in </w:t>
      </w:r>
      <w:r w:rsidR="00502517">
        <w:t xml:space="preserve">biologic </w:t>
      </w:r>
      <w:r w:rsidR="009C51A3">
        <w:t xml:space="preserve">structure as they could possibly be. </w:t>
      </w:r>
      <w:r w:rsidR="008E6519">
        <w:t xml:space="preserve">Scales to </w:t>
      </w:r>
      <w:r w:rsidR="009C51A3">
        <w:t>f</w:t>
      </w:r>
      <w:r>
        <w:t>eather</w:t>
      </w:r>
      <w:r w:rsidR="008E6519">
        <w:t>s</w:t>
      </w:r>
      <w:r>
        <w:t xml:space="preserve"> evolution remains a significant technical roadblock to </w:t>
      </w:r>
      <w:r w:rsidR="008E2BED">
        <w:t>“</w:t>
      </w:r>
      <w:r>
        <w:t>Big E</w:t>
      </w:r>
      <w:r w:rsidR="008E2BED">
        <w:t>”</w:t>
      </w:r>
      <w:r>
        <w:t xml:space="preserve"> evolution</w:t>
      </w:r>
      <w:r w:rsidR="009C51A3">
        <w:t>i</w:t>
      </w:r>
      <w:r>
        <w:t>s</w:t>
      </w:r>
      <w:r w:rsidR="009C51A3">
        <w:t xml:space="preserve">ts. Many contradictory </w:t>
      </w:r>
      <w:r w:rsidR="008E6519">
        <w:t xml:space="preserve">and unsatisfying </w:t>
      </w:r>
      <w:r w:rsidR="009C51A3">
        <w:t xml:space="preserve">theories have been offered with none of them having </w:t>
      </w:r>
      <w:r w:rsidR="008E6519">
        <w:t xml:space="preserve">empirical </w:t>
      </w:r>
      <w:r w:rsidR="009C51A3">
        <w:t>support in the</w:t>
      </w:r>
      <w:r w:rsidR="00502517">
        <w:t xml:space="preserve"> fossil record or other observable</w:t>
      </w:r>
      <w:r w:rsidR="009C51A3">
        <w:t xml:space="preserve"> evidence.</w:t>
      </w:r>
    </w:p>
    <w:p w:rsidR="003E35CC" w:rsidRPr="00D6108A" w:rsidRDefault="003E35CC" w:rsidP="00880E24">
      <w:pPr>
        <w:ind w:left="360"/>
        <w:jc w:val="both"/>
        <w:rPr>
          <w:u w:val="single"/>
        </w:rPr>
      </w:pPr>
    </w:p>
    <w:p w:rsidR="00AE7858" w:rsidRPr="00AE7858" w:rsidRDefault="009C51A3" w:rsidP="00FC1F5E">
      <w:pPr>
        <w:pStyle w:val="ListParagraph"/>
        <w:numPr>
          <w:ilvl w:val="0"/>
          <w:numId w:val="15"/>
        </w:numPr>
        <w:ind w:left="360"/>
        <w:jc w:val="both"/>
        <w:rPr>
          <w:rStyle w:val="Heading3Char"/>
          <w:rFonts w:asciiTheme="minorHAnsi" w:eastAsiaTheme="minorEastAsia" w:hAnsiTheme="minorHAnsi"/>
          <w:b w:val="0"/>
          <w:bCs w:val="0"/>
          <w:sz w:val="20"/>
          <w:szCs w:val="24"/>
          <w:u w:val="single"/>
        </w:rPr>
      </w:pPr>
      <w:r w:rsidRPr="00F431AD">
        <w:rPr>
          <w:rStyle w:val="Heading3Char"/>
        </w:rPr>
        <w:t xml:space="preserve">The </w:t>
      </w:r>
      <w:r w:rsidR="008E6519">
        <w:rPr>
          <w:rStyle w:val="Heading3Char"/>
        </w:rPr>
        <w:t xml:space="preserve">lung </w:t>
      </w:r>
      <w:r w:rsidRPr="00F431AD">
        <w:rPr>
          <w:rStyle w:val="Heading3Char"/>
        </w:rPr>
        <w:t>structure</w:t>
      </w:r>
      <w:r w:rsidR="008E6519">
        <w:rPr>
          <w:rStyle w:val="Heading3Char"/>
        </w:rPr>
        <w:t xml:space="preserve">s of </w:t>
      </w:r>
      <w:r w:rsidRPr="00F431AD">
        <w:rPr>
          <w:rStyle w:val="Heading3Char"/>
        </w:rPr>
        <w:t>dinosaurs and birds differ radically</w:t>
      </w:r>
    </w:p>
    <w:p w:rsidR="00AE7858" w:rsidRDefault="009C51A3" w:rsidP="00880E24">
      <w:pPr>
        <w:pStyle w:val="ListParagraph"/>
        <w:ind w:left="360"/>
        <w:jc w:val="both"/>
      </w:pPr>
      <w:r>
        <w:t>Dinosaurs are equipped with inhale-exhale type of lungs similar to humans. Incoming air and outgoing air travel through a single vent</w:t>
      </w:r>
      <w:r w:rsidR="008E2BED">
        <w:t>—</w:t>
      </w:r>
      <w:r>
        <w:t xml:space="preserve">the esophagus. Not so for birds. Birds have a flow-through lung system with incoming and outgoing air traveling through separate airways. The fossil record has produced no evidence whatsoever of </w:t>
      </w:r>
      <w:r w:rsidR="0027635C">
        <w:t>gradual evolution</w:t>
      </w:r>
      <w:r w:rsidR="0071166E">
        <w:t>ary change</w:t>
      </w:r>
      <w:r w:rsidR="0027635C">
        <w:t xml:space="preserve"> of the</w:t>
      </w:r>
      <w:r>
        <w:t xml:space="preserve"> reptilian </w:t>
      </w:r>
      <w:r w:rsidR="00E01A92">
        <w:t>lung system into a flow-</w:t>
      </w:r>
      <w:r>
        <w:t>through</w:t>
      </w:r>
      <w:r w:rsidR="0027635C">
        <w:t>,</w:t>
      </w:r>
      <w:r>
        <w:t xml:space="preserve"> aviary </w:t>
      </w:r>
      <w:r w:rsidR="00E01A92">
        <w:t xml:space="preserve">type of </w:t>
      </w:r>
      <w:r>
        <w:t>lung</w:t>
      </w:r>
      <w:r w:rsidR="0071166E">
        <w:t>.</w:t>
      </w:r>
    </w:p>
    <w:p w:rsidR="009243CB" w:rsidRPr="00871B9D" w:rsidRDefault="009243CB" w:rsidP="00880E24">
      <w:pPr>
        <w:pStyle w:val="ListParagraph"/>
        <w:ind w:left="360"/>
        <w:jc w:val="both"/>
        <w:rPr>
          <w:u w:val="single"/>
        </w:rPr>
      </w:pPr>
    </w:p>
    <w:p w:rsidR="00AE7858" w:rsidRPr="00AE7858" w:rsidRDefault="00871B9D" w:rsidP="00FC1F5E">
      <w:pPr>
        <w:pStyle w:val="ListParagraph"/>
        <w:numPr>
          <w:ilvl w:val="0"/>
          <w:numId w:val="15"/>
        </w:numPr>
        <w:ind w:left="360"/>
        <w:jc w:val="both"/>
        <w:rPr>
          <w:rStyle w:val="Heading3Char"/>
          <w:rFonts w:asciiTheme="minorHAnsi" w:eastAsiaTheme="minorEastAsia" w:hAnsiTheme="minorHAnsi"/>
          <w:b w:val="0"/>
          <w:bCs w:val="0"/>
          <w:sz w:val="20"/>
          <w:szCs w:val="24"/>
          <w:u w:val="single"/>
        </w:rPr>
      </w:pPr>
      <w:r>
        <w:rPr>
          <w:rStyle w:val="Heading3Char"/>
        </w:rPr>
        <w:t xml:space="preserve">Dinosaurs are </w:t>
      </w:r>
      <w:r w:rsidR="008C5416">
        <w:rPr>
          <w:rStyle w:val="Heading3Char"/>
        </w:rPr>
        <w:t>cold blooded, b</w:t>
      </w:r>
      <w:r>
        <w:rPr>
          <w:rStyle w:val="Heading3Char"/>
        </w:rPr>
        <w:t>irds are warm blooded</w:t>
      </w:r>
    </w:p>
    <w:p w:rsidR="00871B9D" w:rsidRPr="00D857C2" w:rsidRDefault="0027635C" w:rsidP="00880E24">
      <w:pPr>
        <w:pStyle w:val="ListParagraph"/>
        <w:ind w:left="360"/>
        <w:jc w:val="both"/>
        <w:rPr>
          <w:u w:val="single"/>
        </w:rPr>
      </w:pPr>
      <w:r>
        <w:rPr>
          <w:bCs/>
        </w:rPr>
        <w:t>There</w:t>
      </w:r>
      <w:r w:rsidRPr="00D857C2">
        <w:rPr>
          <w:bCs/>
        </w:rPr>
        <w:t xml:space="preserve"> are two distinct bio-thermal systems </w:t>
      </w:r>
      <w:r>
        <w:rPr>
          <w:bCs/>
        </w:rPr>
        <w:t xml:space="preserve">in the animal kingdom </w:t>
      </w:r>
      <w:r w:rsidRPr="00D857C2">
        <w:rPr>
          <w:bCs/>
        </w:rPr>
        <w:t xml:space="preserve">with </w:t>
      </w:r>
      <w:r w:rsidR="00FB4CF6">
        <w:rPr>
          <w:bCs/>
        </w:rPr>
        <w:t xml:space="preserve">no intermediates </w:t>
      </w:r>
      <w:r w:rsidRPr="00D857C2">
        <w:rPr>
          <w:bCs/>
        </w:rPr>
        <w:t>between</w:t>
      </w:r>
      <w:r>
        <w:rPr>
          <w:bCs/>
        </w:rPr>
        <w:t xml:space="preserve"> them</w:t>
      </w:r>
      <w:r w:rsidRPr="00D857C2">
        <w:rPr>
          <w:bCs/>
        </w:rPr>
        <w:t xml:space="preserve">. </w:t>
      </w:r>
      <w:r w:rsidR="00871B9D" w:rsidRPr="00D857C2">
        <w:rPr>
          <w:bCs/>
        </w:rPr>
        <w:t>The thermal and biological make up of warm</w:t>
      </w:r>
      <w:r w:rsidR="008E2BED">
        <w:rPr>
          <w:bCs/>
        </w:rPr>
        <w:t>-</w:t>
      </w:r>
      <w:r w:rsidR="00871B9D" w:rsidRPr="00D857C2">
        <w:rPr>
          <w:bCs/>
        </w:rPr>
        <w:t>blooded kinds are distinctly different from cold</w:t>
      </w:r>
      <w:r w:rsidR="008E2BED">
        <w:rPr>
          <w:bCs/>
        </w:rPr>
        <w:t>-</w:t>
      </w:r>
      <w:r w:rsidR="00871B9D" w:rsidRPr="00D857C2">
        <w:rPr>
          <w:bCs/>
        </w:rPr>
        <w:t>blooded creatures in hundreds</w:t>
      </w:r>
      <w:r>
        <w:rPr>
          <w:bCs/>
        </w:rPr>
        <w:t xml:space="preserve"> of ways. </w:t>
      </w:r>
      <w:r w:rsidR="00871B9D" w:rsidRPr="00D857C2">
        <w:rPr>
          <w:bCs/>
        </w:rPr>
        <w:t>The idea of a slow transition from cold</w:t>
      </w:r>
      <w:r w:rsidR="008E2BED">
        <w:rPr>
          <w:bCs/>
        </w:rPr>
        <w:t>-</w:t>
      </w:r>
      <w:r w:rsidR="008E6519">
        <w:rPr>
          <w:bCs/>
        </w:rPr>
        <w:t>bloodedness</w:t>
      </w:r>
      <w:r w:rsidR="00871B9D" w:rsidRPr="00D857C2">
        <w:rPr>
          <w:bCs/>
        </w:rPr>
        <w:t xml:space="preserve"> to warm</w:t>
      </w:r>
      <w:r w:rsidR="008E2BED">
        <w:rPr>
          <w:bCs/>
        </w:rPr>
        <w:t>-</w:t>
      </w:r>
      <w:r w:rsidR="00871B9D" w:rsidRPr="00D857C2">
        <w:rPr>
          <w:bCs/>
        </w:rPr>
        <w:t xml:space="preserve">bloodedness </w:t>
      </w:r>
      <w:r>
        <w:rPr>
          <w:bCs/>
        </w:rPr>
        <w:t xml:space="preserve">is </w:t>
      </w:r>
      <w:r w:rsidR="00871B9D" w:rsidRPr="00D857C2">
        <w:rPr>
          <w:bCs/>
        </w:rPr>
        <w:t>entirely impractical and would require extensive integration of the</w:t>
      </w:r>
      <w:r w:rsidR="00D857C2" w:rsidRPr="00D857C2">
        <w:rPr>
          <w:bCs/>
        </w:rPr>
        <w:t xml:space="preserve"> two heat management mechanisms</w:t>
      </w:r>
      <w:r>
        <w:rPr>
          <w:bCs/>
        </w:rPr>
        <w:t xml:space="preserve">. This </w:t>
      </w:r>
      <w:r w:rsidR="00FB4CF6">
        <w:rPr>
          <w:bCs/>
        </w:rPr>
        <w:t xml:space="preserve">transition </w:t>
      </w:r>
      <w:r w:rsidR="00D857C2" w:rsidRPr="00D857C2">
        <w:rPr>
          <w:bCs/>
        </w:rPr>
        <w:t>is not observed in any living organism or in the fossil record. In an apparent response to this roadblock</w:t>
      </w:r>
      <w:r w:rsidR="008E2BED">
        <w:rPr>
          <w:bCs/>
        </w:rPr>
        <w:t>,</w:t>
      </w:r>
      <w:r w:rsidR="00D857C2" w:rsidRPr="00D857C2">
        <w:rPr>
          <w:bCs/>
        </w:rPr>
        <w:t xml:space="preserve"> secular scientists have recently suggested that dinosaurs were neither cold nor warm blooded, but “a little bit of both</w:t>
      </w:r>
      <w:r w:rsidR="00D74635" w:rsidRPr="00D857C2">
        <w:rPr>
          <w:bCs/>
        </w:rPr>
        <w:t>.</w:t>
      </w:r>
      <w:r w:rsidR="00D857C2" w:rsidRPr="00D857C2">
        <w:rPr>
          <w:bCs/>
        </w:rPr>
        <w:t>” This hypothesis</w:t>
      </w:r>
      <w:r w:rsidR="00D74635">
        <w:rPr>
          <w:bCs/>
        </w:rPr>
        <w:t>,</w:t>
      </w:r>
      <w:r w:rsidR="00D857C2" w:rsidRPr="00D857C2">
        <w:rPr>
          <w:bCs/>
        </w:rPr>
        <w:t xml:space="preserve"> however, is speculative</w:t>
      </w:r>
      <w:r w:rsidR="008E6519">
        <w:rPr>
          <w:bCs/>
        </w:rPr>
        <w:t xml:space="preserve"> and </w:t>
      </w:r>
      <w:r>
        <w:rPr>
          <w:bCs/>
        </w:rPr>
        <w:t>ina</w:t>
      </w:r>
      <w:r w:rsidR="008E6519">
        <w:rPr>
          <w:bCs/>
        </w:rPr>
        <w:t xml:space="preserve">dequate and is entirely unsupported by </w:t>
      </w:r>
      <w:r w:rsidR="00D857C2" w:rsidRPr="00D857C2">
        <w:rPr>
          <w:bCs/>
        </w:rPr>
        <w:t xml:space="preserve">the </w:t>
      </w:r>
      <w:r w:rsidRPr="00D857C2">
        <w:rPr>
          <w:bCs/>
        </w:rPr>
        <w:t xml:space="preserve">available </w:t>
      </w:r>
      <w:r w:rsidR="00FB4CF6">
        <w:rPr>
          <w:bCs/>
        </w:rPr>
        <w:lastRenderedPageBreak/>
        <w:t xml:space="preserve">fossilized </w:t>
      </w:r>
      <w:r w:rsidR="00D857C2" w:rsidRPr="00D857C2">
        <w:rPr>
          <w:bCs/>
        </w:rPr>
        <w:t xml:space="preserve">bones. </w:t>
      </w:r>
      <w:r w:rsidR="00FB4CF6">
        <w:rPr>
          <w:bCs/>
        </w:rPr>
        <w:t xml:space="preserve">Needless to say, skeleton fragments </w:t>
      </w:r>
      <w:r w:rsidR="00D857C2" w:rsidRPr="00D857C2">
        <w:rPr>
          <w:bCs/>
        </w:rPr>
        <w:t xml:space="preserve">are hardly a conclusive source for determining that a creature </w:t>
      </w:r>
      <w:r>
        <w:rPr>
          <w:bCs/>
        </w:rPr>
        <w:t xml:space="preserve">may have </w:t>
      </w:r>
      <w:r w:rsidR="00D857C2" w:rsidRPr="00D857C2">
        <w:rPr>
          <w:bCs/>
        </w:rPr>
        <w:t xml:space="preserve">possessed a unique hybrid system of warm and cold bloodedness. </w:t>
      </w:r>
    </w:p>
    <w:p w:rsidR="003807AA" w:rsidRDefault="003807AA" w:rsidP="004D45F0">
      <w:pPr>
        <w:pStyle w:val="ListParagraph"/>
        <w:jc w:val="both"/>
        <w:rPr>
          <w:u w:val="single"/>
        </w:rPr>
      </w:pPr>
    </w:p>
    <w:p w:rsidR="0027635C" w:rsidRDefault="0027635C" w:rsidP="004D45F0">
      <w:pPr>
        <w:pStyle w:val="Heading2"/>
        <w:jc w:val="both"/>
      </w:pPr>
      <w:bookmarkStart w:id="65" w:name="_Toc441084007"/>
      <w:r>
        <w:t>Conclusion</w:t>
      </w:r>
      <w:bookmarkEnd w:id="65"/>
    </w:p>
    <w:p w:rsidR="0027635C" w:rsidRDefault="0027635C" w:rsidP="004D45F0">
      <w:pPr>
        <w:pStyle w:val="ListParagraph"/>
        <w:ind w:left="0"/>
        <w:jc w:val="both"/>
      </w:pPr>
    </w:p>
    <w:p w:rsidR="00EE7BCC" w:rsidRDefault="00EC566E" w:rsidP="004D45F0">
      <w:pPr>
        <w:pStyle w:val="ListParagraph"/>
        <w:ind w:left="0"/>
        <w:jc w:val="both"/>
      </w:pPr>
      <w:r>
        <w:t>O</w:t>
      </w:r>
      <w:r w:rsidR="008D1B6E">
        <w:t>ur media outlets and educational system</w:t>
      </w:r>
      <w:r>
        <w:t>s have</w:t>
      </w:r>
      <w:r w:rsidR="008D1B6E">
        <w:t xml:space="preserve"> been forcefully drumming into our brains</w:t>
      </w:r>
      <w:r>
        <w:t xml:space="preserve"> the idea that dinosaurs have not roamed the earth since their extinction some 65 million years ago.</w:t>
      </w:r>
      <w:r w:rsidR="008D1B6E">
        <w:t xml:space="preserve">  </w:t>
      </w:r>
      <w:r w:rsidR="0061663E">
        <w:t>For most people today, t</w:t>
      </w:r>
      <w:r w:rsidR="0061663E" w:rsidRPr="0061663E">
        <w:t>he</w:t>
      </w:r>
      <w:r w:rsidR="0061663E">
        <w:t xml:space="preserve"> possibility of dinosaurs </w:t>
      </w:r>
      <w:r w:rsidR="00332E7B">
        <w:t xml:space="preserve">existing in </w:t>
      </w:r>
      <w:r w:rsidR="0061663E">
        <w:t xml:space="preserve">recent history </w:t>
      </w:r>
      <w:r w:rsidR="00332E7B">
        <w:t xml:space="preserve">alongside of </w:t>
      </w:r>
      <w:r w:rsidR="0061663E">
        <w:t xml:space="preserve">humans is at first a </w:t>
      </w:r>
      <w:r w:rsidR="00332E7B">
        <w:t>“</w:t>
      </w:r>
      <w:r w:rsidR="0061663E">
        <w:t>bridge too far</w:t>
      </w:r>
      <w:r w:rsidR="00332E7B">
        <w:t>”</w:t>
      </w:r>
      <w:r w:rsidR="0061663E">
        <w:t xml:space="preserve"> for them to </w:t>
      </w:r>
      <w:r w:rsidR="00332E7B">
        <w:t>consider</w:t>
      </w:r>
      <w:r w:rsidR="0061663E">
        <w:t xml:space="preserve">. </w:t>
      </w:r>
      <w:r w:rsidR="00332E7B">
        <w:t xml:space="preserve">Many years ago, </w:t>
      </w:r>
      <w:r w:rsidR="0061663E">
        <w:t>I was certainly among them. However, after looking more deeply into the evidence, my thinking began to change</w:t>
      </w:r>
      <w:r>
        <w:t xml:space="preserve">. </w:t>
      </w:r>
      <w:r w:rsidR="008E6519">
        <w:t xml:space="preserve">As my research deepened, </w:t>
      </w:r>
      <w:r w:rsidR="00332E7B">
        <w:t xml:space="preserve">it became increasing more credible in my own mind to accept the </w:t>
      </w:r>
      <w:r w:rsidR="008E6519">
        <w:t xml:space="preserve">large </w:t>
      </w:r>
      <w:r w:rsidR="00332E7B">
        <w:t xml:space="preserve">body of sound evidence </w:t>
      </w:r>
      <w:r w:rsidR="00450D4D">
        <w:t>supporting m</w:t>
      </w:r>
      <w:r w:rsidR="008E6519">
        <w:t>an’s coexistence with dinosaurs</w:t>
      </w:r>
      <w:r w:rsidR="00450D4D">
        <w:t xml:space="preserve"> </w:t>
      </w:r>
      <w:r w:rsidR="00332E7B">
        <w:t xml:space="preserve">and </w:t>
      </w:r>
      <w:r w:rsidR="008E6519">
        <w:t xml:space="preserve">to </w:t>
      </w:r>
      <w:r w:rsidR="00332E7B">
        <w:t>reject the theories and presuppositions against it. Simply put, once I began to entertain recent dinosaur</w:t>
      </w:r>
      <w:r>
        <w:t xml:space="preserve"> existence </w:t>
      </w:r>
      <w:r w:rsidR="00332E7B">
        <w:t>as a real possibility</w:t>
      </w:r>
      <w:r w:rsidR="008D78FB">
        <w:t>,</w:t>
      </w:r>
      <w:r w:rsidR="00332E7B">
        <w:t xml:space="preserve"> </w:t>
      </w:r>
      <w:r w:rsidR="008D1B6E">
        <w:t xml:space="preserve">I became more and more </w:t>
      </w:r>
      <w:r w:rsidR="008D78FB">
        <w:t>aware of the st</w:t>
      </w:r>
      <w:r>
        <w:t>rong observable evidence for it and i</w:t>
      </w:r>
      <w:r w:rsidR="008D78FB">
        <w:t>n the long</w:t>
      </w:r>
      <w:r w:rsidR="00D76D8B">
        <w:t xml:space="preserve"> run</w:t>
      </w:r>
      <w:r w:rsidR="00637221">
        <w:t>,</w:t>
      </w:r>
      <w:r w:rsidR="008D78FB">
        <w:t xml:space="preserve"> </w:t>
      </w:r>
      <w:r>
        <w:t xml:space="preserve">I became </w:t>
      </w:r>
      <w:r w:rsidR="008D1B6E">
        <w:t xml:space="preserve">convinced of it as </w:t>
      </w:r>
      <w:r w:rsidR="008D78FB">
        <w:t xml:space="preserve">a reality. At the same time, </w:t>
      </w:r>
      <w:r w:rsidR="008D1B6E">
        <w:t xml:space="preserve">the thin veneer of science </w:t>
      </w:r>
      <w:r w:rsidR="00450D4D">
        <w:t xml:space="preserve">supporting the traditional </w:t>
      </w:r>
      <w:r w:rsidR="008E6519">
        <w:t xml:space="preserve">‘long ago extinct’ </w:t>
      </w:r>
      <w:r w:rsidR="00450D4D">
        <w:t xml:space="preserve">notion </w:t>
      </w:r>
      <w:r w:rsidR="008D78FB">
        <w:t xml:space="preserve">became </w:t>
      </w:r>
      <w:r>
        <w:t xml:space="preserve">increasingly </w:t>
      </w:r>
      <w:r w:rsidR="008D78FB">
        <w:t xml:space="preserve">apparent along with </w:t>
      </w:r>
      <w:r>
        <w:t xml:space="preserve">the </w:t>
      </w:r>
      <w:r w:rsidR="008D1B6E">
        <w:t xml:space="preserve">gaping holes </w:t>
      </w:r>
      <w:r w:rsidR="008D78FB">
        <w:t>in the evidence</w:t>
      </w:r>
      <w:r w:rsidR="00450D4D">
        <w:t xml:space="preserve">. </w:t>
      </w:r>
      <w:r w:rsidR="008D1B6E">
        <w:t>The mantra of secular science began to feel more and more like censured propaganda</w:t>
      </w:r>
      <w:r w:rsidR="00450D4D">
        <w:t>,</w:t>
      </w:r>
      <w:r w:rsidR="008D1B6E">
        <w:t xml:space="preserve"> particular</w:t>
      </w:r>
      <w:r>
        <w:t>ly as I beca</w:t>
      </w:r>
      <w:r w:rsidR="008D1B6E">
        <w:t xml:space="preserve">me aware of the many incidents </w:t>
      </w:r>
      <w:r w:rsidR="00637221">
        <w:t xml:space="preserve">of </w:t>
      </w:r>
      <w:r w:rsidR="008D1B6E">
        <w:t xml:space="preserve">accomplished </w:t>
      </w:r>
      <w:proofErr w:type="gramStart"/>
      <w:r w:rsidR="008D1B6E">
        <w:t xml:space="preserve">scientists </w:t>
      </w:r>
      <w:r w:rsidR="00450D4D">
        <w:t>losing</w:t>
      </w:r>
      <w:proofErr w:type="gramEnd"/>
      <w:r w:rsidR="00450D4D">
        <w:t xml:space="preserve"> their jobs, </w:t>
      </w:r>
      <w:r w:rsidR="008D1B6E">
        <w:t xml:space="preserve">being denied tenure, </w:t>
      </w:r>
      <w:r w:rsidR="00450D4D">
        <w:t xml:space="preserve">or </w:t>
      </w:r>
      <w:r w:rsidR="008D1B6E">
        <w:t xml:space="preserve">even being </w:t>
      </w:r>
      <w:r w:rsidR="00637221">
        <w:t>blacklisted</w:t>
      </w:r>
      <w:r w:rsidR="008D1B6E">
        <w:t xml:space="preserve"> if they dared to disagree with the presuppositions being promoted by mainstream academia. </w:t>
      </w:r>
    </w:p>
    <w:p w:rsidR="00EE7BCC" w:rsidRDefault="00EE7BCC" w:rsidP="004D45F0">
      <w:pPr>
        <w:pStyle w:val="ListParagraph"/>
        <w:ind w:left="0"/>
        <w:jc w:val="both"/>
      </w:pPr>
    </w:p>
    <w:p w:rsidR="0061663E" w:rsidRDefault="00EC566E" w:rsidP="004D45F0">
      <w:pPr>
        <w:pStyle w:val="ListParagraph"/>
        <w:ind w:left="0"/>
        <w:jc w:val="both"/>
      </w:pPr>
      <w:r>
        <w:t xml:space="preserve">We should always be suspicious of ideology and “science” that must be promulgated by </w:t>
      </w:r>
      <w:r w:rsidR="008E6519">
        <w:t xml:space="preserve">presupposition, </w:t>
      </w:r>
      <w:r>
        <w:t xml:space="preserve">propaganda, intimidation and force. </w:t>
      </w:r>
      <w:r w:rsidR="00EE7BCC">
        <w:t>T</w:t>
      </w:r>
      <w:r w:rsidR="003B26C3">
        <w:t>h</w:t>
      </w:r>
      <w:r>
        <w:t>os</w:t>
      </w:r>
      <w:r w:rsidR="003B26C3">
        <w:t>e resort</w:t>
      </w:r>
      <w:r>
        <w:t>ing</w:t>
      </w:r>
      <w:r w:rsidR="003B26C3">
        <w:t xml:space="preserve"> to </w:t>
      </w:r>
      <w:r w:rsidR="00EE7BCC">
        <w:t xml:space="preserve">such </w:t>
      </w:r>
      <w:r w:rsidR="008D1B6E">
        <w:t>tactics betray the</w:t>
      </w:r>
      <w:r>
        <w:t>ir</w:t>
      </w:r>
      <w:r w:rsidR="008D1B6E">
        <w:t xml:space="preserve"> inability to </w:t>
      </w:r>
      <w:r w:rsidR="003B26C3">
        <w:t>logically an</w:t>
      </w:r>
      <w:r w:rsidR="008D78FB">
        <w:t>d</w:t>
      </w:r>
      <w:r w:rsidR="003B26C3">
        <w:t xml:space="preserve"> scientifically </w:t>
      </w:r>
      <w:r>
        <w:t>defend their</w:t>
      </w:r>
      <w:r w:rsidR="008D1B6E">
        <w:t xml:space="preserve"> </w:t>
      </w:r>
      <w:r>
        <w:t>conclusions. T</w:t>
      </w:r>
      <w:r w:rsidR="003B26C3">
        <w:t>he</w:t>
      </w:r>
      <w:r>
        <w:t>ir</w:t>
      </w:r>
      <w:r w:rsidR="003B26C3">
        <w:t xml:space="preserve"> loss of respect </w:t>
      </w:r>
      <w:r w:rsidR="008E6519">
        <w:t xml:space="preserve">for </w:t>
      </w:r>
      <w:r w:rsidR="003B26C3">
        <w:t xml:space="preserve">and tolerance </w:t>
      </w:r>
      <w:r w:rsidR="008E6519">
        <w:t xml:space="preserve">of </w:t>
      </w:r>
      <w:r w:rsidR="003B26C3">
        <w:t>dissenting</w:t>
      </w:r>
      <w:r>
        <w:t xml:space="preserve"> </w:t>
      </w:r>
      <w:r w:rsidR="00EE7BCC">
        <w:t xml:space="preserve">viewpoints </w:t>
      </w:r>
      <w:r>
        <w:t>should alert us to the weakness of their argument</w:t>
      </w:r>
      <w:r w:rsidR="008D1B6E">
        <w:t xml:space="preserve">.  </w:t>
      </w:r>
      <w:r w:rsidR="00EE7BCC">
        <w:t>B</w:t>
      </w:r>
      <w:r w:rsidR="003B26C3">
        <w:t xml:space="preserve">rute force and bully tactics </w:t>
      </w:r>
      <w:r w:rsidR="00EE7BCC">
        <w:t xml:space="preserve">are </w:t>
      </w:r>
      <w:r w:rsidR="003B26C3">
        <w:t>sure indicator</w:t>
      </w:r>
      <w:r w:rsidR="00EE7BCC">
        <w:t>s</w:t>
      </w:r>
      <w:r w:rsidR="003B26C3">
        <w:t xml:space="preserve"> that adherents of an idea have given up winning based on fair intellectual exchange. </w:t>
      </w:r>
      <w:r w:rsidR="008D1B6E">
        <w:t>In a free society, when honest</w:t>
      </w:r>
      <w:r>
        <w:t xml:space="preserve"> intellectual discussion start</w:t>
      </w:r>
      <w:r w:rsidR="00637221">
        <w:t>s</w:t>
      </w:r>
      <w:r>
        <w:t xml:space="preserve"> to </w:t>
      </w:r>
      <w:r w:rsidR="008D1B6E">
        <w:t>be</w:t>
      </w:r>
      <w:r w:rsidR="008E6519">
        <w:t xml:space="preserve"> willfully</w:t>
      </w:r>
      <w:r>
        <w:t xml:space="preserve"> </w:t>
      </w:r>
      <w:r w:rsidR="008D1B6E">
        <w:t xml:space="preserve">excluded and students are required to line up with a </w:t>
      </w:r>
      <w:r w:rsidR="008E6519">
        <w:lastRenderedPageBreak/>
        <w:t xml:space="preserve">single, preauthorized </w:t>
      </w:r>
      <w:r w:rsidR="00F30E7D">
        <w:t>worldview</w:t>
      </w:r>
      <w:r w:rsidR="008D1B6E">
        <w:t xml:space="preserve"> in order </w:t>
      </w:r>
      <w:r w:rsidR="00637221">
        <w:t xml:space="preserve">to </w:t>
      </w:r>
      <w:r w:rsidR="008D1B6E">
        <w:t xml:space="preserve">pass their biology and philosophy classes, </w:t>
      </w:r>
      <w:r w:rsidR="00EE7BCC">
        <w:t xml:space="preserve">the death of </w:t>
      </w:r>
      <w:r w:rsidR="008D1B6E">
        <w:t xml:space="preserve">intellectual </w:t>
      </w:r>
      <w:r>
        <w:t xml:space="preserve">integrity and </w:t>
      </w:r>
      <w:r w:rsidR="00EE7BCC">
        <w:t xml:space="preserve">academic </w:t>
      </w:r>
      <w:r w:rsidR="008D1B6E">
        <w:t xml:space="preserve">freedom </w:t>
      </w:r>
      <w:r w:rsidR="00EE7BCC">
        <w:t>cannot be far behind</w:t>
      </w:r>
      <w:r w:rsidR="008D1B6E">
        <w:t xml:space="preserve">. </w:t>
      </w:r>
    </w:p>
    <w:p w:rsidR="00DE2FAB" w:rsidRDefault="00DE2FAB" w:rsidP="004D45F0">
      <w:pPr>
        <w:pStyle w:val="ListParagraph"/>
        <w:ind w:left="0"/>
        <w:jc w:val="both"/>
      </w:pPr>
    </w:p>
    <w:p w:rsidR="00880E24" w:rsidRDefault="00880E24">
      <w:pPr>
        <w:rPr>
          <w:rFonts w:asciiTheme="majorHAnsi" w:eastAsiaTheme="majorEastAsia" w:hAnsiTheme="majorHAnsi"/>
          <w:b/>
          <w:bCs/>
          <w:i/>
          <w:iCs/>
          <w:sz w:val="28"/>
          <w:szCs w:val="28"/>
        </w:rPr>
      </w:pPr>
      <w:r>
        <w:br w:type="page"/>
      </w:r>
    </w:p>
    <w:p w:rsidR="00AE7858" w:rsidRDefault="00DE2FAB" w:rsidP="004D45F0">
      <w:pPr>
        <w:pStyle w:val="Heading2"/>
        <w:jc w:val="both"/>
      </w:pPr>
      <w:bookmarkStart w:id="66" w:name="_Toc441084008"/>
      <w:r>
        <w:lastRenderedPageBreak/>
        <w:t>Points to Remember</w:t>
      </w:r>
      <w:bookmarkEnd w:id="66"/>
    </w:p>
    <w:p w:rsidR="00880E24" w:rsidRDefault="00880E24" w:rsidP="00880E24">
      <w:pPr>
        <w:pStyle w:val="ListParagraph"/>
        <w:jc w:val="both"/>
      </w:pPr>
    </w:p>
    <w:p w:rsidR="00880E24" w:rsidRDefault="00C04297" w:rsidP="00FC1F5E">
      <w:pPr>
        <w:pStyle w:val="ListParagraph"/>
        <w:numPr>
          <w:ilvl w:val="0"/>
          <w:numId w:val="28"/>
        </w:numPr>
        <w:jc w:val="both"/>
      </w:pPr>
      <w:r>
        <w:t>The discoveries</w:t>
      </w:r>
      <w:r w:rsidR="00BD776C">
        <w:t xml:space="preserve"> of soft tissues, red blood cells and </w:t>
      </w:r>
      <w:r w:rsidR="007E2DDC">
        <w:t xml:space="preserve">DNA-like molecules </w:t>
      </w:r>
      <w:r w:rsidR="00BD776C">
        <w:t xml:space="preserve">in dinosaur bones </w:t>
      </w:r>
      <w:r>
        <w:t xml:space="preserve">are </w:t>
      </w:r>
      <w:r w:rsidR="00BD776C">
        <w:t xml:space="preserve">very strong evidence that dinosaurs were alive on the earth </w:t>
      </w:r>
      <w:r w:rsidR="00083595">
        <w:t xml:space="preserve">as recently as </w:t>
      </w:r>
      <w:r w:rsidR="00BD776C">
        <w:t>few hundred</w:t>
      </w:r>
      <w:r w:rsidR="00083595">
        <w:t xml:space="preserve"> years ago</w:t>
      </w:r>
      <w:r w:rsidR="00F122A1">
        <w:t>,</w:t>
      </w:r>
      <w:r w:rsidR="00BD776C">
        <w:t xml:space="preserve"> </w:t>
      </w:r>
      <w:r>
        <w:t>or at the very most</w:t>
      </w:r>
      <w:r w:rsidR="00F122A1">
        <w:t>,</w:t>
      </w:r>
      <w:r>
        <w:t xml:space="preserve"> </w:t>
      </w:r>
      <w:r w:rsidR="00083595">
        <w:t xml:space="preserve">only </w:t>
      </w:r>
      <w:r>
        <w:t xml:space="preserve">a </w:t>
      </w:r>
      <w:r w:rsidR="00BD776C">
        <w:t>few thousand years ago.</w:t>
      </w:r>
    </w:p>
    <w:p w:rsidR="00DE2FAB" w:rsidRDefault="00DE2FAB" w:rsidP="00880E24">
      <w:pPr>
        <w:pStyle w:val="ListParagraph"/>
        <w:ind w:left="360"/>
        <w:jc w:val="both"/>
      </w:pPr>
    </w:p>
    <w:p w:rsidR="00F122A1" w:rsidRDefault="008D78FB" w:rsidP="00FC1F5E">
      <w:pPr>
        <w:pStyle w:val="ListParagraph"/>
        <w:numPr>
          <w:ilvl w:val="0"/>
          <w:numId w:val="28"/>
        </w:numPr>
        <w:jc w:val="both"/>
      </w:pPr>
      <w:r>
        <w:t>Detailed cave paintings strongly resembling individual dinosaur species, fossilized human and dinosaur footprints side by side, and the abundance of dinosaur accounts in modern history are further evidence that dinosaurs were alive on the earth only a few hundred years ago.</w:t>
      </w:r>
      <w:r w:rsidR="007E2DDC">
        <w:t xml:space="preserve"> With this realization</w:t>
      </w:r>
      <w:r w:rsidR="00C04297">
        <w:t xml:space="preserve"> in place</w:t>
      </w:r>
      <w:r w:rsidR="007E2DDC">
        <w:t xml:space="preserve"> the argument that dinosaurs are proof of an old earth evaporates.</w:t>
      </w:r>
    </w:p>
    <w:p w:rsidR="00F122A1" w:rsidRDefault="00F122A1" w:rsidP="00F122A1">
      <w:pPr>
        <w:pStyle w:val="ListParagraph"/>
      </w:pPr>
    </w:p>
    <w:p w:rsidR="008D78FB" w:rsidRDefault="008D78FB" w:rsidP="00FC1F5E">
      <w:pPr>
        <w:pStyle w:val="ListParagraph"/>
        <w:numPr>
          <w:ilvl w:val="0"/>
          <w:numId w:val="28"/>
        </w:numPr>
        <w:jc w:val="both"/>
      </w:pPr>
      <w:r>
        <w:t>The idea that dinosaurs evolved into birds is fraught with major difficulties and is pure</w:t>
      </w:r>
      <w:r w:rsidR="00536FAF">
        <w:t xml:space="preserve"> </w:t>
      </w:r>
      <w:r>
        <w:t>spe</w:t>
      </w:r>
      <w:r w:rsidR="00536FAF">
        <w:t xml:space="preserve">culation, </w:t>
      </w:r>
      <w:r>
        <w:t>not credibl</w:t>
      </w:r>
      <w:r w:rsidR="00536FAF">
        <w:t>e science. Transformation of any kind into new and distinct kind has n</w:t>
      </w:r>
      <w:r>
        <w:t xml:space="preserve">ever </w:t>
      </w:r>
      <w:r w:rsidR="00536FAF">
        <w:t xml:space="preserve">been </w:t>
      </w:r>
      <w:r>
        <w:t xml:space="preserve">observed and is not supported by the fossil record. Birds and dinosaurs are vastly different in </w:t>
      </w:r>
      <w:r w:rsidR="00536FAF">
        <w:t xml:space="preserve">the composition of </w:t>
      </w:r>
      <w:r>
        <w:t>their skin, lungs</w:t>
      </w:r>
      <w:r w:rsidR="00D857C2">
        <w:t>,</w:t>
      </w:r>
      <w:r>
        <w:t xml:space="preserve"> </w:t>
      </w:r>
      <w:r w:rsidR="00D857C2">
        <w:t xml:space="preserve">heat management systems </w:t>
      </w:r>
      <w:r>
        <w:t xml:space="preserve">and other </w:t>
      </w:r>
      <w:r w:rsidR="00F122A1">
        <w:t xml:space="preserve">major </w:t>
      </w:r>
      <w:r>
        <w:t xml:space="preserve">biological </w:t>
      </w:r>
      <w:r w:rsidR="00D857C2">
        <w:t>characteristics</w:t>
      </w:r>
      <w:r>
        <w:t xml:space="preserve">. </w:t>
      </w:r>
      <w:r w:rsidR="00536FAF">
        <w:t>Solid</w:t>
      </w:r>
      <w:r w:rsidR="00C04297">
        <w:t>,</w:t>
      </w:r>
      <w:r w:rsidR="00536FAF">
        <w:t xml:space="preserve"> observable evidence that dinosaurs evolved into birds over millions or billions of years is entirely absent.</w:t>
      </w:r>
      <w:r>
        <w:br/>
      </w:r>
    </w:p>
    <w:p w:rsidR="00D857C2" w:rsidRDefault="00D857C2" w:rsidP="004D45F0">
      <w:pPr>
        <w:jc w:val="both"/>
        <w:rPr>
          <w:rFonts w:asciiTheme="majorHAnsi" w:eastAsiaTheme="majorEastAsia" w:hAnsiTheme="majorHAnsi"/>
          <w:b/>
          <w:bCs/>
          <w:i/>
          <w:iCs/>
          <w:sz w:val="28"/>
          <w:szCs w:val="28"/>
        </w:rPr>
      </w:pPr>
      <w:r>
        <w:br w:type="page"/>
      </w:r>
    </w:p>
    <w:p w:rsidR="00155F59" w:rsidRDefault="00C51C49" w:rsidP="004D45F0">
      <w:pPr>
        <w:pStyle w:val="Heading2"/>
        <w:jc w:val="both"/>
      </w:pPr>
      <w:bookmarkStart w:id="67" w:name="_Toc441084009"/>
      <w:r>
        <w:lastRenderedPageBreak/>
        <w:t>Questions for Discussion and Review</w:t>
      </w:r>
      <w:bookmarkEnd w:id="67"/>
    </w:p>
    <w:p w:rsidR="00880E24" w:rsidRDefault="00880E24" w:rsidP="00155F59">
      <w:pPr>
        <w:pStyle w:val="ListParagraph"/>
        <w:jc w:val="both"/>
      </w:pPr>
    </w:p>
    <w:p w:rsidR="00880E24" w:rsidRDefault="00EC5C07" w:rsidP="00FC1F5E">
      <w:pPr>
        <w:pStyle w:val="ListParagraph"/>
        <w:numPr>
          <w:ilvl w:val="0"/>
          <w:numId w:val="41"/>
        </w:numPr>
        <w:jc w:val="both"/>
      </w:pPr>
      <w:r>
        <w:t xml:space="preserve">Prior to the recent discoveries </w:t>
      </w:r>
      <w:r w:rsidR="00F122A1">
        <w:t xml:space="preserve">of intact soft tissues in dinosaur bones </w:t>
      </w:r>
      <w:r>
        <w:t xml:space="preserve">by Mary Schweitzer and others, why would </w:t>
      </w:r>
      <w:r w:rsidR="00486F19">
        <w:t xml:space="preserve">paleontologists </w:t>
      </w:r>
      <w:r>
        <w:t>no</w:t>
      </w:r>
      <w:r w:rsidR="00C04297">
        <w:t xml:space="preserve">t have had more opportunities </w:t>
      </w:r>
      <w:r w:rsidR="006C404A">
        <w:t xml:space="preserve">to analyze </w:t>
      </w:r>
      <w:r>
        <w:t>the inside</w:t>
      </w:r>
      <w:r w:rsidR="006C404A">
        <w:t xml:space="preserve">s of </w:t>
      </w:r>
      <w:r>
        <w:t>dinosaur bones?</w:t>
      </w:r>
    </w:p>
    <w:p w:rsidR="00EC5C07" w:rsidRDefault="00880E24" w:rsidP="00165A3B">
      <w:pPr>
        <w:pStyle w:val="ListParagraph"/>
        <w:jc w:val="both"/>
      </w:pPr>
      <w:r>
        <w:br/>
      </w:r>
      <w:r w:rsidR="00EC5C07">
        <w:br/>
      </w:r>
      <w:r w:rsidR="00165A3B">
        <w:br/>
      </w:r>
    </w:p>
    <w:p w:rsidR="00165A3B" w:rsidRDefault="00D857C2" w:rsidP="00FC1F5E">
      <w:pPr>
        <w:pStyle w:val="ListParagraph"/>
        <w:numPr>
          <w:ilvl w:val="0"/>
          <w:numId w:val="41"/>
        </w:numPr>
        <w:jc w:val="both"/>
      </w:pPr>
      <w:r>
        <w:t xml:space="preserve">Do you consider cave paintings and other artwork </w:t>
      </w:r>
      <w:r w:rsidR="00C04297">
        <w:t xml:space="preserve">from recent </w:t>
      </w:r>
      <w:r>
        <w:t xml:space="preserve">history depicting </w:t>
      </w:r>
      <w:r w:rsidR="006C404A">
        <w:t xml:space="preserve">specific </w:t>
      </w:r>
      <w:r>
        <w:t xml:space="preserve">details very closely matching </w:t>
      </w:r>
      <w:r w:rsidR="006C404A">
        <w:t xml:space="preserve">known </w:t>
      </w:r>
      <w:r>
        <w:t xml:space="preserve">dinosaur species </w:t>
      </w:r>
      <w:r w:rsidR="00A40528">
        <w:t>(armored spine</w:t>
      </w:r>
      <w:r w:rsidR="00C04297">
        <w:t>s</w:t>
      </w:r>
      <w:r w:rsidR="00A40528">
        <w:t>, Pterodactyl</w:t>
      </w:r>
      <w:r w:rsidR="00FA70E9">
        <w:t>-</w:t>
      </w:r>
      <w:r w:rsidR="00A40528">
        <w:t>like h</w:t>
      </w:r>
      <w:r w:rsidR="006C404A">
        <w:t>eads, clawed wings, massive tails and teeth</w:t>
      </w:r>
      <w:r w:rsidR="00A40528">
        <w:t>, etc.) to be credibl</w:t>
      </w:r>
      <w:r w:rsidR="006C404A">
        <w:t>e evidence that mankind observ</w:t>
      </w:r>
      <w:r w:rsidR="00A40528">
        <w:t xml:space="preserve">ed </w:t>
      </w:r>
      <w:r w:rsidR="006C404A">
        <w:t xml:space="preserve">living </w:t>
      </w:r>
      <w:r w:rsidR="00A40528">
        <w:t>dinosaurs first-hand? Why or why not?</w:t>
      </w:r>
    </w:p>
    <w:p w:rsidR="00A40528" w:rsidRDefault="00A40528" w:rsidP="00165A3B">
      <w:pPr>
        <w:pStyle w:val="ListParagraph"/>
        <w:jc w:val="both"/>
      </w:pPr>
      <w:r>
        <w:br/>
      </w:r>
      <w:r>
        <w:br/>
      </w:r>
      <w:r w:rsidR="00165A3B">
        <w:br/>
      </w:r>
      <w:r>
        <w:br/>
      </w:r>
    </w:p>
    <w:p w:rsidR="00880E24" w:rsidRDefault="00A40528" w:rsidP="00FC1F5E">
      <w:pPr>
        <w:pStyle w:val="ListParagraph"/>
        <w:numPr>
          <w:ilvl w:val="0"/>
          <w:numId w:val="41"/>
        </w:numPr>
        <w:jc w:val="both"/>
      </w:pPr>
      <w:r>
        <w:t xml:space="preserve">If humans and dinosaurs coexisted in recent history, what might be some reasons that finding evidence of them </w:t>
      </w:r>
      <w:r w:rsidR="00F122A1">
        <w:t xml:space="preserve">living together </w:t>
      </w:r>
      <w:r>
        <w:t xml:space="preserve">in </w:t>
      </w:r>
      <w:r w:rsidR="00F122A1">
        <w:t xml:space="preserve">close proximity </w:t>
      </w:r>
      <w:r>
        <w:t>would be a rare discovery?</w:t>
      </w:r>
    </w:p>
    <w:p w:rsidR="00165A3B" w:rsidRDefault="00165A3B" w:rsidP="00165A3B">
      <w:pPr>
        <w:pStyle w:val="ListParagraph"/>
        <w:jc w:val="both"/>
      </w:pPr>
    </w:p>
    <w:p w:rsidR="00A40528" w:rsidRDefault="00D857C2" w:rsidP="00165A3B">
      <w:pPr>
        <w:pStyle w:val="ListParagraph"/>
        <w:jc w:val="both"/>
      </w:pPr>
      <w:r>
        <w:br/>
      </w:r>
      <w:r w:rsidR="00165A3B">
        <w:br/>
      </w:r>
      <w:r>
        <w:br/>
      </w:r>
    </w:p>
    <w:p w:rsidR="00880E24" w:rsidRDefault="00871B9D" w:rsidP="00FC1F5E">
      <w:pPr>
        <w:pStyle w:val="ListParagraph"/>
        <w:numPr>
          <w:ilvl w:val="0"/>
          <w:numId w:val="41"/>
        </w:numPr>
        <w:jc w:val="both"/>
      </w:pPr>
      <w:r>
        <w:t>If a dinosaur</w:t>
      </w:r>
      <w:r w:rsidR="006C404A">
        <w:t>’</w:t>
      </w:r>
      <w:r>
        <w:t xml:space="preserve">s very heavy extremities began to slowly transform into the very lightweight ones necessary for sustainable flight, how well would </w:t>
      </w:r>
      <w:r w:rsidR="006C404A">
        <w:t xml:space="preserve">the dinosaur be able to walk, </w:t>
      </w:r>
      <w:r>
        <w:t xml:space="preserve">run </w:t>
      </w:r>
      <w:r w:rsidR="006C404A">
        <w:t xml:space="preserve">or defend himself </w:t>
      </w:r>
      <w:r w:rsidR="00AA257E">
        <w:t>during this half-and-</w:t>
      </w:r>
      <w:r>
        <w:t>half</w:t>
      </w:r>
      <w:r w:rsidR="00C04297">
        <w:t>,</w:t>
      </w:r>
      <w:r w:rsidR="00AA257E">
        <w:t xml:space="preserve"> </w:t>
      </w:r>
      <w:r w:rsidR="006C404A">
        <w:t xml:space="preserve">transitional </w:t>
      </w:r>
      <w:r>
        <w:t xml:space="preserve">period? Would </w:t>
      </w:r>
      <w:r w:rsidR="006C404A">
        <w:t xml:space="preserve">such a creature </w:t>
      </w:r>
      <w:r>
        <w:t>be vulnerable</w:t>
      </w:r>
      <w:r w:rsidR="006C404A">
        <w:t xml:space="preserve"> to predators</w:t>
      </w:r>
      <w:r>
        <w:t xml:space="preserve"> during this time </w:t>
      </w:r>
      <w:r w:rsidR="006C404A">
        <w:t xml:space="preserve">and </w:t>
      </w:r>
      <w:r>
        <w:t>selected against (killed of</w:t>
      </w:r>
      <w:r w:rsidR="006C404A">
        <w:t>f</w:t>
      </w:r>
      <w:r>
        <w:t>) by its natural enemies? On the other hand, in the period before the transformation was complete</w:t>
      </w:r>
      <w:r w:rsidR="00FA70E9">
        <w:t>,</w:t>
      </w:r>
      <w:r>
        <w:t xml:space="preserve"> how well would the </w:t>
      </w:r>
      <w:r w:rsidR="00FA70E9">
        <w:t>“</w:t>
      </w:r>
      <w:proofErr w:type="spellStart"/>
      <w:r>
        <w:t>dino</w:t>
      </w:r>
      <w:proofErr w:type="spellEnd"/>
      <w:r>
        <w:t>-bird</w:t>
      </w:r>
      <w:r w:rsidR="00FA70E9">
        <w:t>”</w:t>
      </w:r>
      <w:r>
        <w:t xml:space="preserve"> be able to fly? How vulnerable would the newly formed</w:t>
      </w:r>
      <w:r w:rsidR="00C04297">
        <w:t>,</w:t>
      </w:r>
      <w:r>
        <w:t xml:space="preserve"> </w:t>
      </w:r>
      <w:r w:rsidR="006C404A">
        <w:lastRenderedPageBreak/>
        <w:t xml:space="preserve">flying version of the dinosaur </w:t>
      </w:r>
      <w:r>
        <w:t xml:space="preserve">be to </w:t>
      </w:r>
      <w:r w:rsidR="006C404A">
        <w:t xml:space="preserve">its </w:t>
      </w:r>
      <w:r>
        <w:t>predators?</w:t>
      </w:r>
      <w:r w:rsidR="00C04297">
        <w:t xml:space="preserve"> Keep in mind that since we are assuming here that all the flight characteristics of the new “</w:t>
      </w:r>
      <w:proofErr w:type="spellStart"/>
      <w:r w:rsidR="00C04297">
        <w:t>dino</w:t>
      </w:r>
      <w:proofErr w:type="spellEnd"/>
      <w:r w:rsidR="00C04297">
        <w:t xml:space="preserve">-bird” were the result of chance alone, it would have no source of built-in </w:t>
      </w:r>
      <w:r w:rsidR="00F122A1">
        <w:t xml:space="preserve">intelligence on how to use </w:t>
      </w:r>
      <w:r w:rsidR="00C04297">
        <w:t>its new</w:t>
      </w:r>
      <w:r w:rsidR="00F122A1">
        <w:t>ly</w:t>
      </w:r>
      <w:r w:rsidR="00C04297">
        <w:t xml:space="preserve"> formed flying equipment</w:t>
      </w:r>
      <w:r w:rsidR="006B650E">
        <w:t xml:space="preserve"> and </w:t>
      </w:r>
      <w:r w:rsidR="00C04297">
        <w:t xml:space="preserve">there would </w:t>
      </w:r>
      <w:r w:rsidR="006B650E">
        <w:t>be a</w:t>
      </w:r>
      <w:r w:rsidR="00F122A1">
        <w:t xml:space="preserve"> long, </w:t>
      </w:r>
      <w:r w:rsidR="00C04297">
        <w:t xml:space="preserve">failure prone period </w:t>
      </w:r>
      <w:r w:rsidR="006B650E">
        <w:t>while the “</w:t>
      </w:r>
      <w:proofErr w:type="spellStart"/>
      <w:r w:rsidR="00C04297">
        <w:t>dino</w:t>
      </w:r>
      <w:proofErr w:type="spellEnd"/>
      <w:r w:rsidR="00C04297">
        <w:t>-bird</w:t>
      </w:r>
      <w:r w:rsidR="006B650E">
        <w:t>” learned to fly.  How vulnerable would the new creature to be its predators during this time and what would be the chances of its survival when all of its combative instincts were based on heavy offensive weapons (e.g., tusks, horns, etc</w:t>
      </w:r>
      <w:r w:rsidR="00E44702">
        <w:t>.</w:t>
      </w:r>
      <w:r w:rsidR="006B650E">
        <w:t xml:space="preserve">) and protective scales that were </w:t>
      </w:r>
      <w:r w:rsidR="00F122A1">
        <w:t xml:space="preserve">now </w:t>
      </w:r>
      <w:r w:rsidR="006B650E">
        <w:t>diminishing or no longer present?</w:t>
      </w:r>
    </w:p>
    <w:p w:rsidR="00A40528" w:rsidRDefault="006B650E" w:rsidP="00165A3B">
      <w:pPr>
        <w:pStyle w:val="ListParagraph"/>
        <w:jc w:val="both"/>
      </w:pPr>
      <w:r>
        <w:br/>
      </w:r>
      <w:r w:rsidR="00165A3B">
        <w:br/>
      </w:r>
      <w:r w:rsidR="00165A3B">
        <w:br/>
      </w:r>
      <w:r w:rsidR="00A40528">
        <w:br/>
      </w:r>
      <w:r w:rsidR="00A40528">
        <w:br/>
      </w:r>
    </w:p>
    <w:p w:rsidR="00880E24" w:rsidRDefault="00A40528" w:rsidP="00FC1F5E">
      <w:pPr>
        <w:pStyle w:val="ListParagraph"/>
        <w:numPr>
          <w:ilvl w:val="0"/>
          <w:numId w:val="41"/>
        </w:numPr>
        <w:jc w:val="both"/>
      </w:pPr>
      <w:r>
        <w:t>What are some reasons that secular scientists and evolutionists might want to suppress evidence of the existence of dinosaurs in recent history?</w:t>
      </w:r>
    </w:p>
    <w:p w:rsidR="00871B9D" w:rsidRDefault="00165A3B" w:rsidP="00165A3B">
      <w:pPr>
        <w:pStyle w:val="ListParagraph"/>
        <w:jc w:val="both"/>
      </w:pPr>
      <w:r>
        <w:br/>
      </w:r>
      <w:r>
        <w:br/>
      </w:r>
      <w:r>
        <w:br/>
      </w:r>
      <w:r w:rsidR="00D857C2">
        <w:br/>
      </w:r>
      <w:r w:rsidR="00D857C2">
        <w:br/>
      </w:r>
    </w:p>
    <w:p w:rsidR="00D857C2" w:rsidRPr="00871B9D" w:rsidRDefault="00EC5C07" w:rsidP="00FC1F5E">
      <w:pPr>
        <w:pStyle w:val="ListParagraph"/>
        <w:numPr>
          <w:ilvl w:val="0"/>
          <w:numId w:val="41"/>
        </w:numPr>
        <w:jc w:val="both"/>
      </w:pPr>
      <w:r>
        <w:t xml:space="preserve">Why is the word </w:t>
      </w:r>
      <w:r w:rsidR="001B431A" w:rsidRPr="00165A3B">
        <w:t>dinosaur</w:t>
      </w:r>
      <w:r>
        <w:t xml:space="preserve"> not found in history prior to the mid-nineteenth century?</w:t>
      </w:r>
    </w:p>
    <w:p w:rsidR="009C09D7" w:rsidRDefault="009C09D7">
      <w:r>
        <w:br w:type="page"/>
      </w:r>
    </w:p>
    <w:p w:rsidR="00252AE6" w:rsidRDefault="00252AE6" w:rsidP="006B2062">
      <w:r>
        <w:lastRenderedPageBreak/>
        <w:br w:type="page"/>
      </w:r>
    </w:p>
    <w:p w:rsidR="000869C8" w:rsidRPr="00CC39FE" w:rsidRDefault="005C5A5D" w:rsidP="004D45F0">
      <w:pPr>
        <w:pStyle w:val="Heading1"/>
      </w:pPr>
      <w:bookmarkStart w:id="68" w:name="_Toc441084010"/>
      <w:r>
        <w:lastRenderedPageBreak/>
        <w:t xml:space="preserve">Chapter </w:t>
      </w:r>
      <w:r w:rsidR="007A356F">
        <w:t>Eight</w:t>
      </w:r>
      <w:r>
        <w:t>:</w:t>
      </w:r>
      <w:r w:rsidR="00B37593">
        <w:t xml:space="preserve">  </w:t>
      </w:r>
      <w:r w:rsidR="007B5160">
        <w:br/>
      </w:r>
      <w:r w:rsidR="00CC39FE">
        <w:t>So</w:t>
      </w:r>
      <w:r w:rsidR="00183261">
        <w:t>,</w:t>
      </w:r>
      <w:r w:rsidR="00CC39FE">
        <w:t xml:space="preserve"> </w:t>
      </w:r>
      <w:r w:rsidR="000869C8" w:rsidRPr="00CC39FE">
        <w:t>W</w:t>
      </w:r>
      <w:r w:rsidR="0018292B" w:rsidRPr="00CC39FE">
        <w:t>hat’</w:t>
      </w:r>
      <w:r w:rsidR="000869C8" w:rsidRPr="00CC39FE">
        <w:t xml:space="preserve">s </w:t>
      </w:r>
      <w:r w:rsidR="00DD33E3">
        <w:t>the</w:t>
      </w:r>
      <w:r w:rsidR="00DD33E3" w:rsidRPr="00CC39FE">
        <w:t xml:space="preserve"> </w:t>
      </w:r>
      <w:r w:rsidR="000869C8" w:rsidRPr="00CC39FE">
        <w:t>Point?</w:t>
      </w:r>
      <w:bookmarkEnd w:id="68"/>
    </w:p>
    <w:p w:rsidR="00D0760E" w:rsidRDefault="00A35AEB" w:rsidP="00D0760E">
      <w:pPr>
        <w:pStyle w:val="Heading2"/>
        <w:jc w:val="both"/>
      </w:pPr>
      <w:bookmarkStart w:id="69" w:name="_Toc441084011"/>
      <w:r w:rsidRPr="00A35AEB">
        <w:t>Unconverted</w:t>
      </w:r>
      <w:bookmarkEnd w:id="69"/>
    </w:p>
    <w:p w:rsidR="00D0760E" w:rsidRDefault="00D0760E" w:rsidP="004D45F0">
      <w:pPr>
        <w:pStyle w:val="ListParagraph"/>
        <w:ind w:left="0"/>
        <w:jc w:val="both"/>
      </w:pPr>
    </w:p>
    <w:p w:rsidR="00F707A8" w:rsidRDefault="00F707A8" w:rsidP="004D45F0">
      <w:pPr>
        <w:pStyle w:val="ListParagraph"/>
        <w:ind w:left="0"/>
        <w:jc w:val="both"/>
      </w:pPr>
      <w:r>
        <w:t xml:space="preserve">Dr. William </w:t>
      </w:r>
      <w:proofErr w:type="spellStart"/>
      <w:r w:rsidR="00A35AEB">
        <w:t>Provine</w:t>
      </w:r>
      <w:proofErr w:type="spellEnd"/>
      <w:r w:rsidR="00A35AEB">
        <w:t xml:space="preserve"> is a </w:t>
      </w:r>
      <w:r w:rsidR="00B81EFA">
        <w:t xml:space="preserve">professor </w:t>
      </w:r>
      <w:r w:rsidR="00A35AEB">
        <w:t xml:space="preserve">of </w:t>
      </w:r>
      <w:r w:rsidR="00B81EFA">
        <w:t xml:space="preserve">biological sciences </w:t>
      </w:r>
      <w:r w:rsidR="00A35AEB">
        <w:t xml:space="preserve">at Cornell University. He is </w:t>
      </w:r>
      <w:r w:rsidRPr="00F707A8">
        <w:t>an atheist</w:t>
      </w:r>
      <w:r w:rsidR="00A35AEB">
        <w:t xml:space="preserve"> </w:t>
      </w:r>
      <w:r w:rsidR="00C94E0B">
        <w:t xml:space="preserve">and </w:t>
      </w:r>
      <w:r w:rsidR="00A202AC">
        <w:t xml:space="preserve">an </w:t>
      </w:r>
      <w:r w:rsidR="00C94E0B">
        <w:t xml:space="preserve">evolutionist </w:t>
      </w:r>
      <w:r w:rsidR="00A35AEB">
        <w:t xml:space="preserve">who believes </w:t>
      </w:r>
      <w:r w:rsidR="00C94E0B">
        <w:t xml:space="preserve">that </w:t>
      </w:r>
      <w:r w:rsidR="00A35AEB">
        <w:t>t</w:t>
      </w:r>
      <w:r w:rsidR="00C94E0B">
        <w:t xml:space="preserve">here is no life after death, </w:t>
      </w:r>
      <w:r w:rsidR="00A35AEB">
        <w:t>that there is no evide</w:t>
      </w:r>
      <w:r w:rsidR="00A202AC">
        <w:t>nce of design in biology and that</w:t>
      </w:r>
      <w:r w:rsidR="00A35AEB">
        <w:t xml:space="preserve"> man has no free will</w:t>
      </w:r>
      <w:r w:rsidR="00A202AC">
        <w:t xml:space="preserve"> to make moral choices</w:t>
      </w:r>
      <w:r w:rsidR="00A35AEB">
        <w:t xml:space="preserve">. </w:t>
      </w:r>
      <w:r w:rsidR="00616749">
        <w:t xml:space="preserve">Early in his life, </w:t>
      </w:r>
      <w:r w:rsidR="00C94E0B">
        <w:t xml:space="preserve">Dr. </w:t>
      </w:r>
      <w:proofErr w:type="spellStart"/>
      <w:r w:rsidR="00B81EFA">
        <w:t>Provine</w:t>
      </w:r>
      <w:proofErr w:type="spellEnd"/>
      <w:r w:rsidR="00B81EFA">
        <w:t xml:space="preserve"> </w:t>
      </w:r>
      <w:r w:rsidR="00C94E0B">
        <w:t>was a Christian</w:t>
      </w:r>
      <w:r w:rsidR="00B81EFA">
        <w:t>,</w:t>
      </w:r>
      <w:r w:rsidR="00C94E0B">
        <w:t xml:space="preserve"> but </w:t>
      </w:r>
      <w:r w:rsidR="00A202AC">
        <w:t xml:space="preserve">he </w:t>
      </w:r>
      <w:r w:rsidR="00C94E0B">
        <w:t>was unco</w:t>
      </w:r>
      <w:r w:rsidR="00A202AC">
        <w:t>n</w:t>
      </w:r>
      <w:r w:rsidR="00C94E0B">
        <w:t>verted</w:t>
      </w:r>
      <w:r w:rsidR="00A202AC">
        <w:t xml:space="preserve"> as a young student</w:t>
      </w:r>
      <w:r w:rsidR="00C94E0B">
        <w:t xml:space="preserve"> after li</w:t>
      </w:r>
      <w:r w:rsidR="00633069">
        <w:t>stening to the lectures of his b</w:t>
      </w:r>
      <w:r w:rsidR="00C94E0B">
        <w:t>iology professor</w:t>
      </w:r>
      <w:r w:rsidR="00633069">
        <w:t xml:space="preserve"> and being indoctrinated with Darwinism</w:t>
      </w:r>
      <w:r w:rsidR="00C94E0B">
        <w:t xml:space="preserve">. </w:t>
      </w:r>
      <w:r w:rsidR="0003521C">
        <w:t>I</w:t>
      </w:r>
      <w:r w:rsidR="00825934">
        <w:t xml:space="preserve">n </w:t>
      </w:r>
      <w:r w:rsidR="00DA5313">
        <w:t>Ben Stein’s documentary</w:t>
      </w:r>
      <w:r w:rsidR="00825934">
        <w:t xml:space="preserve"> </w:t>
      </w:r>
      <w:r w:rsidR="00825934" w:rsidRPr="00825934">
        <w:rPr>
          <w:i/>
        </w:rPr>
        <w:t>Expelled</w:t>
      </w:r>
      <w:r w:rsidR="00B81EFA">
        <w:t>,</w:t>
      </w:r>
      <w:r w:rsidR="00825934">
        <w:rPr>
          <w:rStyle w:val="FootnoteReference"/>
          <w:i/>
        </w:rPr>
        <w:footnoteReference w:id="84"/>
      </w:r>
      <w:r w:rsidR="00825934">
        <w:t xml:space="preserve"> </w:t>
      </w:r>
      <w:r w:rsidR="0003521C">
        <w:t xml:space="preserve">Dr. </w:t>
      </w:r>
      <w:proofErr w:type="spellStart"/>
      <w:r w:rsidR="0003521C">
        <w:t>Provine</w:t>
      </w:r>
      <w:proofErr w:type="spellEnd"/>
      <w:r w:rsidR="00B81EFA">
        <w:t xml:space="preserve"> </w:t>
      </w:r>
      <w:r w:rsidR="00825934">
        <w:t>describes his un</w:t>
      </w:r>
      <w:r w:rsidR="00DA5313">
        <w:t>-</w:t>
      </w:r>
      <w:r w:rsidR="00825934">
        <w:t>c</w:t>
      </w:r>
      <w:r w:rsidR="00DA5313">
        <w:t xml:space="preserve">onversion </w:t>
      </w:r>
      <w:r w:rsidR="00A202AC">
        <w:t>experience as follows:</w:t>
      </w:r>
    </w:p>
    <w:p w:rsidR="00DA5313" w:rsidRDefault="00DA5313" w:rsidP="004D45F0">
      <w:pPr>
        <w:pStyle w:val="ListParagraph"/>
        <w:ind w:left="0"/>
        <w:jc w:val="both"/>
      </w:pPr>
    </w:p>
    <w:p w:rsidR="006B2062" w:rsidRDefault="001B431A" w:rsidP="00D0760E">
      <w:pPr>
        <w:pStyle w:val="ListParagraph"/>
        <w:ind w:left="288"/>
        <w:jc w:val="both"/>
        <w:rPr>
          <w:i/>
        </w:rPr>
      </w:pPr>
      <w:r w:rsidRPr="008D66E9">
        <w:rPr>
          <w:i/>
        </w:rPr>
        <w:t xml:space="preserve">“[My </w:t>
      </w:r>
      <w:r w:rsidR="00B81EFA">
        <w:rPr>
          <w:i/>
        </w:rPr>
        <w:t>b</w:t>
      </w:r>
      <w:r w:rsidRPr="008D66E9">
        <w:rPr>
          <w:i/>
        </w:rPr>
        <w:t xml:space="preserve">iology </w:t>
      </w:r>
      <w:r w:rsidR="00B81EFA">
        <w:rPr>
          <w:i/>
        </w:rPr>
        <w:t>p</w:t>
      </w:r>
      <w:r w:rsidRPr="008D66E9">
        <w:rPr>
          <w:i/>
        </w:rPr>
        <w:t>rofessor] started talking about evolution as if it had no design in it whatsoever… and I read that [</w:t>
      </w:r>
      <w:r w:rsidR="00B81EFA">
        <w:rPr>
          <w:i/>
        </w:rPr>
        <w:t>b</w:t>
      </w:r>
      <w:r w:rsidRPr="008D66E9">
        <w:rPr>
          <w:i/>
        </w:rPr>
        <w:t xml:space="preserve">iology] book so carefully and I could find </w:t>
      </w:r>
      <w:r w:rsidRPr="006B2062">
        <w:rPr>
          <w:i/>
        </w:rPr>
        <w:t>no</w:t>
      </w:r>
      <w:r w:rsidRPr="008D66E9">
        <w:rPr>
          <w:i/>
        </w:rPr>
        <w:t xml:space="preserve"> sign of there being any design whatsoever in evolution, and I immediately began to doubt the existence of the Deity. But it starts by giving up an active Deity. Then he gives up the hope that there's any life after death. When you give those two up, the rest of it follows fairly easily. You give up the hope that there's an eminent morality. And finally, there's no human free will. </w:t>
      </w:r>
      <w:r w:rsidRPr="006B2062">
        <w:rPr>
          <w:b/>
          <w:i/>
        </w:rPr>
        <w:t>If you believe in Evolution you can’t hope for there being any free will. There’s no hope whatsoever of there being any deep meaning in life in human life.</w:t>
      </w:r>
      <w:r w:rsidRPr="008D66E9">
        <w:rPr>
          <w:i/>
        </w:rPr>
        <w:t xml:space="preserve">  We live, we die and we’re gone…</w:t>
      </w:r>
    </w:p>
    <w:p w:rsidR="00DA5313" w:rsidRDefault="00616749" w:rsidP="00D0760E">
      <w:pPr>
        <w:pStyle w:val="ListParagraph"/>
        <w:ind w:left="288"/>
        <w:jc w:val="both"/>
      </w:pPr>
      <w:r>
        <w:br/>
      </w:r>
      <w:r w:rsidR="001B431A" w:rsidRPr="008D66E9">
        <w:rPr>
          <w:i/>
        </w:rPr>
        <w:t xml:space="preserve">[The beliefs that there are] no Gods, no life after death, no ultimate foundation for ethics, no ultimate meaning in life, no human free will </w:t>
      </w:r>
      <w:r w:rsidR="001B431A" w:rsidRPr="008D66E9">
        <w:rPr>
          <w:b/>
          <w:i/>
        </w:rPr>
        <w:t>are all deeply connected to an Evolutionary perspective</w:t>
      </w:r>
      <w:r w:rsidR="001B431A" w:rsidRPr="008D66E9">
        <w:rPr>
          <w:i/>
        </w:rPr>
        <w:t>. You’re here today and you’re gone tomorrow and that’s all there is to it.”</w:t>
      </w:r>
      <w:r w:rsidR="00A202AC">
        <w:t xml:space="preserve"> </w:t>
      </w:r>
    </w:p>
    <w:p w:rsidR="00825934" w:rsidRDefault="00825934" w:rsidP="004D45F0">
      <w:pPr>
        <w:pStyle w:val="ListParagraph"/>
        <w:ind w:left="0"/>
        <w:jc w:val="both"/>
      </w:pPr>
    </w:p>
    <w:p w:rsidR="00275B98" w:rsidRDefault="00A26792" w:rsidP="004D45F0">
      <w:pPr>
        <w:pStyle w:val="ListParagraph"/>
        <w:ind w:left="0"/>
        <w:jc w:val="both"/>
      </w:pPr>
      <w:r>
        <w:lastRenderedPageBreak/>
        <w:t xml:space="preserve">Dr. </w:t>
      </w:r>
      <w:proofErr w:type="spellStart"/>
      <w:r>
        <w:t>Provine’s</w:t>
      </w:r>
      <w:proofErr w:type="spellEnd"/>
      <w:r>
        <w:t xml:space="preserve"> testimony </w:t>
      </w:r>
      <w:r w:rsidR="00AA55DC">
        <w:t xml:space="preserve">of </w:t>
      </w:r>
      <w:r w:rsidR="00633069">
        <w:t xml:space="preserve">his </w:t>
      </w:r>
      <w:r w:rsidR="00B81EFA">
        <w:t>un</w:t>
      </w:r>
      <w:r w:rsidR="00AA55DC">
        <w:t xml:space="preserve">-conversion in the </w:t>
      </w:r>
      <w:r w:rsidR="00633069">
        <w:t xml:space="preserve">biology </w:t>
      </w:r>
      <w:r w:rsidR="00AA55DC">
        <w:t xml:space="preserve">classroom </w:t>
      </w:r>
      <w:r>
        <w:t xml:space="preserve">is tragically common. </w:t>
      </w:r>
      <w:r w:rsidR="00AA55DC">
        <w:t xml:space="preserve">Since the concepts of </w:t>
      </w:r>
      <w:r w:rsidR="00B81EFA">
        <w:t>“</w:t>
      </w:r>
      <w:r w:rsidR="00AA55DC">
        <w:t>Big E</w:t>
      </w:r>
      <w:r w:rsidR="00B81EFA">
        <w:t>”</w:t>
      </w:r>
      <w:r w:rsidR="00AA55DC">
        <w:t xml:space="preserve"> evolution, the Big Bang theory and </w:t>
      </w:r>
      <w:r w:rsidR="006B2062">
        <w:t>‘</w:t>
      </w:r>
      <w:r w:rsidR="00633069">
        <w:t>the origin</w:t>
      </w:r>
      <w:r w:rsidR="006B2062">
        <w:t>ation</w:t>
      </w:r>
      <w:r w:rsidR="00633069">
        <w:t xml:space="preserve"> of </w:t>
      </w:r>
      <w:r w:rsidR="00AA55DC">
        <w:t>life by chance</w:t>
      </w:r>
      <w:r w:rsidR="006B2062">
        <w:t xml:space="preserve"> interaction of molecules’ (biogenesis)</w:t>
      </w:r>
      <w:r w:rsidR="00AA55DC">
        <w:t xml:space="preserve"> </w:t>
      </w:r>
      <w:r w:rsidR="0003521C">
        <w:t xml:space="preserve">have been </w:t>
      </w:r>
      <w:r w:rsidR="00AA55DC">
        <w:t xml:space="preserve">widely embraced by </w:t>
      </w:r>
      <w:r w:rsidR="00B81EFA">
        <w:t>academia</w:t>
      </w:r>
      <w:r w:rsidR="00AA55DC">
        <w:t xml:space="preserve">, much of our secondary and post-secondary </w:t>
      </w:r>
      <w:r w:rsidR="00633069">
        <w:t xml:space="preserve">schools </w:t>
      </w:r>
      <w:r w:rsidR="00AA55DC">
        <w:t>have become instruments of indoctrination for secular humanism</w:t>
      </w:r>
      <w:r w:rsidR="00B81EFA">
        <w:t>—</w:t>
      </w:r>
      <w:r w:rsidR="00463547">
        <w:t xml:space="preserve"> and </w:t>
      </w:r>
      <w:r w:rsidR="00B81EFA">
        <w:t>a</w:t>
      </w:r>
      <w:r w:rsidR="00633069">
        <w:t>ll this</w:t>
      </w:r>
      <w:r w:rsidR="00AA55DC">
        <w:t xml:space="preserve"> in the name of “higher science” that </w:t>
      </w:r>
      <w:r w:rsidR="00633069">
        <w:t xml:space="preserve">proudly </w:t>
      </w:r>
      <w:r w:rsidR="00AA55DC">
        <w:t xml:space="preserve">claims to have </w:t>
      </w:r>
      <w:r w:rsidR="00463547">
        <w:t xml:space="preserve">solved the mysteries of the origins of life and the universe without any need </w:t>
      </w:r>
      <w:r w:rsidR="00AA55DC">
        <w:t xml:space="preserve">for </w:t>
      </w:r>
      <w:r w:rsidR="00463547">
        <w:t xml:space="preserve">a creator </w:t>
      </w:r>
      <w:r w:rsidR="00AA55DC">
        <w:t xml:space="preserve">God.  </w:t>
      </w:r>
    </w:p>
    <w:p w:rsidR="00275B98" w:rsidRDefault="00275B98" w:rsidP="004D45F0">
      <w:pPr>
        <w:pStyle w:val="ListParagraph"/>
        <w:ind w:left="0"/>
        <w:jc w:val="both"/>
      </w:pPr>
    </w:p>
    <w:p w:rsidR="00CC39FE" w:rsidRDefault="00CC39FE" w:rsidP="004D45F0">
      <w:pPr>
        <w:pStyle w:val="Heading2"/>
        <w:keepLines/>
        <w:jc w:val="both"/>
      </w:pPr>
      <w:bookmarkStart w:id="70" w:name="_Toc441084012"/>
      <w:r>
        <w:t>De-conversion Strategy</w:t>
      </w:r>
      <w:bookmarkEnd w:id="70"/>
      <w:r>
        <w:t xml:space="preserve"> </w:t>
      </w:r>
    </w:p>
    <w:p w:rsidR="00633069" w:rsidRDefault="00633069" w:rsidP="004D45F0">
      <w:pPr>
        <w:keepNext/>
        <w:keepLines/>
        <w:jc w:val="both"/>
      </w:pPr>
    </w:p>
    <w:p w:rsidR="00275B98" w:rsidRDefault="00633069" w:rsidP="004D45F0">
      <w:pPr>
        <w:keepNext/>
        <w:keepLines/>
        <w:jc w:val="both"/>
      </w:pPr>
      <w:r>
        <w:t>The</w:t>
      </w:r>
      <w:r w:rsidR="00AA55DC">
        <w:t xml:space="preserve"> strategy to evangelize American youth for </w:t>
      </w:r>
      <w:r w:rsidR="00275B98">
        <w:t xml:space="preserve">atheism and secular humanism has been very effective. According to an article in </w:t>
      </w:r>
      <w:r w:rsidR="001B431A" w:rsidRPr="008D66E9">
        <w:rPr>
          <w:i/>
        </w:rPr>
        <w:t>USA Today</w:t>
      </w:r>
      <w:r w:rsidR="00275B98">
        <w:t xml:space="preserve">, </w:t>
      </w:r>
      <w:r w:rsidR="00B81EFA">
        <w:t>7</w:t>
      </w:r>
      <w:r w:rsidR="00B81EFA" w:rsidRPr="00152E30">
        <w:t xml:space="preserve"> </w:t>
      </w:r>
      <w:r w:rsidR="00B81EFA">
        <w:t>out of</w:t>
      </w:r>
      <w:r w:rsidR="00B81EFA" w:rsidRPr="00152E30">
        <w:t xml:space="preserve"> </w:t>
      </w:r>
      <w:r w:rsidR="00275B98" w:rsidRPr="00152E30">
        <w:t>10 Protestants ages 18 to 30</w:t>
      </w:r>
      <w:r w:rsidR="0003521C">
        <w:t xml:space="preserve"> (both evangelical and mainline) </w:t>
      </w:r>
      <w:r w:rsidR="00275B98" w:rsidRPr="00152E30">
        <w:t xml:space="preserve">who went to church regularly in high school said they quit attending </w:t>
      </w:r>
      <w:r w:rsidR="0003521C">
        <w:t xml:space="preserve">church </w:t>
      </w:r>
      <w:r w:rsidR="00275B98" w:rsidRPr="00152E30">
        <w:t>by age 23</w:t>
      </w:r>
      <w:r w:rsidR="00275B98">
        <w:t>. The winning strategy that the culture has employed to destroy the faith of America’s youth has been twofold:</w:t>
      </w:r>
    </w:p>
    <w:p w:rsidR="00275B98" w:rsidRDefault="00275B98" w:rsidP="004D45F0">
      <w:pPr>
        <w:ind w:left="720"/>
        <w:jc w:val="both"/>
      </w:pPr>
    </w:p>
    <w:p w:rsidR="00633069" w:rsidRDefault="00633069" w:rsidP="004E18CE">
      <w:pPr>
        <w:jc w:val="both"/>
      </w:pPr>
      <w:r>
        <w:t>First:</w:t>
      </w:r>
    </w:p>
    <w:p w:rsidR="00633069" w:rsidRDefault="00633069" w:rsidP="004E18CE">
      <w:pPr>
        <w:pStyle w:val="ListParagraph"/>
        <w:numPr>
          <w:ilvl w:val="0"/>
          <w:numId w:val="3"/>
        </w:numPr>
        <w:ind w:left="720"/>
        <w:jc w:val="both"/>
      </w:pPr>
      <w:r>
        <w:t>Present “factual” evidence that science has explained all mysteries of the universe previously attributed to the hand of God</w:t>
      </w:r>
      <w:r w:rsidR="00C12765">
        <w:t>.</w:t>
      </w:r>
    </w:p>
    <w:p w:rsidR="00633069" w:rsidRDefault="00633069" w:rsidP="004E18CE">
      <w:pPr>
        <w:pStyle w:val="ListParagraph"/>
        <w:numPr>
          <w:ilvl w:val="0"/>
          <w:numId w:val="3"/>
        </w:numPr>
        <w:ind w:left="720"/>
        <w:jc w:val="both"/>
      </w:pPr>
      <w:r>
        <w:t xml:space="preserve">In the name of science, ridicule faith </w:t>
      </w:r>
      <w:r w:rsidR="0003521C">
        <w:t xml:space="preserve">in God </w:t>
      </w:r>
      <w:r>
        <w:t xml:space="preserve">and </w:t>
      </w:r>
      <w:r w:rsidR="0003521C">
        <w:t xml:space="preserve">adherence to </w:t>
      </w:r>
      <w:r>
        <w:t xml:space="preserve">the Bible as being </w:t>
      </w:r>
      <w:r w:rsidR="00463547">
        <w:t xml:space="preserve">simplistic, </w:t>
      </w:r>
      <w:r>
        <w:t>scientifically inaccurate and intellectually flawed</w:t>
      </w:r>
      <w:r w:rsidR="00C12765">
        <w:t>.</w:t>
      </w:r>
    </w:p>
    <w:p w:rsidR="00633069" w:rsidRDefault="00633069" w:rsidP="004E18CE">
      <w:pPr>
        <w:jc w:val="both"/>
      </w:pPr>
      <w:r>
        <w:br/>
        <w:t>Second</w:t>
      </w:r>
      <w:r w:rsidR="00275B98">
        <w:t xml:space="preserve">: </w:t>
      </w:r>
    </w:p>
    <w:p w:rsidR="00633069" w:rsidRDefault="00633069" w:rsidP="004E18CE">
      <w:pPr>
        <w:pStyle w:val="ListParagraph"/>
        <w:numPr>
          <w:ilvl w:val="0"/>
          <w:numId w:val="2"/>
        </w:numPr>
        <w:ind w:left="720"/>
        <w:jc w:val="both"/>
      </w:pPr>
      <w:r>
        <w:t xml:space="preserve">Create strong sexual desire in youth </w:t>
      </w:r>
      <w:r w:rsidR="00463547">
        <w:t xml:space="preserve">in order </w:t>
      </w:r>
      <w:r w:rsidR="00E93597">
        <w:t xml:space="preserve">to </w:t>
      </w:r>
      <w:r>
        <w:t>destroy the foundations of moral purity</w:t>
      </w:r>
      <w:r w:rsidR="00C12765">
        <w:t>.</w:t>
      </w:r>
    </w:p>
    <w:p w:rsidR="00633069" w:rsidRDefault="00633069" w:rsidP="004E18CE">
      <w:pPr>
        <w:pStyle w:val="ListParagraph"/>
        <w:numPr>
          <w:ilvl w:val="0"/>
          <w:numId w:val="2"/>
        </w:numPr>
        <w:ind w:left="720"/>
        <w:jc w:val="both"/>
      </w:pPr>
      <w:r>
        <w:t>Desensitize youth to moral barriers and the consequences of sexual sin</w:t>
      </w:r>
      <w:r w:rsidR="00C12765">
        <w:t>.</w:t>
      </w:r>
    </w:p>
    <w:p w:rsidR="00275B98" w:rsidRDefault="00275B98" w:rsidP="004E18CE">
      <w:pPr>
        <w:pStyle w:val="ListParagraph"/>
        <w:numPr>
          <w:ilvl w:val="0"/>
          <w:numId w:val="2"/>
        </w:numPr>
        <w:ind w:left="720"/>
        <w:jc w:val="both"/>
      </w:pPr>
      <w:r>
        <w:t xml:space="preserve">Normalize patterns of repeated sexual encounters and broken relationships until principles such as purity, morality, exclusive commitment and </w:t>
      </w:r>
      <w:r w:rsidR="00C12765">
        <w:t>“</w:t>
      </w:r>
      <w:r>
        <w:t>one love for all of life</w:t>
      </w:r>
      <w:r w:rsidR="00C12765">
        <w:t>”</w:t>
      </w:r>
      <w:r>
        <w:t xml:space="preserve"> </w:t>
      </w:r>
      <w:proofErr w:type="gramStart"/>
      <w:r>
        <w:t>have</w:t>
      </w:r>
      <w:proofErr w:type="gramEnd"/>
      <w:r>
        <w:t xml:space="preserve"> become </w:t>
      </w:r>
      <w:r w:rsidR="00633069">
        <w:t>trite</w:t>
      </w:r>
      <w:r w:rsidR="00E93597">
        <w:t>, outdated</w:t>
      </w:r>
      <w:r w:rsidR="00633069">
        <w:t xml:space="preserve"> and meaningless</w:t>
      </w:r>
      <w:r w:rsidR="00C12765">
        <w:t>.</w:t>
      </w:r>
    </w:p>
    <w:p w:rsidR="00275B98" w:rsidRDefault="00275B98" w:rsidP="004D45F0">
      <w:pPr>
        <w:pStyle w:val="ListParagraph"/>
        <w:ind w:left="1440"/>
        <w:jc w:val="both"/>
      </w:pPr>
    </w:p>
    <w:p w:rsidR="00275B98" w:rsidRDefault="00275B98" w:rsidP="004D45F0">
      <w:pPr>
        <w:jc w:val="both"/>
      </w:pPr>
      <w:r>
        <w:t>The period of adolescence after reaching puberty, but before the season of courtship and marriage</w:t>
      </w:r>
      <w:r w:rsidR="002619DF">
        <w:t>,</w:t>
      </w:r>
      <w:r>
        <w:t xml:space="preserve"> is a very difficult time for nearly all students. Healthy youth have healthy hormones that give them a healthy, natural interest in things sexual</w:t>
      </w:r>
      <w:r w:rsidR="00B61F74">
        <w:t>,</w:t>
      </w:r>
      <w:r>
        <w:t xml:space="preserve"> but they are not yet in a season of life that affords them a healthy outlet for their sexuality</w:t>
      </w:r>
      <w:r w:rsidR="00463547">
        <w:t xml:space="preserve"> (marriage)</w:t>
      </w:r>
      <w:r>
        <w:t xml:space="preserve">. For most of history, </w:t>
      </w:r>
      <w:r w:rsidR="00633069">
        <w:t xml:space="preserve">cultures around the world encouraged marriage </w:t>
      </w:r>
      <w:r>
        <w:t xml:space="preserve">at </w:t>
      </w:r>
      <w:r w:rsidR="00633069">
        <w:t>a young age</w:t>
      </w:r>
      <w:r w:rsidR="00E93597">
        <w:t xml:space="preserve">, </w:t>
      </w:r>
      <w:r>
        <w:t xml:space="preserve">much closer to </w:t>
      </w:r>
      <w:r w:rsidR="00463547">
        <w:t xml:space="preserve">the age of </w:t>
      </w:r>
      <w:r>
        <w:t>puberty</w:t>
      </w:r>
      <w:r w:rsidR="00633069">
        <w:t xml:space="preserve"> as </w:t>
      </w:r>
      <w:r>
        <w:t xml:space="preserve">the norm. This circumvented much of the mess caused by the long periods </w:t>
      </w:r>
      <w:r w:rsidR="003E0DCF">
        <w:t xml:space="preserve">of waiting </w:t>
      </w:r>
      <w:r>
        <w:t xml:space="preserve">between </w:t>
      </w:r>
      <w:r w:rsidR="00E93597">
        <w:t xml:space="preserve">sexual maturity </w:t>
      </w:r>
      <w:r>
        <w:t>and marriag</w:t>
      </w:r>
      <w:r w:rsidR="003E0DCF">
        <w:t>e. Today’s society adds to the</w:t>
      </w:r>
      <w:r>
        <w:t xml:space="preserve"> student’s dilemma by exposing them to more and more sources of </w:t>
      </w:r>
      <w:r w:rsidR="00E93597">
        <w:t xml:space="preserve">sexual </w:t>
      </w:r>
      <w:r>
        <w:t>excitement, arousal, titillation and opportunities for casual emotional and physical con</w:t>
      </w:r>
      <w:r w:rsidR="003E0DCF">
        <w:t>nections with the opposite sex.</w:t>
      </w:r>
      <w:r>
        <w:t xml:space="preserve"> In the middle of this sexually charged </w:t>
      </w:r>
      <w:r w:rsidR="00463547">
        <w:t xml:space="preserve">season </w:t>
      </w:r>
      <w:r>
        <w:t xml:space="preserve">of </w:t>
      </w:r>
      <w:r w:rsidR="003E0DCF">
        <w:t xml:space="preserve">their </w:t>
      </w:r>
      <w:r w:rsidR="00B61F74">
        <w:t>lives</w:t>
      </w:r>
      <w:r>
        <w:t xml:space="preserve">, our culture’s educational system then introduces a powerful idea: </w:t>
      </w:r>
    </w:p>
    <w:p w:rsidR="00275B98" w:rsidRDefault="00275B98" w:rsidP="004D45F0">
      <w:pPr>
        <w:jc w:val="both"/>
      </w:pPr>
    </w:p>
    <w:p w:rsidR="00275B98" w:rsidRPr="00BC2423" w:rsidRDefault="00275B98" w:rsidP="004E18CE">
      <w:pPr>
        <w:ind w:left="288"/>
        <w:jc w:val="both"/>
        <w:rPr>
          <w:i/>
        </w:rPr>
      </w:pPr>
      <w:r w:rsidRPr="00BC2423">
        <w:rPr>
          <w:i/>
        </w:rPr>
        <w:t xml:space="preserve">Since science has now explained away God, you need not worry about </w:t>
      </w:r>
      <w:r w:rsidR="00463547">
        <w:rPr>
          <w:i/>
        </w:rPr>
        <w:t xml:space="preserve">standards of moral conduct, </w:t>
      </w:r>
      <w:r w:rsidRPr="00BC2423">
        <w:rPr>
          <w:i/>
        </w:rPr>
        <w:t xml:space="preserve">or accountability to an eternal </w:t>
      </w:r>
      <w:r w:rsidR="003E0DCF">
        <w:rPr>
          <w:i/>
        </w:rPr>
        <w:t>Deity</w:t>
      </w:r>
      <w:r w:rsidRPr="00BC2423">
        <w:rPr>
          <w:i/>
        </w:rPr>
        <w:t xml:space="preserve">. </w:t>
      </w:r>
      <w:r>
        <w:rPr>
          <w:i/>
        </w:rPr>
        <w:t xml:space="preserve">Pay no heed to feelings of duty to your conscience, your parental training or an internal moral code. </w:t>
      </w:r>
      <w:r w:rsidR="003E0DCF">
        <w:rPr>
          <w:i/>
        </w:rPr>
        <w:t>Such feel</w:t>
      </w:r>
      <w:r w:rsidR="00B61F74">
        <w:rPr>
          <w:i/>
        </w:rPr>
        <w:t>ing</w:t>
      </w:r>
      <w:r w:rsidR="003E0DCF">
        <w:rPr>
          <w:i/>
        </w:rPr>
        <w:t>s of moral conviction</w:t>
      </w:r>
      <w:r w:rsidRPr="00BC2423">
        <w:rPr>
          <w:i/>
        </w:rPr>
        <w:t xml:space="preserve"> come from intellectually flawed </w:t>
      </w:r>
      <w:r>
        <w:rPr>
          <w:i/>
        </w:rPr>
        <w:t xml:space="preserve">and outdated </w:t>
      </w:r>
      <w:r w:rsidRPr="00BC2423">
        <w:rPr>
          <w:i/>
        </w:rPr>
        <w:t xml:space="preserve">religious thinking. There is no </w:t>
      </w:r>
      <w:r w:rsidR="003E0DCF">
        <w:rPr>
          <w:i/>
        </w:rPr>
        <w:t xml:space="preserve">longer a </w:t>
      </w:r>
      <w:r w:rsidRPr="00BC2423">
        <w:rPr>
          <w:i/>
        </w:rPr>
        <w:t>basis for calling anything “right” or “wrong”</w:t>
      </w:r>
      <w:r>
        <w:rPr>
          <w:i/>
        </w:rPr>
        <w:t xml:space="preserve"> in an absolute sense</w:t>
      </w:r>
      <w:r w:rsidRPr="00BC2423">
        <w:rPr>
          <w:i/>
        </w:rPr>
        <w:t>. Because of scientific advancement, we are smarter than all of that now, so</w:t>
      </w:r>
      <w:r w:rsidR="00E93597">
        <w:rPr>
          <w:i/>
        </w:rPr>
        <w:t>…</w:t>
      </w:r>
      <w:r w:rsidRPr="00BC2423">
        <w:rPr>
          <w:i/>
        </w:rPr>
        <w:t xml:space="preserve"> </w:t>
      </w:r>
      <w:r w:rsidRPr="00275B98">
        <w:rPr>
          <w:b/>
          <w:i/>
        </w:rPr>
        <w:t>YOU ARE FREE. PARTY DOWN!</w:t>
      </w:r>
      <w:r>
        <w:rPr>
          <w:i/>
        </w:rPr>
        <w:t xml:space="preserve"> (See the school nurse after class to get your free supply </w:t>
      </w:r>
      <w:r w:rsidR="003E0DCF">
        <w:rPr>
          <w:i/>
        </w:rPr>
        <w:t xml:space="preserve">of pills and </w:t>
      </w:r>
      <w:r>
        <w:rPr>
          <w:i/>
        </w:rPr>
        <w:t>condoms.</w:t>
      </w:r>
      <w:r w:rsidR="003E0DCF">
        <w:rPr>
          <w:i/>
        </w:rPr>
        <w:t xml:space="preserve"> Don’t worry</w:t>
      </w:r>
      <w:r w:rsidR="00B61F74">
        <w:rPr>
          <w:i/>
        </w:rPr>
        <w:t>;</w:t>
      </w:r>
      <w:r w:rsidR="003E0DCF">
        <w:rPr>
          <w:i/>
        </w:rPr>
        <w:t xml:space="preserve"> if anything goes wrong, we have discount passes to the abortion clinic available.</w:t>
      </w:r>
      <w:r>
        <w:rPr>
          <w:i/>
        </w:rPr>
        <w:t xml:space="preserve">) </w:t>
      </w:r>
    </w:p>
    <w:p w:rsidR="00275B98" w:rsidRDefault="00275B98" w:rsidP="004D45F0">
      <w:pPr>
        <w:jc w:val="both"/>
      </w:pPr>
    </w:p>
    <w:p w:rsidR="00E11700" w:rsidRDefault="00B350F0" w:rsidP="00530B83">
      <w:pPr>
        <w:jc w:val="both"/>
      </w:pPr>
      <w:r>
        <w:t>To f</w:t>
      </w:r>
      <w:r w:rsidR="00D60050">
        <w:t xml:space="preserve">urther address this second </w:t>
      </w:r>
      <w:r w:rsidR="00E11700">
        <w:t>arm</w:t>
      </w:r>
      <w:r w:rsidR="00D60050">
        <w:t xml:space="preserve"> of the strategy attacking the</w:t>
      </w:r>
      <w:r w:rsidR="00E11700">
        <w:t xml:space="preserve"> faith and moral health of our </w:t>
      </w:r>
      <w:r w:rsidR="00BD78DE">
        <w:t>youth</w:t>
      </w:r>
      <w:r w:rsidR="00D60050">
        <w:t xml:space="preserve"> </w:t>
      </w:r>
      <w:r w:rsidR="00E11700">
        <w:t xml:space="preserve">parents, ministers and faith-based educators must equip students with a firm understanding of the principles of self-control, proper marriage preparation and the importance of a commitment to a high standard of moral purity. What tool does the enemy use more often and more easily to divert American youth from their living out their faith than a compromised morality? There is a proven pathway for youth and single adults to escape the </w:t>
      </w:r>
      <w:r w:rsidR="00442536">
        <w:t>‘hook-up’</w:t>
      </w:r>
      <w:r w:rsidR="00E11700">
        <w:t xml:space="preserve"> culture and find the God-ordained love of their lives without the emotional </w:t>
      </w:r>
      <w:r w:rsidR="00442536">
        <w:t xml:space="preserve">brokenness and moral messes that so </w:t>
      </w:r>
      <w:r w:rsidR="00442536">
        <w:lastRenderedPageBreak/>
        <w:t xml:space="preserve">many students are experiencing. There are many fine resources available on this topic which parents and educators can guide children and students through. </w:t>
      </w:r>
      <w:r w:rsidR="00E11700">
        <w:t xml:space="preserve">I’ve also written a book addressing this subject entitled, </w:t>
      </w:r>
      <w:r w:rsidR="00E11700" w:rsidRPr="009B44A0">
        <w:rPr>
          <w:i/>
        </w:rPr>
        <w:t>Journey to Agape</w:t>
      </w:r>
      <w:r w:rsidR="00E11700">
        <w:t xml:space="preserve">, </w:t>
      </w:r>
      <w:r w:rsidR="00442536">
        <w:t>(</w:t>
      </w:r>
      <w:r w:rsidR="00E11700">
        <w:t xml:space="preserve">which I am </w:t>
      </w:r>
      <w:r w:rsidR="00442536">
        <w:t xml:space="preserve">currently </w:t>
      </w:r>
      <w:r w:rsidR="00E11700">
        <w:t xml:space="preserve">revising as </w:t>
      </w:r>
      <w:r w:rsidR="00442536">
        <w:rPr>
          <w:i/>
        </w:rPr>
        <w:t>Radical, Royal Romance</w:t>
      </w:r>
      <w:r w:rsidR="00442536">
        <w:t>) t</w:t>
      </w:r>
      <w:r w:rsidR="00E11700">
        <w:t xml:space="preserve">o further address this vital topic. For now, let me reiterate that specific instruction in this area must also be an integral part of the training of every faith-honoring student if they are to avoid </w:t>
      </w:r>
      <w:r w:rsidR="00BD78DE">
        <w:t>pitfall</w:t>
      </w:r>
      <w:r w:rsidR="00E11700">
        <w:t xml:space="preserve">, </w:t>
      </w:r>
      <w:r w:rsidR="00BD78DE">
        <w:t>distraction,</w:t>
      </w:r>
      <w:r w:rsidR="00BD78DE" w:rsidRPr="00BD78DE">
        <w:t xml:space="preserve"> </w:t>
      </w:r>
      <w:r w:rsidR="00BD78DE">
        <w:t>disaster</w:t>
      </w:r>
      <w:r w:rsidR="00E11700">
        <w:t xml:space="preserve"> and shipwreck in their </w:t>
      </w:r>
      <w:r w:rsidR="00BD78DE">
        <w:t xml:space="preserve">love lives </w:t>
      </w:r>
      <w:r w:rsidR="00E11700">
        <w:t xml:space="preserve">that </w:t>
      </w:r>
      <w:r w:rsidR="00BD78DE">
        <w:t xml:space="preserve">will </w:t>
      </w:r>
      <w:r w:rsidR="00E11700">
        <w:t xml:space="preserve">diminish or destroy their </w:t>
      </w:r>
      <w:r w:rsidR="00BD78DE">
        <w:t xml:space="preserve">faith and their </w:t>
      </w:r>
      <w:r w:rsidR="00E11700">
        <w:t>potential.</w:t>
      </w:r>
    </w:p>
    <w:p w:rsidR="00E11700" w:rsidRDefault="00E11700" w:rsidP="00E11700">
      <w:pPr>
        <w:jc w:val="both"/>
      </w:pPr>
    </w:p>
    <w:p w:rsidR="00275B98" w:rsidRDefault="00275B98" w:rsidP="004D45F0">
      <w:pPr>
        <w:jc w:val="both"/>
      </w:pPr>
      <w:r>
        <w:t xml:space="preserve">This </w:t>
      </w:r>
      <w:r w:rsidR="00834D26">
        <w:t xml:space="preserve">then, </w:t>
      </w:r>
      <w:r w:rsidR="00B61F74">
        <w:t xml:space="preserve">is </w:t>
      </w:r>
      <w:r>
        <w:t>the “one-two punch</w:t>
      </w:r>
      <w:r w:rsidR="00B61F74">
        <w:t>”</w:t>
      </w:r>
      <w:r>
        <w:t xml:space="preserve"> that emboldens the majority of today’s students to throw their </w:t>
      </w:r>
      <w:r w:rsidR="00D73191">
        <w:t xml:space="preserve">belief in God </w:t>
      </w:r>
      <w:r>
        <w:t>out the window and their Bible in the trash</w:t>
      </w:r>
      <w:r w:rsidR="00E93597">
        <w:t xml:space="preserve"> </w:t>
      </w:r>
      <w:r>
        <w:t xml:space="preserve">can. </w:t>
      </w:r>
    </w:p>
    <w:p w:rsidR="00275B98" w:rsidRDefault="00275B98" w:rsidP="004D45F0">
      <w:pPr>
        <w:jc w:val="both"/>
      </w:pPr>
    </w:p>
    <w:p w:rsidR="00275B98" w:rsidRPr="00B61F74" w:rsidRDefault="00B61F74" w:rsidP="004E18CE">
      <w:pPr>
        <w:ind w:left="288"/>
        <w:jc w:val="both"/>
      </w:pPr>
      <w:r>
        <w:rPr>
          <w:i/>
        </w:rPr>
        <w:t>“</w:t>
      </w:r>
      <w:r w:rsidR="001B431A" w:rsidRPr="008D66E9">
        <w:rPr>
          <w:i/>
        </w:rPr>
        <w:t xml:space="preserve">Jesus, Your shed blood no longer has significance in my life. It is </w:t>
      </w:r>
      <w:r w:rsidR="00B350F0">
        <w:rPr>
          <w:i/>
        </w:rPr>
        <w:t xml:space="preserve">become </w:t>
      </w:r>
      <w:r w:rsidR="001B431A" w:rsidRPr="008D66E9">
        <w:rPr>
          <w:i/>
        </w:rPr>
        <w:t xml:space="preserve">meaningless to me </w:t>
      </w:r>
      <w:r w:rsidR="00B350F0">
        <w:rPr>
          <w:i/>
        </w:rPr>
        <w:t>since I learned from science that you are nothing more than a simplistic fairy tale</w:t>
      </w:r>
      <w:r w:rsidR="001B431A" w:rsidRPr="008D66E9">
        <w:rPr>
          <w:i/>
        </w:rPr>
        <w:t xml:space="preserve">, </w:t>
      </w:r>
      <w:r w:rsidR="00B350F0">
        <w:rPr>
          <w:i/>
        </w:rPr>
        <w:t xml:space="preserve">so now </w:t>
      </w:r>
      <w:r w:rsidR="001B431A" w:rsidRPr="008D66E9">
        <w:rPr>
          <w:i/>
        </w:rPr>
        <w:t xml:space="preserve">I’m going to do life </w:t>
      </w:r>
      <w:r w:rsidR="001B431A" w:rsidRPr="008D66E9">
        <w:rPr>
          <w:i/>
          <w:u w:val="single"/>
        </w:rPr>
        <w:t>my</w:t>
      </w:r>
      <w:r w:rsidR="001B431A" w:rsidRPr="008D66E9">
        <w:rPr>
          <w:i/>
        </w:rPr>
        <w:t xml:space="preserve"> way. </w:t>
      </w:r>
      <w:r w:rsidR="00E93597">
        <w:rPr>
          <w:i/>
        </w:rPr>
        <w:t xml:space="preserve">I </w:t>
      </w:r>
      <w:r w:rsidR="00B350F0">
        <w:rPr>
          <w:i/>
        </w:rPr>
        <w:t xml:space="preserve">no longer </w:t>
      </w:r>
      <w:r w:rsidR="00E93597">
        <w:rPr>
          <w:i/>
        </w:rPr>
        <w:t xml:space="preserve">want to </w:t>
      </w:r>
      <w:r w:rsidR="00083595">
        <w:rPr>
          <w:i/>
        </w:rPr>
        <w:t xml:space="preserve">be </w:t>
      </w:r>
      <w:r w:rsidR="00E93597">
        <w:rPr>
          <w:i/>
        </w:rPr>
        <w:t>laughed at for being different and b</w:t>
      </w:r>
      <w:r w:rsidR="001B431A" w:rsidRPr="008D66E9">
        <w:rPr>
          <w:i/>
        </w:rPr>
        <w:t>esides, sex with my boyfriend is a lot more exciting t</w:t>
      </w:r>
      <w:r w:rsidR="00AD7592">
        <w:rPr>
          <w:i/>
        </w:rPr>
        <w:t xml:space="preserve">han </w:t>
      </w:r>
      <w:r w:rsidR="00463547">
        <w:rPr>
          <w:i/>
        </w:rPr>
        <w:t xml:space="preserve">attending </w:t>
      </w:r>
      <w:r w:rsidR="00AD7592">
        <w:rPr>
          <w:i/>
        </w:rPr>
        <w:t>my youth group. S</w:t>
      </w:r>
      <w:r w:rsidR="00E93597">
        <w:rPr>
          <w:i/>
        </w:rPr>
        <w:t>o, s</w:t>
      </w:r>
      <w:r w:rsidR="00AD7592">
        <w:rPr>
          <w:i/>
        </w:rPr>
        <w:t>orry</w:t>
      </w:r>
      <w:r w:rsidR="00426242">
        <w:rPr>
          <w:i/>
        </w:rPr>
        <w:t xml:space="preserve"> Jesus, I no longer believe you exist so</w:t>
      </w:r>
      <w:r w:rsidR="00E93597">
        <w:rPr>
          <w:i/>
        </w:rPr>
        <w:t>..</w:t>
      </w:r>
      <w:r w:rsidR="00AD7592">
        <w:rPr>
          <w:i/>
        </w:rPr>
        <w:t xml:space="preserve">. </w:t>
      </w:r>
      <w:r w:rsidR="00E93597">
        <w:rPr>
          <w:i/>
        </w:rPr>
        <w:t>this is g</w:t>
      </w:r>
      <w:r w:rsidR="00AD7592">
        <w:rPr>
          <w:i/>
        </w:rPr>
        <w:t>ood</w:t>
      </w:r>
      <w:r w:rsidR="001B431A" w:rsidRPr="008D66E9">
        <w:rPr>
          <w:i/>
        </w:rPr>
        <w:t>bye.</w:t>
      </w:r>
      <w:r>
        <w:t>”</w:t>
      </w:r>
    </w:p>
    <w:p w:rsidR="00275B98" w:rsidRDefault="00275B98" w:rsidP="004D45F0">
      <w:pPr>
        <w:jc w:val="both"/>
      </w:pPr>
    </w:p>
    <w:p w:rsidR="00CC39FE" w:rsidRDefault="00F1583C" w:rsidP="004D45F0">
      <w:pPr>
        <w:pStyle w:val="Heading2"/>
        <w:jc w:val="both"/>
      </w:pPr>
      <w:bookmarkStart w:id="71" w:name="_Toc441084013"/>
      <w:r>
        <w:t xml:space="preserve">Social </w:t>
      </w:r>
      <w:r w:rsidR="00CC39FE">
        <w:t xml:space="preserve">Experiments </w:t>
      </w:r>
      <w:r w:rsidR="00DD33E3">
        <w:t xml:space="preserve">in </w:t>
      </w:r>
      <w:r w:rsidR="00426242">
        <w:t>‘</w:t>
      </w:r>
      <w:r w:rsidR="008D66E9">
        <w:t>Morality-Free</w:t>
      </w:r>
      <w:r w:rsidR="00426242">
        <w:t>’</w:t>
      </w:r>
      <w:r w:rsidR="008D66E9">
        <w:t xml:space="preserve"> </w:t>
      </w:r>
      <w:r w:rsidR="00CC39FE">
        <w:t>Chaos</w:t>
      </w:r>
      <w:bookmarkEnd w:id="71"/>
    </w:p>
    <w:p w:rsidR="005A683D" w:rsidRDefault="00CC39FE" w:rsidP="004D45F0">
      <w:pPr>
        <w:jc w:val="both"/>
      </w:pPr>
      <w:r>
        <w:br/>
      </w:r>
      <w:r w:rsidR="005A683D">
        <w:t xml:space="preserve">If, as it is stated in the Bible, God is the author and creator of the universe </w:t>
      </w:r>
      <w:r w:rsidR="003E0DCF">
        <w:t xml:space="preserve">who </w:t>
      </w:r>
      <w:r w:rsidR="00B61F74">
        <w:t>“</w:t>
      </w:r>
      <w:r w:rsidR="005A683D">
        <w:t>uphold</w:t>
      </w:r>
      <w:r w:rsidR="003E0DCF">
        <w:t xml:space="preserve">s </w:t>
      </w:r>
      <w:r w:rsidR="005A683D">
        <w:t>all things by the word of his power</w:t>
      </w:r>
      <w:r w:rsidR="00B61F74">
        <w:t>,”</w:t>
      </w:r>
      <w:r w:rsidR="003E0DCF">
        <w:rPr>
          <w:rStyle w:val="FootnoteReference"/>
        </w:rPr>
        <w:footnoteReference w:id="85"/>
      </w:r>
      <w:r w:rsidR="005A683D">
        <w:t xml:space="preserve"> then it unavoidably follows that</w:t>
      </w:r>
      <w:r w:rsidR="00B61F74">
        <w:t>:</w:t>
      </w:r>
    </w:p>
    <w:p w:rsidR="005A683D" w:rsidRDefault="005A683D" w:rsidP="004D45F0">
      <w:pPr>
        <w:jc w:val="both"/>
      </w:pPr>
    </w:p>
    <w:p w:rsidR="005A683D" w:rsidRPr="0018292B" w:rsidRDefault="005A683D" w:rsidP="004E18CE">
      <w:pPr>
        <w:ind w:left="576"/>
        <w:jc w:val="both"/>
        <w:rPr>
          <w:b/>
          <w:i/>
        </w:rPr>
      </w:pPr>
      <w:r w:rsidRPr="0018292B">
        <w:rPr>
          <w:b/>
          <w:i/>
        </w:rPr>
        <w:t>In the absence of God</w:t>
      </w:r>
      <w:r w:rsidR="0002016D">
        <w:rPr>
          <w:b/>
          <w:i/>
        </w:rPr>
        <w:t>,</w:t>
      </w:r>
      <w:r w:rsidRPr="0018292B">
        <w:rPr>
          <w:b/>
          <w:i/>
        </w:rPr>
        <w:t xml:space="preserve"> </w:t>
      </w:r>
      <w:r w:rsidR="003E0DCF">
        <w:rPr>
          <w:b/>
          <w:i/>
        </w:rPr>
        <w:t xml:space="preserve">there remains only </w:t>
      </w:r>
      <w:r w:rsidRPr="0018292B">
        <w:rPr>
          <w:b/>
          <w:i/>
        </w:rPr>
        <w:t xml:space="preserve">chaos. </w:t>
      </w:r>
    </w:p>
    <w:p w:rsidR="005A683D" w:rsidRDefault="005A683D" w:rsidP="004D45F0">
      <w:pPr>
        <w:jc w:val="both"/>
      </w:pPr>
    </w:p>
    <w:p w:rsidR="005A683D" w:rsidRDefault="005A683D" w:rsidP="004D45F0">
      <w:pPr>
        <w:pStyle w:val="ListParagraph"/>
        <w:ind w:left="0"/>
        <w:jc w:val="both"/>
      </w:pPr>
      <w:r>
        <w:t xml:space="preserve">What do I mean by chaos? With </w:t>
      </w:r>
      <w:r w:rsidR="005A2A57">
        <w:t xml:space="preserve">the growth of </w:t>
      </w:r>
      <w:r>
        <w:t xml:space="preserve">secular humanism comes the message </w:t>
      </w:r>
      <w:r w:rsidR="00B61F74" w:rsidRPr="00E93597">
        <w:rPr>
          <w:i/>
        </w:rPr>
        <w:t>“</w:t>
      </w:r>
      <w:r w:rsidRPr="00E93597">
        <w:rPr>
          <w:i/>
        </w:rPr>
        <w:t>Society is much better off without the moral restraints of religion.</w:t>
      </w:r>
      <w:r w:rsidR="00B61F74" w:rsidRPr="00E93597">
        <w:rPr>
          <w:i/>
        </w:rPr>
        <w:t>”</w:t>
      </w:r>
      <w:r>
        <w:t xml:space="preserve"> Let’s look at recent American history to see if that is the case.</w:t>
      </w:r>
    </w:p>
    <w:p w:rsidR="005A683D" w:rsidRDefault="005A683D" w:rsidP="004D45F0">
      <w:pPr>
        <w:jc w:val="both"/>
      </w:pPr>
    </w:p>
    <w:p w:rsidR="005A683D" w:rsidRDefault="005A683D" w:rsidP="004D45F0">
      <w:pPr>
        <w:jc w:val="both"/>
      </w:pPr>
      <w:r>
        <w:lastRenderedPageBreak/>
        <w:t>In 1962</w:t>
      </w:r>
      <w:r w:rsidR="00B61F74">
        <w:t>,</w:t>
      </w:r>
      <w:r>
        <w:t xml:space="preserve"> </w:t>
      </w:r>
      <w:r w:rsidR="00B61F74">
        <w:t>the U.S. Supreme Court removed prayer from public schools</w:t>
      </w:r>
      <w:r>
        <w:t>. A year later</w:t>
      </w:r>
      <w:r w:rsidR="00B61F74">
        <w:t>,</w:t>
      </w:r>
      <w:r>
        <w:t xml:space="preserve"> devotional Bible reading was discontinued. </w:t>
      </w:r>
      <w:r w:rsidR="00E93597">
        <w:t xml:space="preserve">After more than fifty years, what has been the effect of these changes on today’s generation of youth? </w:t>
      </w:r>
      <w:r>
        <w:t xml:space="preserve">According to the Centers for Disease Control and Prevention (CDC), one in five teenagers in the U.S. seriously </w:t>
      </w:r>
      <w:proofErr w:type="gramStart"/>
      <w:r>
        <w:t>considers</w:t>
      </w:r>
      <w:proofErr w:type="gramEnd"/>
      <w:r>
        <w:t xml:space="preserve"> suicide, and approximately 1,700 die by suicide each year. A friend of my </w:t>
      </w:r>
      <w:r w:rsidR="00B61F74">
        <w:t>15-</w:t>
      </w:r>
      <w:r>
        <w:t>year</w:t>
      </w:r>
      <w:r w:rsidR="00B61F74">
        <w:t>-</w:t>
      </w:r>
      <w:r>
        <w:t>old son was recently added to that number for the year 2015. His loss was a devastating shock to his family, his friends, his school</w:t>
      </w:r>
      <w:r w:rsidR="00426242">
        <w:t>,</w:t>
      </w:r>
      <w:r>
        <w:t xml:space="preserve"> and his community. Both the CDC and the National Mental Health Association (NMHA) point out that suicide rates for teens have </w:t>
      </w:r>
      <w:r w:rsidRPr="00426242">
        <w:rPr>
          <w:b/>
        </w:rPr>
        <w:t>tripled</w:t>
      </w:r>
      <w:r>
        <w:t xml:space="preserve"> </w:t>
      </w:r>
      <w:r w:rsidRPr="00BA7EBF">
        <w:rPr>
          <w:b/>
        </w:rPr>
        <w:t>since 1960</w:t>
      </w:r>
      <w:r w:rsidR="00B61F74">
        <w:t>—</w:t>
      </w:r>
      <w:r>
        <w:t xml:space="preserve">making it </w:t>
      </w:r>
      <w:r w:rsidRPr="00BA7EBF">
        <w:rPr>
          <w:b/>
        </w:rPr>
        <w:t>the third leading cause of adolescent death</w:t>
      </w:r>
      <w:r>
        <w:t xml:space="preserve"> and the </w:t>
      </w:r>
      <w:r w:rsidRPr="00426242">
        <w:rPr>
          <w:b/>
        </w:rPr>
        <w:t xml:space="preserve">second </w:t>
      </w:r>
      <w:r w:rsidR="00BA7EBF" w:rsidRPr="00426242">
        <w:rPr>
          <w:b/>
        </w:rPr>
        <w:t xml:space="preserve">leading </w:t>
      </w:r>
      <w:r w:rsidRPr="00426242">
        <w:rPr>
          <w:b/>
        </w:rPr>
        <w:t>cause</w:t>
      </w:r>
      <w:r>
        <w:t xml:space="preserve"> among college students.</w:t>
      </w:r>
    </w:p>
    <w:p w:rsidR="005A683D" w:rsidRDefault="005A683D" w:rsidP="004D45F0">
      <w:pPr>
        <w:jc w:val="both"/>
      </w:pPr>
    </w:p>
    <w:p w:rsidR="00267DD6" w:rsidRDefault="00267DD6" w:rsidP="004D45F0">
      <w:pPr>
        <w:jc w:val="both"/>
      </w:pPr>
      <w:r>
        <w:t xml:space="preserve">One of the most enriching and fulfilling experiences </w:t>
      </w:r>
      <w:r w:rsidR="00B61F74">
        <w:t xml:space="preserve">of </w:t>
      </w:r>
      <w:r>
        <w:t>human life is being deeply love</w:t>
      </w:r>
      <w:r w:rsidR="00B61F74">
        <w:t>d</w:t>
      </w:r>
      <w:r>
        <w:t xml:space="preserve"> and loving others. </w:t>
      </w:r>
      <w:r w:rsidR="00B61F74">
        <w:t xml:space="preserve">But the </w:t>
      </w:r>
      <w:r>
        <w:t>American sexual revolution has been successful in</w:t>
      </w:r>
      <w:r w:rsidR="00E93597">
        <w:t xml:space="preserve"> convincing </w:t>
      </w:r>
      <w:r w:rsidR="00426242">
        <w:t xml:space="preserve">most </w:t>
      </w:r>
      <w:r w:rsidR="00E93597">
        <w:t>of our society</w:t>
      </w:r>
      <w:r>
        <w:t xml:space="preserve"> and our youth in particular</w:t>
      </w:r>
      <w:r w:rsidR="00B61F74">
        <w:t>,</w:t>
      </w:r>
      <w:r>
        <w:t xml:space="preserve"> that</w:t>
      </w:r>
      <w:r w:rsidR="00BA7EBF">
        <w:t>:</w:t>
      </w:r>
      <w:r>
        <w:t xml:space="preserve"> </w:t>
      </w:r>
    </w:p>
    <w:p w:rsidR="00267DD6" w:rsidRDefault="00CA1C42" w:rsidP="00FC1F5E">
      <w:pPr>
        <w:pStyle w:val="ListParagraph"/>
        <w:numPr>
          <w:ilvl w:val="0"/>
          <w:numId w:val="17"/>
        </w:numPr>
        <w:jc w:val="both"/>
      </w:pPr>
      <w:r>
        <w:t>Sex = L</w:t>
      </w:r>
      <w:r w:rsidR="00267DD6">
        <w:t>ove</w:t>
      </w:r>
      <w:r w:rsidR="00426242">
        <w:t>.</w:t>
      </w:r>
      <w:r>
        <w:t xml:space="preserve"> I</w:t>
      </w:r>
      <w:r w:rsidR="00267DD6">
        <w:t xml:space="preserve">n </w:t>
      </w:r>
      <w:r w:rsidR="00BA7EBF">
        <w:t>r</w:t>
      </w:r>
      <w:r w:rsidR="00B76B73">
        <w:t xml:space="preserve">omantic </w:t>
      </w:r>
      <w:r w:rsidR="00D76A79">
        <w:t>r</w:t>
      </w:r>
      <w:r w:rsidR="00BA7EBF">
        <w:t>elationships</w:t>
      </w:r>
      <w:r w:rsidR="00B76B73">
        <w:t>,</w:t>
      </w:r>
      <w:r w:rsidR="00BA7EBF">
        <w:t xml:space="preserve"> sex is </w:t>
      </w:r>
      <w:r w:rsidR="00426242">
        <w:t xml:space="preserve">the </w:t>
      </w:r>
      <w:r w:rsidR="00D76A79">
        <w:t>central and all-important</w:t>
      </w:r>
      <w:r w:rsidR="00426242">
        <w:t xml:space="preserve"> factor</w:t>
      </w:r>
      <w:r w:rsidR="00B61F74">
        <w:t>.</w:t>
      </w:r>
      <w:r w:rsidR="00267DD6">
        <w:t xml:space="preserve"> </w:t>
      </w:r>
    </w:p>
    <w:p w:rsidR="00267DD6" w:rsidRDefault="00267DD6" w:rsidP="00FC1F5E">
      <w:pPr>
        <w:pStyle w:val="ListParagraph"/>
        <w:numPr>
          <w:ilvl w:val="0"/>
          <w:numId w:val="17"/>
        </w:numPr>
        <w:jc w:val="both"/>
      </w:pPr>
      <w:r>
        <w:t>There are no negative c</w:t>
      </w:r>
      <w:r w:rsidR="00BA7EBF">
        <w:t>onsequences to immoral behavior</w:t>
      </w:r>
      <w:r w:rsidR="00B61F74">
        <w:t>.</w:t>
      </w:r>
    </w:p>
    <w:p w:rsidR="004E18CE" w:rsidRDefault="00267DD6" w:rsidP="00FC1F5E">
      <w:pPr>
        <w:pStyle w:val="ListParagraph"/>
        <w:numPr>
          <w:ilvl w:val="0"/>
          <w:numId w:val="17"/>
        </w:numPr>
        <w:jc w:val="both"/>
      </w:pPr>
      <w:r>
        <w:t xml:space="preserve">There are no negative consequences to </w:t>
      </w:r>
      <w:r w:rsidR="00BA7EBF">
        <w:t xml:space="preserve">a </w:t>
      </w:r>
      <w:r w:rsidR="00E93597">
        <w:t>lifestyle of temporary</w:t>
      </w:r>
      <w:r>
        <w:t xml:space="preserve"> relationships</w:t>
      </w:r>
      <w:r w:rsidR="00E93597">
        <w:t>, each one ending in painful and dysfunctional brokenness</w:t>
      </w:r>
      <w:r w:rsidR="00B61F74">
        <w:t>.</w:t>
      </w:r>
    </w:p>
    <w:p w:rsidR="00267DD6" w:rsidRDefault="00267DD6" w:rsidP="004D45F0">
      <w:pPr>
        <w:jc w:val="both"/>
      </w:pPr>
      <w:r>
        <w:t xml:space="preserve">When youth (or adults for that matter) accept these ideas, </w:t>
      </w:r>
      <w:r w:rsidR="00E93597">
        <w:t xml:space="preserve">as </w:t>
      </w:r>
      <w:r>
        <w:t>they experience broken relationships and rejection</w:t>
      </w:r>
      <w:r w:rsidR="00B61F74">
        <w:t>,</w:t>
      </w:r>
      <w:r>
        <w:t xml:space="preserve"> they are likely to conclude</w:t>
      </w:r>
      <w:r w:rsidR="00BA7EBF">
        <w:t>:</w:t>
      </w:r>
    </w:p>
    <w:p w:rsidR="00267DD6" w:rsidRDefault="00267DD6" w:rsidP="00FC1F5E">
      <w:pPr>
        <w:pStyle w:val="ListParagraph"/>
        <w:numPr>
          <w:ilvl w:val="0"/>
          <w:numId w:val="18"/>
        </w:numPr>
        <w:jc w:val="both"/>
      </w:pPr>
      <w:r>
        <w:t>I just need another</w:t>
      </w:r>
      <w:r w:rsidR="00BA7EBF">
        <w:t xml:space="preserve"> relationship with better sex</w:t>
      </w:r>
      <w:r w:rsidR="00B61F74">
        <w:t>.</w:t>
      </w:r>
    </w:p>
    <w:p w:rsidR="00267DD6" w:rsidRDefault="00267DD6" w:rsidP="00FC1F5E">
      <w:pPr>
        <w:pStyle w:val="ListParagraph"/>
        <w:numPr>
          <w:ilvl w:val="0"/>
          <w:numId w:val="18"/>
        </w:numPr>
        <w:jc w:val="both"/>
      </w:pPr>
      <w:r>
        <w:t xml:space="preserve">Since love and sex </w:t>
      </w:r>
      <w:r w:rsidR="00B61F74">
        <w:t xml:space="preserve">were </w:t>
      </w:r>
      <w:r>
        <w:t>supposed to fulfill my life but didn’t, t</w:t>
      </w:r>
      <w:r w:rsidR="00D76A79">
        <w:t>here must be</w:t>
      </w:r>
      <w:r w:rsidR="00BA7EBF">
        <w:t xml:space="preserve"> something wrong with me</w:t>
      </w:r>
      <w:r w:rsidR="00B61F74">
        <w:t>—</w:t>
      </w:r>
      <w:r>
        <w:t xml:space="preserve">I </w:t>
      </w:r>
      <w:r w:rsidR="00BA7EBF">
        <w:t xml:space="preserve">must </w:t>
      </w:r>
      <w:r>
        <w:t xml:space="preserve">not </w:t>
      </w:r>
      <w:r w:rsidR="00BA7EBF">
        <w:t>be lovable</w:t>
      </w:r>
      <w:r w:rsidR="00B61F74">
        <w:t>.</w:t>
      </w:r>
    </w:p>
    <w:p w:rsidR="0026427F" w:rsidRDefault="0026427F" w:rsidP="004D45F0">
      <w:pPr>
        <w:jc w:val="both"/>
      </w:pPr>
    </w:p>
    <w:p w:rsidR="0026427F" w:rsidRDefault="0026427F" w:rsidP="004D45F0">
      <w:pPr>
        <w:jc w:val="both"/>
      </w:pPr>
      <w:r>
        <w:t xml:space="preserve">After </w:t>
      </w:r>
      <w:r w:rsidR="00E93597">
        <w:t xml:space="preserve">suffering through one or several broken, dysfunctional </w:t>
      </w:r>
      <w:r>
        <w:t xml:space="preserve">relationships, dealing with the guilt of immorality, abortion </w:t>
      </w:r>
      <w:r w:rsidR="00426242">
        <w:t xml:space="preserve">and </w:t>
      </w:r>
      <w:r>
        <w:t>perhaps a venereal disease</w:t>
      </w:r>
      <w:r w:rsidR="00E93597">
        <w:t xml:space="preserve"> or two</w:t>
      </w:r>
      <w:r w:rsidR="00BA7EBF">
        <w:t>,</w:t>
      </w:r>
      <w:r>
        <w:t xml:space="preserve"> a person loses something fundamentally important to life</w:t>
      </w:r>
      <w:r w:rsidR="00B61F74">
        <w:t>—</w:t>
      </w:r>
      <w:r>
        <w:t xml:space="preserve">the hope of finding </w:t>
      </w:r>
      <w:r w:rsidR="00426242">
        <w:t xml:space="preserve">lasting </w:t>
      </w:r>
      <w:r>
        <w:t xml:space="preserve">joy in loving and being loved. </w:t>
      </w:r>
      <w:r w:rsidR="00BA7EBF">
        <w:t>E</w:t>
      </w:r>
      <w:r>
        <w:t xml:space="preserve">ach person is born with this </w:t>
      </w:r>
      <w:r w:rsidR="00426242">
        <w:t>need</w:t>
      </w:r>
      <w:r w:rsidR="00B61F74">
        <w:t>,</w:t>
      </w:r>
      <w:r>
        <w:t xml:space="preserve"> and their heart resonates strongly with </w:t>
      </w:r>
      <w:r w:rsidR="00E93597">
        <w:t xml:space="preserve">the </w:t>
      </w:r>
      <w:r>
        <w:t>“happily eve</w:t>
      </w:r>
      <w:r w:rsidR="00BA7EBF">
        <w:t xml:space="preserve">r after” stories </w:t>
      </w:r>
      <w:r w:rsidR="002350A4">
        <w:t xml:space="preserve">from </w:t>
      </w:r>
      <w:r w:rsidR="00BA7EBF">
        <w:t>their childhood and adolescent years. T</w:t>
      </w:r>
      <w:r>
        <w:t>oday’s sexualized culture</w:t>
      </w:r>
      <w:r w:rsidR="005A6DAB">
        <w:t>,</w:t>
      </w:r>
      <w:r>
        <w:t xml:space="preserve"> </w:t>
      </w:r>
      <w:r w:rsidR="00BA7EBF">
        <w:lastRenderedPageBreak/>
        <w:t>however</w:t>
      </w:r>
      <w:r w:rsidR="005A6DAB">
        <w:t>,</w:t>
      </w:r>
      <w:r w:rsidR="00BA7EBF">
        <w:t xml:space="preserve"> </w:t>
      </w:r>
      <w:r>
        <w:t xml:space="preserve">steals this hope from them at earlier and </w:t>
      </w:r>
      <w:r w:rsidR="00BA7EBF">
        <w:t xml:space="preserve">earlier </w:t>
      </w:r>
      <w:r>
        <w:t>ages.</w:t>
      </w:r>
      <w:r w:rsidR="00F605AA">
        <w:t xml:space="preserve"> This leaves many </w:t>
      </w:r>
      <w:r w:rsidR="00BA7EBF">
        <w:t xml:space="preserve">young </w:t>
      </w:r>
      <w:r w:rsidR="00F605AA">
        <w:t xml:space="preserve">students </w:t>
      </w:r>
      <w:r w:rsidR="002350A4">
        <w:t xml:space="preserve">deeply </w:t>
      </w:r>
      <w:r w:rsidR="00F605AA">
        <w:t>wounded, disillusioned and despairing.</w:t>
      </w:r>
      <w:r w:rsidR="00B83FAB">
        <w:t xml:space="preserve"> The </w:t>
      </w:r>
      <w:r w:rsidR="00426242">
        <w:t>‘</w:t>
      </w:r>
      <w:r w:rsidR="00B83FAB">
        <w:t>party</w:t>
      </w:r>
      <w:r w:rsidR="00426242">
        <w:t xml:space="preserve"> down’</w:t>
      </w:r>
      <w:r w:rsidR="00B83FAB">
        <w:t xml:space="preserve"> life</w:t>
      </w:r>
      <w:r w:rsidR="00426242">
        <w:t>style</w:t>
      </w:r>
      <w:r w:rsidR="00B83FAB">
        <w:t xml:space="preserve"> may seem fun and exciting </w:t>
      </w:r>
      <w:r w:rsidR="00426242">
        <w:t xml:space="preserve">for a time, </w:t>
      </w:r>
      <w:r w:rsidR="00B83FAB">
        <w:t xml:space="preserve">but it </w:t>
      </w:r>
      <w:r w:rsidR="00426242">
        <w:t xml:space="preserve">soon </w:t>
      </w:r>
      <w:r w:rsidR="00B83FAB">
        <w:t xml:space="preserve">leaves </w:t>
      </w:r>
      <w:r w:rsidR="00BA7EBF">
        <w:t xml:space="preserve">people </w:t>
      </w:r>
      <w:r w:rsidR="00B83FAB">
        <w:t>empty and burned out, feeling terrible about themselves and about life</w:t>
      </w:r>
      <w:r w:rsidR="00426242">
        <w:t xml:space="preserve"> itself</w:t>
      </w:r>
      <w:r w:rsidR="00B83FAB">
        <w:t xml:space="preserve">. Is it any wonder that hopelessness and depression are such huge problems among today’s students? </w:t>
      </w:r>
    </w:p>
    <w:p w:rsidR="00A35AEB" w:rsidRDefault="00A35AEB" w:rsidP="004D45F0">
      <w:pPr>
        <w:pStyle w:val="ListParagraph"/>
        <w:ind w:left="0"/>
        <w:jc w:val="both"/>
      </w:pPr>
    </w:p>
    <w:p w:rsidR="004E18CE" w:rsidRDefault="00F605AA" w:rsidP="004D45F0">
      <w:pPr>
        <w:pStyle w:val="ListParagraph"/>
        <w:ind w:left="0"/>
        <w:jc w:val="both"/>
      </w:pPr>
      <w:r>
        <w:t xml:space="preserve">Though the word </w:t>
      </w:r>
      <w:r w:rsidR="0002016D">
        <w:rPr>
          <w:i/>
        </w:rPr>
        <w:t xml:space="preserve">religion </w:t>
      </w:r>
      <w:r>
        <w:t xml:space="preserve">has been badly tarnished in modern times, the best definition </w:t>
      </w:r>
      <w:r w:rsidR="0002016D">
        <w:t>of</w:t>
      </w:r>
      <w:r>
        <w:t xml:space="preserve"> </w:t>
      </w:r>
      <w:r w:rsidR="001B431A" w:rsidRPr="00D76A79">
        <w:rPr>
          <w:i/>
        </w:rPr>
        <w:t>religion</w:t>
      </w:r>
      <w:r w:rsidR="00BA7EBF">
        <w:t xml:space="preserve"> is “</w:t>
      </w:r>
      <w:r w:rsidR="0002016D">
        <w:t xml:space="preserve">having </w:t>
      </w:r>
      <w:r w:rsidR="00BA7EBF">
        <w:t>a vital relationshi</w:t>
      </w:r>
      <w:r>
        <w:t xml:space="preserve">p with </w:t>
      </w:r>
      <w:r w:rsidR="00426242">
        <w:t xml:space="preserve">the living </w:t>
      </w:r>
      <w:r>
        <w:t>God</w:t>
      </w:r>
      <w:r w:rsidR="0002016D">
        <w:t>.</w:t>
      </w:r>
      <w:r>
        <w:t>” Indeed</w:t>
      </w:r>
      <w:r w:rsidR="0002016D">
        <w:t>,</w:t>
      </w:r>
      <w:r>
        <w:t xml:space="preserve"> any exercise of religion that does not include a </w:t>
      </w:r>
      <w:r w:rsidR="002108C4">
        <w:t xml:space="preserve">personal, life-giving and </w:t>
      </w:r>
      <w:r>
        <w:t xml:space="preserve">real two-way relationship with God is an empty shadow of what </w:t>
      </w:r>
      <w:r w:rsidR="00BA7EBF">
        <w:t xml:space="preserve">faith was intended to </w:t>
      </w:r>
      <w:r>
        <w:t xml:space="preserve">be. Among the many benefits of having a </w:t>
      </w:r>
      <w:r w:rsidR="00BA7EBF">
        <w:t xml:space="preserve">real </w:t>
      </w:r>
      <w:r>
        <w:t>relationship with God, two of the greatest are</w:t>
      </w:r>
      <w:r w:rsidR="00BA7EBF">
        <w:t>:</w:t>
      </w:r>
    </w:p>
    <w:p w:rsidR="00F605AA" w:rsidRDefault="00F605AA" w:rsidP="004D45F0">
      <w:pPr>
        <w:pStyle w:val="ListParagraph"/>
        <w:ind w:left="0"/>
        <w:jc w:val="both"/>
      </w:pPr>
    </w:p>
    <w:p w:rsidR="004E18CE" w:rsidRDefault="00426242" w:rsidP="00FC1F5E">
      <w:pPr>
        <w:pStyle w:val="ListParagraph"/>
        <w:numPr>
          <w:ilvl w:val="0"/>
          <w:numId w:val="19"/>
        </w:numPr>
        <w:jc w:val="both"/>
      </w:pPr>
      <w:r>
        <w:t xml:space="preserve">Experiencing His deep, </w:t>
      </w:r>
      <w:r w:rsidR="00F605AA">
        <w:t xml:space="preserve">personal </w:t>
      </w:r>
      <w:r>
        <w:t xml:space="preserve">and permanent </w:t>
      </w:r>
      <w:r w:rsidR="00F605AA">
        <w:t xml:space="preserve">love. Knowing that God is my Father and </w:t>
      </w:r>
      <w:r w:rsidR="0002016D">
        <w:t xml:space="preserve">that </w:t>
      </w:r>
      <w:r w:rsidR="00F605AA">
        <w:t>He delights in me brings great joy and fullness to my soul.</w:t>
      </w:r>
    </w:p>
    <w:p w:rsidR="00F605AA" w:rsidRDefault="00F605AA" w:rsidP="004E18CE">
      <w:pPr>
        <w:pStyle w:val="ListParagraph"/>
        <w:ind w:left="648"/>
        <w:jc w:val="both"/>
      </w:pPr>
    </w:p>
    <w:p w:rsidR="00F605AA" w:rsidRDefault="00F605AA" w:rsidP="00FC1F5E">
      <w:pPr>
        <w:pStyle w:val="ListParagraph"/>
        <w:numPr>
          <w:ilvl w:val="0"/>
          <w:numId w:val="19"/>
        </w:numPr>
        <w:jc w:val="both"/>
      </w:pPr>
      <w:r>
        <w:t xml:space="preserve">Knowing that He created me for a purpose and </w:t>
      </w:r>
      <w:r w:rsidR="0002016D">
        <w:t xml:space="preserve">that </w:t>
      </w:r>
      <w:r>
        <w:t>He is actively helping to fulfill the purpose for which I have been created.</w:t>
      </w:r>
    </w:p>
    <w:p w:rsidR="00B83FAB" w:rsidRDefault="00B83FAB" w:rsidP="004D45F0">
      <w:pPr>
        <w:jc w:val="both"/>
      </w:pPr>
    </w:p>
    <w:p w:rsidR="00B83FAB" w:rsidRDefault="00B83FAB" w:rsidP="004D45F0">
      <w:pPr>
        <w:jc w:val="both"/>
      </w:pPr>
      <w:r>
        <w:t xml:space="preserve">In addition, the </w:t>
      </w:r>
      <w:r w:rsidR="00124766">
        <w:t>truth</w:t>
      </w:r>
      <w:r w:rsidR="002108C4">
        <w:t xml:space="preserve"> </w:t>
      </w:r>
      <w:r>
        <w:t xml:space="preserve">that this life </w:t>
      </w:r>
      <w:r w:rsidR="002108C4">
        <w:t xml:space="preserve">is </w:t>
      </w:r>
      <w:r>
        <w:t xml:space="preserve">only a shadow of </w:t>
      </w:r>
      <w:r w:rsidR="00BA7EBF">
        <w:t>greater things to come</w:t>
      </w:r>
      <w:r w:rsidR="0002016D">
        <w:t>,</w:t>
      </w:r>
      <w:r>
        <w:t xml:space="preserve"> and the reality of eternal life </w:t>
      </w:r>
      <w:r w:rsidR="00BA7EBF">
        <w:t xml:space="preserve">without death, sorrow and disease </w:t>
      </w:r>
      <w:r>
        <w:t>provide tremendous perspective when life seems to bring only disappointment</w:t>
      </w:r>
      <w:r w:rsidR="00BA7EBF">
        <w:t>, disillusionment</w:t>
      </w:r>
      <w:r>
        <w:t xml:space="preserve"> and pain. The understanding of </w:t>
      </w:r>
      <w:r w:rsidR="002108C4">
        <w:t xml:space="preserve">ultimate </w:t>
      </w:r>
      <w:r>
        <w:t xml:space="preserve">accountability to </w:t>
      </w:r>
      <w:proofErr w:type="gramStart"/>
      <w:r>
        <w:t>God</w:t>
      </w:r>
      <w:proofErr w:type="gramEnd"/>
      <w:r>
        <w:t xml:space="preserve"> who has clearly laid out the guidelines for right living</w:t>
      </w:r>
      <w:r w:rsidR="002108C4">
        <w:t xml:space="preserve"> in order to keep us safe in His love</w:t>
      </w:r>
      <w:r w:rsidR="0002016D">
        <w:t>,</w:t>
      </w:r>
      <w:r>
        <w:t xml:space="preserve"> is also vital to keeping oneself on track morally. Without it, being “good for goodness sake” will not </w:t>
      </w:r>
      <w:r w:rsidR="00124766">
        <w:t xml:space="preserve">be </w:t>
      </w:r>
      <w:r>
        <w:t xml:space="preserve">enough when being </w:t>
      </w:r>
      <w:r w:rsidR="00BA7EBF">
        <w:t>“</w:t>
      </w:r>
      <w:r>
        <w:t>bad</w:t>
      </w:r>
      <w:r w:rsidR="00BA7EBF">
        <w:t>”</w:t>
      </w:r>
      <w:r>
        <w:t xml:space="preserve"> </w:t>
      </w:r>
      <w:r w:rsidR="002108C4">
        <w:t>along with the crowd</w:t>
      </w:r>
      <w:r w:rsidR="00BA7EBF">
        <w:t xml:space="preserve"> </w:t>
      </w:r>
      <w:r>
        <w:t xml:space="preserve">seems necessary for </w:t>
      </w:r>
      <w:r w:rsidR="00BA7EBF">
        <w:t>receiving the love and acceptance that we long for</w:t>
      </w:r>
      <w:r w:rsidR="00124766">
        <w:t xml:space="preserve"> and need</w:t>
      </w:r>
      <w:r w:rsidR="00BA7EBF">
        <w:t>.</w:t>
      </w:r>
    </w:p>
    <w:p w:rsidR="00F605AA" w:rsidRDefault="00F605AA" w:rsidP="004D45F0">
      <w:pPr>
        <w:pStyle w:val="ListParagraph"/>
        <w:ind w:left="0"/>
        <w:jc w:val="both"/>
      </w:pPr>
    </w:p>
    <w:p w:rsidR="009C09D7" w:rsidRDefault="00D058A1" w:rsidP="004D45F0">
      <w:pPr>
        <w:pStyle w:val="ListParagraph"/>
        <w:ind w:left="0"/>
        <w:jc w:val="both"/>
      </w:pPr>
      <w:r>
        <w:t xml:space="preserve">Let’s look again at </w:t>
      </w:r>
      <w:r w:rsidR="00124766">
        <w:t xml:space="preserve">the </w:t>
      </w:r>
      <w:r>
        <w:t xml:space="preserve">conclusions </w:t>
      </w:r>
      <w:r w:rsidR="002108C4">
        <w:t xml:space="preserve">resulting from </w:t>
      </w:r>
      <w:r>
        <w:t xml:space="preserve">Dr. </w:t>
      </w:r>
      <w:proofErr w:type="spellStart"/>
      <w:r>
        <w:t>Provine’s</w:t>
      </w:r>
      <w:proofErr w:type="spellEnd"/>
      <w:r>
        <w:t xml:space="preserve"> acceptance of </w:t>
      </w:r>
      <w:r w:rsidR="00BA7EBF">
        <w:t xml:space="preserve">‘Big E’ </w:t>
      </w:r>
      <w:r>
        <w:t>evolution:</w:t>
      </w:r>
    </w:p>
    <w:p w:rsidR="009C09D7" w:rsidRDefault="009C09D7" w:rsidP="009C09D7">
      <w:r>
        <w:br w:type="page"/>
      </w:r>
    </w:p>
    <w:p w:rsidR="00D058A1" w:rsidRDefault="00BA7EBF" w:rsidP="00FC1F5E">
      <w:pPr>
        <w:pStyle w:val="ListParagraph"/>
        <w:numPr>
          <w:ilvl w:val="0"/>
          <w:numId w:val="16"/>
        </w:numPr>
        <w:jc w:val="both"/>
      </w:pPr>
      <w:r>
        <w:lastRenderedPageBreak/>
        <w:t>No God</w:t>
      </w:r>
    </w:p>
    <w:p w:rsidR="00D058A1" w:rsidRDefault="00D058A1" w:rsidP="00FC1F5E">
      <w:pPr>
        <w:pStyle w:val="ListParagraph"/>
        <w:numPr>
          <w:ilvl w:val="0"/>
          <w:numId w:val="16"/>
        </w:numPr>
        <w:jc w:val="both"/>
      </w:pPr>
      <w:r>
        <w:t>No life after death</w:t>
      </w:r>
    </w:p>
    <w:p w:rsidR="00D058A1" w:rsidRDefault="00D058A1" w:rsidP="00FC1F5E">
      <w:pPr>
        <w:pStyle w:val="ListParagraph"/>
        <w:numPr>
          <w:ilvl w:val="0"/>
          <w:numId w:val="16"/>
        </w:numPr>
        <w:jc w:val="both"/>
      </w:pPr>
      <w:r>
        <w:t>No ultimate foundation for ethics</w:t>
      </w:r>
    </w:p>
    <w:p w:rsidR="00D058A1" w:rsidRDefault="00D058A1" w:rsidP="00FC1F5E">
      <w:pPr>
        <w:pStyle w:val="ListParagraph"/>
        <w:numPr>
          <w:ilvl w:val="0"/>
          <w:numId w:val="16"/>
        </w:numPr>
        <w:jc w:val="both"/>
      </w:pPr>
      <w:r>
        <w:t>No ultimate meaning in life</w:t>
      </w:r>
    </w:p>
    <w:p w:rsidR="00D058A1" w:rsidRDefault="00D058A1" w:rsidP="00FC1F5E">
      <w:pPr>
        <w:pStyle w:val="ListParagraph"/>
        <w:numPr>
          <w:ilvl w:val="0"/>
          <w:numId w:val="16"/>
        </w:numPr>
        <w:jc w:val="both"/>
      </w:pPr>
      <w:r>
        <w:t xml:space="preserve">No human </w:t>
      </w:r>
      <w:r w:rsidR="006279DC">
        <w:t>“</w:t>
      </w:r>
      <w:r>
        <w:t>free will</w:t>
      </w:r>
      <w:r w:rsidR="006279DC">
        <w:t>”  (no moral choices)</w:t>
      </w:r>
    </w:p>
    <w:p w:rsidR="00F605AA" w:rsidRDefault="00CC39FE" w:rsidP="004D45F0">
      <w:pPr>
        <w:pStyle w:val="ListParagraph"/>
        <w:ind w:left="0"/>
        <w:jc w:val="both"/>
      </w:pPr>
      <w:r>
        <w:br/>
      </w:r>
      <w:r w:rsidR="00B83FAB">
        <w:t xml:space="preserve">Dr. </w:t>
      </w:r>
      <w:proofErr w:type="spellStart"/>
      <w:r w:rsidR="00B83FAB">
        <w:t>Provine’s</w:t>
      </w:r>
      <w:proofErr w:type="spellEnd"/>
      <w:r w:rsidR="00B83FAB">
        <w:t xml:space="preserve"> life </w:t>
      </w:r>
      <w:r w:rsidR="002108C4">
        <w:t xml:space="preserve">is a </w:t>
      </w:r>
      <w:r w:rsidR="00B83FAB">
        <w:t xml:space="preserve">clear </w:t>
      </w:r>
      <w:r w:rsidR="002108C4">
        <w:t xml:space="preserve">example </w:t>
      </w:r>
      <w:r w:rsidR="00B83FAB">
        <w:t xml:space="preserve">that those who </w:t>
      </w:r>
      <w:r w:rsidR="00D058A1">
        <w:t>accept</w:t>
      </w:r>
      <w:r w:rsidR="00B83FAB">
        <w:t xml:space="preserve"> Evolutionary thinking </w:t>
      </w:r>
      <w:r w:rsidR="00D058A1">
        <w:t xml:space="preserve">will be robbed of the foundational truths that can bring </w:t>
      </w:r>
      <w:r w:rsidR="00BF701D">
        <w:t xml:space="preserve">deep </w:t>
      </w:r>
      <w:r w:rsidR="00D058A1">
        <w:t xml:space="preserve">fulfillment </w:t>
      </w:r>
      <w:r w:rsidR="00B83FAB">
        <w:t xml:space="preserve">in </w:t>
      </w:r>
      <w:r w:rsidR="00BF701D">
        <w:t xml:space="preserve">our </w:t>
      </w:r>
      <w:r w:rsidR="00B83FAB">
        <w:t xml:space="preserve">lives. </w:t>
      </w:r>
    </w:p>
    <w:p w:rsidR="00D058A1" w:rsidRDefault="00D058A1" w:rsidP="004D45F0">
      <w:pPr>
        <w:pStyle w:val="ListParagraph"/>
        <w:ind w:left="0"/>
        <w:jc w:val="both"/>
      </w:pPr>
    </w:p>
    <w:p w:rsidR="00CC39FE" w:rsidRDefault="00CC39FE" w:rsidP="004D45F0">
      <w:pPr>
        <w:pStyle w:val="Heading2"/>
        <w:jc w:val="both"/>
      </w:pPr>
      <w:bookmarkStart w:id="72" w:name="_Toc441084014"/>
      <w:r>
        <w:t>Dangerous Ground</w:t>
      </w:r>
      <w:bookmarkEnd w:id="72"/>
    </w:p>
    <w:p w:rsidR="00BF701D" w:rsidRDefault="00BF701D" w:rsidP="004D45F0">
      <w:pPr>
        <w:pStyle w:val="ListParagraph"/>
        <w:ind w:left="0"/>
        <w:jc w:val="both"/>
      </w:pPr>
    </w:p>
    <w:p w:rsidR="00124766" w:rsidRDefault="00D058A1" w:rsidP="004D45F0">
      <w:pPr>
        <w:pStyle w:val="ListParagraph"/>
        <w:ind w:left="0"/>
        <w:jc w:val="both"/>
      </w:pPr>
      <w:r>
        <w:t xml:space="preserve">Teaching evolution to students is not just bad science… it is damaging </w:t>
      </w:r>
      <w:r w:rsidR="00124766">
        <w:t xml:space="preserve">to them </w:t>
      </w:r>
      <w:r>
        <w:t xml:space="preserve">and </w:t>
      </w:r>
      <w:r w:rsidRPr="00362C5D">
        <w:rPr>
          <w:b/>
        </w:rPr>
        <w:t>dangerous</w:t>
      </w:r>
      <w:r>
        <w:t xml:space="preserve">. </w:t>
      </w:r>
      <w:r w:rsidR="00A218EB">
        <w:t>As stated in Chapter 3</w:t>
      </w:r>
      <w:r w:rsidR="00D76A79">
        <w:t>, t</w:t>
      </w:r>
      <w:r>
        <w:t>he Columbine shootings were</w:t>
      </w:r>
      <w:r w:rsidR="00BF701D">
        <w:t xml:space="preserve"> a</w:t>
      </w:r>
      <w:r>
        <w:t xml:space="preserve"> tragic case in point. </w:t>
      </w:r>
      <w:r w:rsidRPr="00D058A1">
        <w:t>On the day of the massacre, Eric Harris wore a white T-shirt with the words "Natural Selection" printed in black. In his journal, Dyl</w:t>
      </w:r>
      <w:r>
        <w:t>an</w:t>
      </w:r>
      <w:r w:rsidRPr="00D058A1">
        <w:t xml:space="preserve"> </w:t>
      </w:r>
      <w:proofErr w:type="spellStart"/>
      <w:r w:rsidRPr="00D058A1">
        <w:t>Klebold</w:t>
      </w:r>
      <w:proofErr w:type="spellEnd"/>
      <w:r w:rsidRPr="00D058A1">
        <w:t xml:space="preserve"> wrote that he and Harris were "god-like" and “more </w:t>
      </w:r>
      <w:r w:rsidRPr="00495367">
        <w:rPr>
          <w:b/>
        </w:rPr>
        <w:t>highly evolved</w:t>
      </w:r>
      <w:r w:rsidRPr="00D058A1">
        <w:t xml:space="preserve"> than every other human being.”</w:t>
      </w:r>
      <w:r>
        <w:t xml:space="preserve"> If we have no free will and there is no God, then there is no judgment</w:t>
      </w:r>
      <w:r w:rsidR="004618FC">
        <w:t>,</w:t>
      </w:r>
      <w:r>
        <w:t xml:space="preserve"> and we </w:t>
      </w:r>
      <w:r w:rsidR="00BF701D">
        <w:t xml:space="preserve">need not worry about being held accountable </w:t>
      </w:r>
      <w:r>
        <w:t>for our actions. Without a</w:t>
      </w:r>
      <w:r w:rsidR="00124766">
        <w:t>n immutable</w:t>
      </w:r>
      <w:r>
        <w:t xml:space="preserve"> foundation for ethics</w:t>
      </w:r>
      <w:r w:rsidR="004618FC">
        <w:t>,</w:t>
      </w:r>
      <w:r>
        <w:t xml:space="preserve"> we lose the ability to call anything right or wrong. In</w:t>
      </w:r>
      <w:r w:rsidR="00BF701D">
        <w:t xml:space="preserve"> the context of e</w:t>
      </w:r>
      <w:r w:rsidR="00124766">
        <w:t>volutionary ideology then…</w:t>
      </w:r>
    </w:p>
    <w:p w:rsidR="00124766" w:rsidRDefault="004618FC" w:rsidP="00124766">
      <w:pPr>
        <w:pStyle w:val="ListParagraph"/>
        <w:ind w:left="288"/>
        <w:jc w:val="both"/>
        <w:rPr>
          <w:i/>
        </w:rPr>
      </w:pPr>
      <w:r w:rsidRPr="00124766">
        <w:rPr>
          <w:i/>
        </w:rPr>
        <w:t>“</w:t>
      </w:r>
      <w:r w:rsidR="00124766">
        <w:rPr>
          <w:i/>
        </w:rPr>
        <w:t>I</w:t>
      </w:r>
      <w:r w:rsidR="00D058A1" w:rsidRPr="00124766">
        <w:rPr>
          <w:i/>
        </w:rPr>
        <w:t>f I am ridiculed, hurt or bullied by my classmates</w:t>
      </w:r>
      <w:r w:rsidRPr="00124766">
        <w:rPr>
          <w:i/>
        </w:rPr>
        <w:t>,</w:t>
      </w:r>
      <w:r w:rsidR="00D058A1" w:rsidRPr="00124766">
        <w:rPr>
          <w:i/>
        </w:rPr>
        <w:t xml:space="preserve"> why should I not take </w:t>
      </w:r>
      <w:r w:rsidR="00124766">
        <w:rPr>
          <w:i/>
        </w:rPr>
        <w:t xml:space="preserve">violent </w:t>
      </w:r>
      <w:r w:rsidR="00D058A1" w:rsidRPr="00124766">
        <w:rPr>
          <w:i/>
        </w:rPr>
        <w:t xml:space="preserve">revenge and give </w:t>
      </w:r>
      <w:r w:rsidR="0008143B" w:rsidRPr="00124766">
        <w:rPr>
          <w:i/>
        </w:rPr>
        <w:t xml:space="preserve">full </w:t>
      </w:r>
      <w:r w:rsidR="00D058A1" w:rsidRPr="00124766">
        <w:rPr>
          <w:i/>
        </w:rPr>
        <w:t>vent to m</w:t>
      </w:r>
      <w:r w:rsidR="00BF701D" w:rsidRPr="00124766">
        <w:rPr>
          <w:i/>
        </w:rPr>
        <w:t>y anger from behind the trigger</w:t>
      </w:r>
      <w:r w:rsidR="00D058A1" w:rsidRPr="00124766">
        <w:rPr>
          <w:i/>
        </w:rPr>
        <w:t xml:space="preserve"> of </w:t>
      </w:r>
      <w:r w:rsidR="00BF701D" w:rsidRPr="00124766">
        <w:rPr>
          <w:i/>
        </w:rPr>
        <w:t>a deadly weapon</w:t>
      </w:r>
      <w:r w:rsidR="00D058A1" w:rsidRPr="00124766">
        <w:rPr>
          <w:i/>
        </w:rPr>
        <w:t xml:space="preserve">? </w:t>
      </w:r>
      <w:r w:rsidR="00124766">
        <w:rPr>
          <w:i/>
        </w:rPr>
        <w:t>I am more ‘fit for survival’ than those who have abused, ridiculed and bullied me, and a</w:t>
      </w:r>
      <w:r w:rsidR="0008143B" w:rsidRPr="00124766">
        <w:rPr>
          <w:i/>
        </w:rPr>
        <w:t>fter all</w:t>
      </w:r>
      <w:r w:rsidRPr="00124766">
        <w:rPr>
          <w:i/>
        </w:rPr>
        <w:t>,</w:t>
      </w:r>
      <w:r w:rsidR="0008143B" w:rsidRPr="00124766">
        <w:rPr>
          <w:i/>
        </w:rPr>
        <w:t xml:space="preserve"> we are all just animals without purpose</w:t>
      </w:r>
      <w:r w:rsidR="00124766">
        <w:rPr>
          <w:i/>
        </w:rPr>
        <w:t xml:space="preserve"> or free will</w:t>
      </w:r>
      <w:r w:rsidR="0008143B" w:rsidRPr="00124766">
        <w:rPr>
          <w:i/>
        </w:rPr>
        <w:t xml:space="preserve"> that are </w:t>
      </w:r>
      <w:r w:rsidRPr="00124766">
        <w:rPr>
          <w:i/>
        </w:rPr>
        <w:t>‘</w:t>
      </w:r>
      <w:r w:rsidR="0008143B" w:rsidRPr="00124766">
        <w:rPr>
          <w:i/>
        </w:rPr>
        <w:t>just gone</w:t>
      </w:r>
      <w:r w:rsidRPr="00124766">
        <w:rPr>
          <w:i/>
        </w:rPr>
        <w:t>’</w:t>
      </w:r>
      <w:r w:rsidR="00495367" w:rsidRPr="00124766">
        <w:rPr>
          <w:i/>
        </w:rPr>
        <w:t xml:space="preserve"> after we die</w:t>
      </w:r>
      <w:r w:rsidR="00B24E00">
        <w:rPr>
          <w:i/>
        </w:rPr>
        <w:t xml:space="preserve"> anyway</w:t>
      </w:r>
      <w:r w:rsidR="00495367" w:rsidRPr="00124766">
        <w:rPr>
          <w:i/>
        </w:rPr>
        <w:t xml:space="preserve">. </w:t>
      </w:r>
      <w:r w:rsidR="00124766">
        <w:rPr>
          <w:i/>
        </w:rPr>
        <w:t>There is no absolute right or wrong, so o</w:t>
      </w:r>
      <w:r w:rsidR="00BF701D" w:rsidRPr="00124766">
        <w:rPr>
          <w:i/>
        </w:rPr>
        <w:t xml:space="preserve">n the other side of death </w:t>
      </w:r>
      <w:r w:rsidR="0008143B" w:rsidRPr="00124766">
        <w:rPr>
          <w:i/>
        </w:rPr>
        <w:t>I will answer to no one for my actions</w:t>
      </w:r>
      <w:r w:rsidR="00124766">
        <w:rPr>
          <w:i/>
        </w:rPr>
        <w:t xml:space="preserve"> no matter how selfish, hateful or bloody they may be</w:t>
      </w:r>
      <w:r w:rsidR="0008143B" w:rsidRPr="00124766">
        <w:rPr>
          <w:i/>
        </w:rPr>
        <w:t xml:space="preserve">. </w:t>
      </w:r>
      <w:r w:rsidR="00BF701D" w:rsidRPr="00124766">
        <w:rPr>
          <w:i/>
        </w:rPr>
        <w:t>If things begin going bad for me after I take my revenge, I can simply escape by ending my own life</w:t>
      </w:r>
      <w:r w:rsidRPr="00124766">
        <w:rPr>
          <w:i/>
        </w:rPr>
        <w:t>.</w:t>
      </w:r>
      <w:r w:rsidR="00BF701D" w:rsidRPr="00124766">
        <w:rPr>
          <w:i/>
        </w:rPr>
        <w:t xml:space="preserve"> </w:t>
      </w:r>
      <w:r w:rsidRPr="00124766">
        <w:rPr>
          <w:i/>
        </w:rPr>
        <w:t>T</w:t>
      </w:r>
      <w:r w:rsidR="00BF701D" w:rsidRPr="00124766">
        <w:rPr>
          <w:i/>
        </w:rPr>
        <w:t>hen</w:t>
      </w:r>
      <w:r w:rsidR="00124766">
        <w:rPr>
          <w:i/>
        </w:rPr>
        <w:t>,</w:t>
      </w:r>
      <w:r w:rsidR="00BF701D" w:rsidRPr="00124766">
        <w:rPr>
          <w:i/>
        </w:rPr>
        <w:t xml:space="preserve"> let the </w:t>
      </w:r>
      <w:r w:rsidR="00D76A79" w:rsidRPr="00124766">
        <w:rPr>
          <w:i/>
        </w:rPr>
        <w:t>‘</w:t>
      </w:r>
      <w:r w:rsidR="00BF701D" w:rsidRPr="00124766">
        <w:rPr>
          <w:i/>
        </w:rPr>
        <w:t>nothing</w:t>
      </w:r>
      <w:r w:rsidR="00D76A79" w:rsidRPr="00124766">
        <w:rPr>
          <w:i/>
        </w:rPr>
        <w:t>ness’</w:t>
      </w:r>
      <w:r w:rsidR="00BF701D" w:rsidRPr="00124766">
        <w:rPr>
          <w:i/>
        </w:rPr>
        <w:t xml:space="preserve"> begin.</w:t>
      </w:r>
      <w:r w:rsidRPr="00124766">
        <w:rPr>
          <w:i/>
        </w:rPr>
        <w:t>”</w:t>
      </w:r>
      <w:r w:rsidR="00BF701D" w:rsidRPr="00124766">
        <w:rPr>
          <w:i/>
        </w:rPr>
        <w:t xml:space="preserve"> </w:t>
      </w:r>
    </w:p>
    <w:p w:rsidR="00124766" w:rsidRPr="00124766" w:rsidRDefault="00124766" w:rsidP="00124766">
      <w:pPr>
        <w:pStyle w:val="ListParagraph"/>
        <w:ind w:left="288"/>
        <w:jc w:val="both"/>
        <w:rPr>
          <w:i/>
        </w:rPr>
      </w:pPr>
    </w:p>
    <w:p w:rsidR="004E18CE" w:rsidRDefault="00495367" w:rsidP="004D45F0">
      <w:pPr>
        <w:pStyle w:val="ListParagraph"/>
        <w:ind w:left="0"/>
        <w:jc w:val="both"/>
      </w:pPr>
      <w:r>
        <w:t>If evolution is a fact and there is indeed no God, this kind of thinking (though obviously twisted and self-centered)</w:t>
      </w:r>
      <w:r w:rsidR="0008143B">
        <w:t xml:space="preserve"> starts to make a kind of </w:t>
      </w:r>
      <w:r>
        <w:t xml:space="preserve">perverted </w:t>
      </w:r>
      <w:r w:rsidR="0008143B">
        <w:t>sense.</w:t>
      </w:r>
      <w:r w:rsidR="00B24E00">
        <w:t xml:space="preserve"> Evolution becomes the ideological foundation for </w:t>
      </w:r>
      <w:r w:rsidR="00B24E00">
        <w:lastRenderedPageBreak/>
        <w:t>eliminating moral restraint and opening the door for a huge increase in violence in our youth and our society.</w:t>
      </w:r>
    </w:p>
    <w:p w:rsidR="005A683D" w:rsidRDefault="00495367" w:rsidP="004D45F0">
      <w:pPr>
        <w:pStyle w:val="ListParagraph"/>
        <w:ind w:left="0"/>
        <w:jc w:val="both"/>
      </w:pPr>
      <w:r>
        <w:br/>
      </w:r>
    </w:p>
    <w:p w:rsidR="004E18CE" w:rsidRDefault="00495367" w:rsidP="004D45F0">
      <w:pPr>
        <w:pStyle w:val="ListParagraph"/>
        <w:ind w:left="0"/>
        <w:jc w:val="both"/>
      </w:pPr>
      <w:r w:rsidRPr="00495367">
        <w:rPr>
          <w:rFonts w:asciiTheme="majorHAnsi" w:eastAsiaTheme="majorEastAsia" w:hAnsiTheme="majorHAnsi"/>
          <w:b/>
          <w:bCs/>
          <w:i/>
          <w:iCs/>
          <w:sz w:val="28"/>
          <w:szCs w:val="28"/>
        </w:rPr>
        <w:t>New Age Thinking Growing Old</w:t>
      </w:r>
      <w:r>
        <w:t xml:space="preserve"> </w:t>
      </w:r>
    </w:p>
    <w:p w:rsidR="0018292B" w:rsidRDefault="00495367" w:rsidP="004D45F0">
      <w:pPr>
        <w:pStyle w:val="ListParagraph"/>
        <w:ind w:left="0"/>
        <w:jc w:val="both"/>
      </w:pPr>
      <w:r>
        <w:br/>
      </w:r>
      <w:r w:rsidR="0018292B">
        <w:t xml:space="preserve">Among my favorite quotes from </w:t>
      </w:r>
      <w:r w:rsidR="004E18CE">
        <w:t xml:space="preserve">Dr. </w:t>
      </w:r>
      <w:r w:rsidR="0018292B">
        <w:t>Martin Luther King</w:t>
      </w:r>
      <w:r w:rsidR="00737C8C">
        <w:t>,</w:t>
      </w:r>
      <w:r w:rsidR="0018292B">
        <w:t xml:space="preserve"> Jr. is </w:t>
      </w:r>
      <w:r w:rsidR="00BF701D">
        <w:t xml:space="preserve">his </w:t>
      </w:r>
      <w:r w:rsidR="0018292B">
        <w:t xml:space="preserve">simple statement </w:t>
      </w:r>
      <w:r w:rsidR="000B1EF6">
        <w:t xml:space="preserve">that </w:t>
      </w:r>
      <w:r w:rsidR="0018292B" w:rsidRPr="00A4552B">
        <w:rPr>
          <w:b/>
        </w:rPr>
        <w:t>“</w:t>
      </w:r>
      <w:r w:rsidR="0018292B" w:rsidRPr="00A4552B">
        <w:rPr>
          <w:b/>
          <w:i/>
        </w:rPr>
        <w:t>A lie cannot live.</w:t>
      </w:r>
      <w:r w:rsidR="0018292B" w:rsidRPr="00A4552B">
        <w:rPr>
          <w:b/>
        </w:rPr>
        <w:t>”</w:t>
      </w:r>
      <w:r w:rsidR="0018292B">
        <w:t xml:space="preserve"> As time and technology progress, the curtain is being slowly drawn back on the many wrong assumptions lying at the foundation of today’s secular </w:t>
      </w:r>
      <w:r w:rsidR="00A4552B">
        <w:t>thinking</w:t>
      </w:r>
      <w:r w:rsidR="0018292B">
        <w:t xml:space="preserve">. The </w:t>
      </w:r>
      <w:r w:rsidR="00BF701D">
        <w:t xml:space="preserve">scientific hypocrisy of the </w:t>
      </w:r>
      <w:r w:rsidR="0018292B">
        <w:t xml:space="preserve">little wizard </w:t>
      </w:r>
      <w:r w:rsidR="00BF701D">
        <w:t xml:space="preserve">behind the curtain </w:t>
      </w:r>
      <w:r w:rsidR="0018292B">
        <w:t xml:space="preserve">spinning </w:t>
      </w:r>
      <w:r w:rsidR="00BF701D">
        <w:t xml:space="preserve">the </w:t>
      </w:r>
      <w:r w:rsidR="0018292B">
        <w:t xml:space="preserve">wheels, pressing </w:t>
      </w:r>
      <w:r w:rsidR="00BF701D">
        <w:t xml:space="preserve">the </w:t>
      </w:r>
      <w:r w:rsidR="0018292B">
        <w:t xml:space="preserve">buttons and using </w:t>
      </w:r>
      <w:r w:rsidR="00BF701D">
        <w:t xml:space="preserve">a </w:t>
      </w:r>
      <w:r w:rsidR="0018292B">
        <w:t>big microphone in order to sound important is b</w:t>
      </w:r>
      <w:r w:rsidR="0008143B">
        <w:t xml:space="preserve">ecoming </w:t>
      </w:r>
      <w:r w:rsidR="00B24E00">
        <w:t xml:space="preserve">increasingly </w:t>
      </w:r>
      <w:r w:rsidR="0008143B">
        <w:t>evident</w:t>
      </w:r>
      <w:r w:rsidR="00737C8C">
        <w:t>,</w:t>
      </w:r>
      <w:r w:rsidR="0008143B">
        <w:t xml:space="preserve"> and more </w:t>
      </w:r>
      <w:r w:rsidR="00B24E00">
        <w:t xml:space="preserve">and more </w:t>
      </w:r>
      <w:r w:rsidR="0008143B">
        <w:t>scientists</w:t>
      </w:r>
      <w:r w:rsidR="00362C5D">
        <w:t xml:space="preserve"> (like Antony Flew)</w:t>
      </w:r>
      <w:r w:rsidR="0008143B">
        <w:t xml:space="preserve"> are beginning to agree that the evidence for design in creation is </w:t>
      </w:r>
      <w:r w:rsidR="00A4552B">
        <w:t xml:space="preserve">too profound to be ignored and </w:t>
      </w:r>
      <w:r w:rsidR="0008143B">
        <w:t xml:space="preserve">far more satisfying than the cardboard theories </w:t>
      </w:r>
      <w:r w:rsidR="00BF701D">
        <w:t xml:space="preserve">that humanist scientists have </w:t>
      </w:r>
      <w:r w:rsidR="0008143B">
        <w:t xml:space="preserve">set up to preclude it. </w:t>
      </w:r>
      <w:r w:rsidR="0018292B">
        <w:t xml:space="preserve">In a recent article in </w:t>
      </w:r>
      <w:r w:rsidR="001B431A" w:rsidRPr="000B1EF6">
        <w:rPr>
          <w:i/>
        </w:rPr>
        <w:t>The Wall Street Journal</w:t>
      </w:r>
      <w:r w:rsidR="0018292B">
        <w:t>, a</w:t>
      </w:r>
      <w:r w:rsidR="0018292B" w:rsidRPr="000869C8">
        <w:t>uthor, speaker and TV host Eric Metaxas</w:t>
      </w:r>
      <w:r w:rsidR="00BF701D">
        <w:t xml:space="preserve"> made the following comment:</w:t>
      </w:r>
    </w:p>
    <w:p w:rsidR="0018292B" w:rsidRDefault="0018292B" w:rsidP="004D45F0">
      <w:pPr>
        <w:pStyle w:val="ListParagraph"/>
        <w:ind w:left="0"/>
        <w:jc w:val="both"/>
      </w:pPr>
    </w:p>
    <w:p w:rsidR="0018292B" w:rsidRDefault="0018292B" w:rsidP="004E18CE">
      <w:pPr>
        <w:pStyle w:val="ListParagraph"/>
        <w:ind w:left="288"/>
        <w:jc w:val="both"/>
        <w:rPr>
          <w:i/>
        </w:rPr>
      </w:pPr>
      <w:r w:rsidRPr="000869C8">
        <w:rPr>
          <w:i/>
        </w:rPr>
        <w:t xml:space="preserve">"Many have accepted the cultural narrative that </w:t>
      </w:r>
      <w:r w:rsidR="0008143B">
        <w:rPr>
          <w:i/>
        </w:rPr>
        <w:t>[God is]</w:t>
      </w:r>
      <w:r w:rsidRPr="000869C8">
        <w:rPr>
          <w:i/>
        </w:rPr>
        <w:t xml:space="preserve"> obsolete</w:t>
      </w:r>
      <w:r w:rsidR="00737C8C">
        <w:rPr>
          <w:i/>
        </w:rPr>
        <w:t>—</w:t>
      </w:r>
      <w:r w:rsidRPr="000869C8">
        <w:rPr>
          <w:i/>
        </w:rPr>
        <w:t>that as science progresses, there is less need for a 'God' to explain the universe. Yet it turns out that the rumors of God's death were premature. More amazing is that the relatively recent case for his existence comes from a surprising place</w:t>
      </w:r>
      <w:r w:rsidR="00737C8C">
        <w:rPr>
          <w:i/>
        </w:rPr>
        <w:t>—</w:t>
      </w:r>
      <w:r w:rsidRPr="00A4552B">
        <w:rPr>
          <w:b/>
          <w:i/>
        </w:rPr>
        <w:t>science itself</w:t>
      </w:r>
      <w:r w:rsidRPr="000869C8">
        <w:rPr>
          <w:i/>
        </w:rPr>
        <w:t>."</w:t>
      </w:r>
      <w:r w:rsidR="00BF701D">
        <w:rPr>
          <w:i/>
        </w:rPr>
        <w:br/>
      </w:r>
    </w:p>
    <w:p w:rsidR="0018292B" w:rsidRDefault="0008143B" w:rsidP="004D45F0">
      <w:pPr>
        <w:jc w:val="both"/>
      </w:pPr>
      <w:r>
        <w:t xml:space="preserve">New evidence </w:t>
      </w:r>
      <w:r w:rsidR="00BF701D">
        <w:t xml:space="preserve">emerging </w:t>
      </w:r>
      <w:r>
        <w:t xml:space="preserve">from the progression of science </w:t>
      </w:r>
      <w:r w:rsidR="00BF701D">
        <w:t xml:space="preserve">itself </w:t>
      </w:r>
      <w:r>
        <w:t xml:space="preserve">is making it more </w:t>
      </w:r>
      <w:r w:rsidR="00AD7592">
        <w:t xml:space="preserve">difficult </w:t>
      </w:r>
      <w:r>
        <w:t xml:space="preserve">and ludicrous to maintain the illusion that life and the universe can be accounted for </w:t>
      </w:r>
      <w:r w:rsidR="00AD7592">
        <w:t xml:space="preserve">aside from </w:t>
      </w:r>
      <w:r>
        <w:t xml:space="preserve">the </w:t>
      </w:r>
      <w:r w:rsidR="00AD7592">
        <w:t xml:space="preserve">actions of </w:t>
      </w:r>
      <w:r>
        <w:t xml:space="preserve">a powerful designer. Would Darwin have concluded that the </w:t>
      </w:r>
      <w:r w:rsidR="00AD7592">
        <w:t xml:space="preserve">basic </w:t>
      </w:r>
      <w:r>
        <w:t xml:space="preserve">structures of life </w:t>
      </w:r>
      <w:r w:rsidR="00362C5D">
        <w:t>pop</w:t>
      </w:r>
      <w:r w:rsidR="00BF701D">
        <w:t>ped</w:t>
      </w:r>
      <w:r w:rsidR="00362C5D">
        <w:t xml:space="preserve"> into </w:t>
      </w:r>
      <w:r w:rsidR="00AD7592">
        <w:t xml:space="preserve">existence </w:t>
      </w:r>
      <w:r w:rsidR="00BF701D">
        <w:t xml:space="preserve">through random processes </w:t>
      </w:r>
      <w:r>
        <w:t xml:space="preserve">if he had had </w:t>
      </w:r>
      <w:r w:rsidR="00A4552B">
        <w:t xml:space="preserve">any idea of the incredibly tiny, </w:t>
      </w:r>
      <w:r w:rsidR="006575BB">
        <w:t xml:space="preserve">code-based </w:t>
      </w:r>
      <w:r>
        <w:t xml:space="preserve">information system </w:t>
      </w:r>
      <w:r w:rsidR="006575BB">
        <w:t xml:space="preserve">that so masterfully directs the millions of intricate life </w:t>
      </w:r>
      <w:r w:rsidR="00A4552B">
        <w:t xml:space="preserve">sustaining </w:t>
      </w:r>
      <w:r w:rsidR="006575BB">
        <w:t xml:space="preserve">processes </w:t>
      </w:r>
      <w:r w:rsidR="00362C5D">
        <w:t xml:space="preserve">inside </w:t>
      </w:r>
      <w:r>
        <w:t>of</w:t>
      </w:r>
      <w:r w:rsidR="00362C5D">
        <w:t xml:space="preserve"> each living</w:t>
      </w:r>
      <w:r>
        <w:t xml:space="preserve"> cell?</w:t>
      </w:r>
    </w:p>
    <w:p w:rsidR="00362C5D" w:rsidRDefault="00362C5D" w:rsidP="004D45F0">
      <w:pPr>
        <w:jc w:val="both"/>
      </w:pPr>
    </w:p>
    <w:p w:rsidR="00362C5D" w:rsidRDefault="00362C5D" w:rsidP="004D45F0">
      <w:pPr>
        <w:jc w:val="both"/>
      </w:pPr>
      <w:r>
        <w:t xml:space="preserve">Even </w:t>
      </w:r>
      <w:r w:rsidR="006575BB">
        <w:t xml:space="preserve">Dr. </w:t>
      </w:r>
      <w:r>
        <w:t xml:space="preserve">William </w:t>
      </w:r>
      <w:proofErr w:type="spellStart"/>
      <w:r>
        <w:t>Provine</w:t>
      </w:r>
      <w:proofErr w:type="spellEnd"/>
      <w:r>
        <w:t xml:space="preserve"> has recently abandoned Neo-Darwinism and proclaimed that he no longe</w:t>
      </w:r>
      <w:r w:rsidR="00A4552B">
        <w:t>r believes in natural selection!</w:t>
      </w:r>
    </w:p>
    <w:p w:rsidR="00362C5D" w:rsidRDefault="00362C5D" w:rsidP="004D45F0">
      <w:pPr>
        <w:jc w:val="both"/>
      </w:pPr>
    </w:p>
    <w:p w:rsidR="004E18CE" w:rsidRDefault="00362C5D" w:rsidP="004E18CE">
      <w:pPr>
        <w:ind w:left="288"/>
        <w:jc w:val="both"/>
      </w:pPr>
      <w:r w:rsidRPr="00362C5D">
        <w:t>“</w:t>
      </w:r>
      <w:r w:rsidRPr="008C7AA0">
        <w:rPr>
          <w:i/>
        </w:rPr>
        <w:t>I no longer see natural selection as a mechanism, or an active cause of evolution.</w:t>
      </w:r>
      <w:r w:rsidRPr="00362C5D">
        <w:t>”</w:t>
      </w:r>
      <w:r w:rsidR="008C7AA0">
        <w:rPr>
          <w:rStyle w:val="FootnoteReference"/>
        </w:rPr>
        <w:footnoteReference w:id="86"/>
      </w:r>
    </w:p>
    <w:p w:rsidR="00362C5D" w:rsidRDefault="00362C5D" w:rsidP="004E18CE">
      <w:pPr>
        <w:jc w:val="both"/>
      </w:pPr>
    </w:p>
    <w:p w:rsidR="00ED3F0F" w:rsidRPr="008C7AA0" w:rsidRDefault="008C7AA0" w:rsidP="004D45F0">
      <w:pPr>
        <w:pStyle w:val="ListParagraph"/>
        <w:ind w:left="0"/>
        <w:jc w:val="both"/>
      </w:pPr>
      <w:r>
        <w:t>Referring to Dr.</w:t>
      </w:r>
      <w:r w:rsidR="006575BB">
        <w:t xml:space="preserve"> </w:t>
      </w:r>
      <w:proofErr w:type="spellStart"/>
      <w:r>
        <w:t>Provine’s</w:t>
      </w:r>
      <w:proofErr w:type="spellEnd"/>
      <w:r>
        <w:t xml:space="preserve"> presentation at </w:t>
      </w:r>
      <w:r w:rsidRPr="008C7AA0">
        <w:t xml:space="preserve">The </w:t>
      </w:r>
      <w:r>
        <w:t>World Summit on Evolution</w:t>
      </w:r>
      <w:r w:rsidRPr="008C7AA0">
        <w:t xml:space="preserve"> held in the Galapagos Islands</w:t>
      </w:r>
      <w:r>
        <w:t xml:space="preserve">, </w:t>
      </w:r>
      <w:r w:rsidR="006575BB">
        <w:t xml:space="preserve">American science columnist </w:t>
      </w:r>
      <w:r w:rsidRPr="008C7AA0">
        <w:t xml:space="preserve">Michael </w:t>
      </w:r>
      <w:proofErr w:type="spellStart"/>
      <w:r w:rsidRPr="008C7AA0">
        <w:t>Shermer</w:t>
      </w:r>
      <w:proofErr w:type="spellEnd"/>
      <w:r w:rsidR="006575BB">
        <w:t xml:space="preserve"> </w:t>
      </w:r>
      <w:r w:rsidR="00A4552B">
        <w:t xml:space="preserve">reported </w:t>
      </w:r>
      <w:r>
        <w:t>that t</w:t>
      </w:r>
      <w:r w:rsidRPr="008C7AA0">
        <w:t xml:space="preserve">he gist of </w:t>
      </w:r>
      <w:r w:rsidR="006575BB">
        <w:t xml:space="preserve">Dr. </w:t>
      </w:r>
      <w:proofErr w:type="spellStart"/>
      <w:r w:rsidR="006575BB">
        <w:t>Provine’s</w:t>
      </w:r>
      <w:proofErr w:type="spellEnd"/>
      <w:r w:rsidR="006575BB">
        <w:t xml:space="preserve"> </w:t>
      </w:r>
      <w:r w:rsidRPr="008C7AA0">
        <w:t>talk was that we need a new theory of evolution, after which he listed 11 problems</w:t>
      </w:r>
      <w:r w:rsidR="006575BB">
        <w:t xml:space="preserve"> with the theory of evolution</w:t>
      </w:r>
      <w:r w:rsidRPr="008C7AA0">
        <w:t xml:space="preserve"> </w:t>
      </w:r>
      <w:r w:rsidR="00A4552B">
        <w:t xml:space="preserve">including the </w:t>
      </w:r>
      <w:r w:rsidRPr="008C7AA0">
        <w:t>statement</w:t>
      </w:r>
      <w:r w:rsidR="00A4552B">
        <w:t xml:space="preserve"> that</w:t>
      </w:r>
      <w:r w:rsidRPr="008C7AA0">
        <w:t>:</w:t>
      </w:r>
    </w:p>
    <w:p w:rsidR="00ED3F0F" w:rsidRDefault="00ED3F0F" w:rsidP="004D45F0">
      <w:pPr>
        <w:jc w:val="both"/>
      </w:pPr>
    </w:p>
    <w:p w:rsidR="000642D2" w:rsidRDefault="008C7AA0" w:rsidP="004E18CE">
      <w:pPr>
        <w:ind w:left="288"/>
        <w:jc w:val="both"/>
      </w:pPr>
      <w:r>
        <w:t>“</w:t>
      </w:r>
      <w:r w:rsidRPr="008C7AA0">
        <w:rPr>
          <w:i/>
        </w:rPr>
        <w:t>Natural selection does not shape an adaptation or cause a gene to spread over a population or really do anything at all.</w:t>
      </w:r>
      <w:r>
        <w:t>”</w:t>
      </w:r>
      <w:r>
        <w:rPr>
          <w:rStyle w:val="FootnoteReference"/>
        </w:rPr>
        <w:footnoteReference w:id="87"/>
      </w:r>
    </w:p>
    <w:p w:rsidR="00ED3F0F" w:rsidRDefault="008C7AA0" w:rsidP="000642D2">
      <w:pPr>
        <w:jc w:val="both"/>
      </w:pPr>
      <w:r>
        <w:br/>
      </w:r>
      <w:r w:rsidR="000642D2">
        <w:t xml:space="preserve">Cleary Dr. </w:t>
      </w:r>
      <w:proofErr w:type="spellStart"/>
      <w:r w:rsidR="000642D2">
        <w:t>Provine</w:t>
      </w:r>
      <w:proofErr w:type="spellEnd"/>
      <w:r w:rsidR="000642D2">
        <w:t xml:space="preserve"> is rethinking the foundational assumptions of ‘Big E’ evolution.</w:t>
      </w:r>
      <w:r w:rsidR="000642D2">
        <w:br/>
      </w:r>
      <w:r w:rsidR="000642D2">
        <w:br/>
      </w:r>
    </w:p>
    <w:p w:rsidR="004E18CE" w:rsidRDefault="00A4552B" w:rsidP="004D45F0">
      <w:pPr>
        <w:jc w:val="both"/>
        <w:rPr>
          <w:rFonts w:asciiTheme="majorHAnsi" w:eastAsiaTheme="majorEastAsia" w:hAnsiTheme="majorHAnsi"/>
          <w:b/>
          <w:bCs/>
          <w:i/>
          <w:iCs/>
          <w:sz w:val="28"/>
          <w:szCs w:val="28"/>
        </w:rPr>
      </w:pPr>
      <w:r w:rsidRPr="00A4552B">
        <w:rPr>
          <w:rFonts w:asciiTheme="majorHAnsi" w:eastAsiaTheme="majorEastAsia" w:hAnsiTheme="majorHAnsi"/>
          <w:b/>
          <w:bCs/>
          <w:i/>
          <w:iCs/>
          <w:sz w:val="28"/>
          <w:szCs w:val="28"/>
        </w:rPr>
        <w:t>What Should We Then Believe?</w:t>
      </w:r>
    </w:p>
    <w:p w:rsidR="004E18CE" w:rsidRDefault="00A4552B" w:rsidP="004D45F0">
      <w:pPr>
        <w:jc w:val="both"/>
      </w:pPr>
      <w:r>
        <w:br/>
      </w:r>
      <w:r w:rsidR="008C7AA0">
        <w:t>For many years</w:t>
      </w:r>
      <w:r w:rsidR="00846C4D">
        <w:t>,</w:t>
      </w:r>
      <w:r w:rsidR="008C7AA0">
        <w:t xml:space="preserve"> Christians have been accused </w:t>
      </w:r>
      <w:r w:rsidR="006575BB">
        <w:t xml:space="preserve">of </w:t>
      </w:r>
      <w:r w:rsidR="008C7AA0">
        <w:t>reject</w:t>
      </w:r>
      <w:r w:rsidR="006575BB">
        <w:t>ing</w:t>
      </w:r>
      <w:r w:rsidR="008C7AA0">
        <w:t xml:space="preserve"> modern science and </w:t>
      </w:r>
      <w:r w:rsidR="006575BB">
        <w:t xml:space="preserve">having to </w:t>
      </w:r>
      <w:r w:rsidR="008C7AA0">
        <w:t xml:space="preserve">commit “intellectual suicide” in order to believe the </w:t>
      </w:r>
      <w:r w:rsidR="0016761B">
        <w:t xml:space="preserve">biblical </w:t>
      </w:r>
      <w:r w:rsidR="008C7AA0">
        <w:t>account</w:t>
      </w:r>
      <w:r w:rsidR="00080971">
        <w:t>s</w:t>
      </w:r>
      <w:r w:rsidR="008C7AA0">
        <w:t xml:space="preserve"> of a supernatural </w:t>
      </w:r>
      <w:r w:rsidR="00080971">
        <w:t>origin of life and the universe. After</w:t>
      </w:r>
      <w:r w:rsidR="00370176">
        <w:t xml:space="preserve"> many years of</w:t>
      </w:r>
      <w:r w:rsidR="00080971">
        <w:t xml:space="preserve"> studying both the science and the Bible</w:t>
      </w:r>
      <w:r w:rsidR="00846C4D">
        <w:t>,</w:t>
      </w:r>
      <w:r w:rsidR="00080971">
        <w:t xml:space="preserve"> I have</w:t>
      </w:r>
      <w:r w:rsidR="006575BB">
        <w:t xml:space="preserve"> found the following to be true:</w:t>
      </w:r>
    </w:p>
    <w:p w:rsidR="008C7AA0" w:rsidRDefault="008C7AA0" w:rsidP="004D45F0">
      <w:pPr>
        <w:jc w:val="both"/>
      </w:pPr>
    </w:p>
    <w:p w:rsidR="00080971" w:rsidRDefault="00080971" w:rsidP="00FC1F5E">
      <w:pPr>
        <w:pStyle w:val="ListParagraph"/>
        <w:numPr>
          <w:ilvl w:val="0"/>
          <w:numId w:val="20"/>
        </w:numPr>
        <w:jc w:val="both"/>
      </w:pPr>
      <w:r>
        <w:t xml:space="preserve">Both the </w:t>
      </w:r>
      <w:r w:rsidR="0016761B">
        <w:t>biblical</w:t>
      </w:r>
      <w:r>
        <w:t xml:space="preserve"> and the </w:t>
      </w:r>
      <w:r w:rsidR="00846C4D">
        <w:t>e</w:t>
      </w:r>
      <w:r>
        <w:t xml:space="preserve">volutionist </w:t>
      </w:r>
      <w:r w:rsidR="00F30E7D">
        <w:t>worldview</w:t>
      </w:r>
      <w:r>
        <w:t xml:space="preserve">s require acceptance of causal factors that we do not </w:t>
      </w:r>
      <w:r w:rsidR="00370176">
        <w:t xml:space="preserve">fully </w:t>
      </w:r>
      <w:r w:rsidR="00AB67BA">
        <w:t>comprehend</w:t>
      </w:r>
      <w:r w:rsidR="00370176">
        <w:t xml:space="preserve"> and </w:t>
      </w:r>
      <w:r>
        <w:t>most like</w:t>
      </w:r>
      <w:r w:rsidR="00846C4D">
        <w:t>ly</w:t>
      </w:r>
      <w:r>
        <w:t xml:space="preserve"> will never fully understand. </w:t>
      </w:r>
      <w:r w:rsidR="006575BB">
        <w:t xml:space="preserve">I have found </w:t>
      </w:r>
      <w:r w:rsidR="000642D2">
        <w:t xml:space="preserve">that </w:t>
      </w:r>
      <w:r w:rsidR="006575BB">
        <w:t xml:space="preserve">the </w:t>
      </w:r>
      <w:r w:rsidR="00846C4D">
        <w:t xml:space="preserve">evolutionist </w:t>
      </w:r>
      <w:r w:rsidR="006575BB">
        <w:t>worldview often require</w:t>
      </w:r>
      <w:r w:rsidR="000642D2">
        <w:t>s</w:t>
      </w:r>
      <w:r w:rsidR="006575BB">
        <w:t xml:space="preserve"> overlooking gaps and contradictions in the evidence and logic as well as the acceptance of unproven assumptions and often raw speculation as fact.</w:t>
      </w:r>
      <w:r w:rsidR="006575BB">
        <w:br/>
      </w:r>
    </w:p>
    <w:p w:rsidR="004E18CE" w:rsidRDefault="00A4552B" w:rsidP="00FC1F5E">
      <w:pPr>
        <w:pStyle w:val="ListParagraph"/>
        <w:numPr>
          <w:ilvl w:val="0"/>
          <w:numId w:val="20"/>
        </w:numPr>
        <w:jc w:val="both"/>
      </w:pPr>
      <w:r>
        <w:t xml:space="preserve">Most </w:t>
      </w:r>
      <w:r w:rsidR="00080971">
        <w:t xml:space="preserve">of the scientific </w:t>
      </w:r>
      <w:r>
        <w:t xml:space="preserve">contradictions introduced by </w:t>
      </w:r>
      <w:r w:rsidR="00846C4D">
        <w:t>“</w:t>
      </w:r>
      <w:r w:rsidR="00080971">
        <w:t>Big E</w:t>
      </w:r>
      <w:r w:rsidR="00846C4D">
        <w:t>”</w:t>
      </w:r>
      <w:r>
        <w:t xml:space="preserve"> evolution</w:t>
      </w:r>
      <w:r w:rsidR="006575BB">
        <w:t xml:space="preserve"> and </w:t>
      </w:r>
      <w:r>
        <w:t xml:space="preserve">its </w:t>
      </w:r>
      <w:r w:rsidR="006575BB">
        <w:t>associated</w:t>
      </w:r>
      <w:r w:rsidR="00080971">
        <w:t xml:space="preserve"> theories (e.g.</w:t>
      </w:r>
      <w:r w:rsidR="00846C4D">
        <w:t>,</w:t>
      </w:r>
      <w:r w:rsidR="00080971">
        <w:t xml:space="preserve"> </w:t>
      </w:r>
      <w:r w:rsidR="006575BB">
        <w:t>the Big Bang</w:t>
      </w:r>
      <w:r w:rsidR="00080971">
        <w:t xml:space="preserve">) are </w:t>
      </w:r>
      <w:r w:rsidR="00080971">
        <w:lastRenderedPageBreak/>
        <w:t xml:space="preserve">resolved </w:t>
      </w:r>
      <w:r>
        <w:t xml:space="preserve">when one accepts the reality of a young earth </w:t>
      </w:r>
      <w:r w:rsidR="00080971">
        <w:t>and universe</w:t>
      </w:r>
      <w:r>
        <w:t xml:space="preserve"> that were designed by a Master Creator</w:t>
      </w:r>
      <w:r w:rsidR="00080971">
        <w:t>.</w:t>
      </w:r>
    </w:p>
    <w:p w:rsidR="00080971" w:rsidRDefault="00080971" w:rsidP="004E18CE">
      <w:pPr>
        <w:pStyle w:val="ListParagraph"/>
        <w:ind w:left="360"/>
        <w:jc w:val="both"/>
      </w:pPr>
    </w:p>
    <w:p w:rsidR="00080971" w:rsidRDefault="00080971" w:rsidP="00FC1F5E">
      <w:pPr>
        <w:pStyle w:val="ListParagraph"/>
        <w:numPr>
          <w:ilvl w:val="0"/>
          <w:numId w:val="20"/>
        </w:numPr>
        <w:jc w:val="both"/>
      </w:pPr>
      <w:r>
        <w:t xml:space="preserve">The </w:t>
      </w:r>
      <w:r w:rsidR="0016761B">
        <w:t>biblical</w:t>
      </w:r>
      <w:r>
        <w:t xml:space="preserve"> worldview fits the observable and historical evidence much more cleanly</w:t>
      </w:r>
      <w:r w:rsidR="00A4552B">
        <w:t xml:space="preserve"> and accurately, </w:t>
      </w:r>
      <w:r>
        <w:t xml:space="preserve">with </w:t>
      </w:r>
      <w:r w:rsidR="000642D2">
        <w:t xml:space="preserve">far </w:t>
      </w:r>
      <w:r>
        <w:t>greater intellectual satisfaction and with</w:t>
      </w:r>
      <w:r w:rsidR="00A4552B">
        <w:t xml:space="preserve">out contradicting the </w:t>
      </w:r>
      <w:r w:rsidR="000642D2">
        <w:t xml:space="preserve">raw </w:t>
      </w:r>
      <w:r w:rsidR="00A4552B">
        <w:t>(</w:t>
      </w:r>
      <w:r w:rsidR="006575BB">
        <w:t>assumption-</w:t>
      </w:r>
      <w:r>
        <w:t>free</w:t>
      </w:r>
      <w:r w:rsidR="00A4552B">
        <w:t>)</w:t>
      </w:r>
      <w:r>
        <w:t xml:space="preserve"> scientific evidence.</w:t>
      </w:r>
      <w:r w:rsidR="00370176">
        <w:t xml:space="preserve"> </w:t>
      </w:r>
    </w:p>
    <w:p w:rsidR="00080971" w:rsidRDefault="00080971" w:rsidP="004D45F0">
      <w:pPr>
        <w:jc w:val="both"/>
      </w:pPr>
    </w:p>
    <w:p w:rsidR="00370176" w:rsidRDefault="00370176" w:rsidP="002870DC">
      <w:pPr>
        <w:jc w:val="both"/>
      </w:pPr>
      <w:r>
        <w:t>Regarding the Bible, the key question</w:t>
      </w:r>
      <w:r w:rsidR="00C43465">
        <w:t xml:space="preserve">s are </w:t>
      </w:r>
      <w:r>
        <w:t xml:space="preserve">whether or not it is divinely directed, divinely inspired and infallible. After one </w:t>
      </w:r>
      <w:r w:rsidR="0069384E">
        <w:t xml:space="preserve">reads and </w:t>
      </w:r>
      <w:r>
        <w:t xml:space="preserve">studies the Bible and finds </w:t>
      </w:r>
      <w:r w:rsidR="002870DC">
        <w:t xml:space="preserve">that there is </w:t>
      </w:r>
      <w:r>
        <w:t>satisfying</w:t>
      </w:r>
      <w:r w:rsidR="002870DC">
        <w:t>,</w:t>
      </w:r>
      <w:r>
        <w:t xml:space="preserve"> </w:t>
      </w:r>
      <w:r w:rsidR="002870DC">
        <w:t xml:space="preserve">verifiable and scientifically sound </w:t>
      </w:r>
      <w:r>
        <w:t xml:space="preserve">evidence </w:t>
      </w:r>
      <w:r w:rsidR="002870DC">
        <w:t xml:space="preserve">for the </w:t>
      </w:r>
      <w:r>
        <w:t xml:space="preserve">vast majority of its claims, and that significant </w:t>
      </w:r>
      <w:r w:rsidR="00817FCD">
        <w:t xml:space="preserve">portions of its </w:t>
      </w:r>
      <w:r>
        <w:t xml:space="preserve">content cannot be explained other than by the supernatural hand of God </w:t>
      </w:r>
      <w:r w:rsidR="00817FCD">
        <w:t xml:space="preserve">(e.g., fulfilled prophecy, </w:t>
      </w:r>
      <w:r w:rsidR="0069384E">
        <w:t xml:space="preserve">remarkable historical and </w:t>
      </w:r>
      <w:r w:rsidR="00C43465">
        <w:t xml:space="preserve">archaeological accuracy, </w:t>
      </w:r>
      <w:r w:rsidR="002870DC">
        <w:t xml:space="preserve">amazing theological consistency across millennia, continents and cultures, </w:t>
      </w:r>
      <w:r w:rsidR="00817FCD">
        <w:t xml:space="preserve">etc.) </w:t>
      </w:r>
      <w:r w:rsidR="00D041B5">
        <w:t>i</w:t>
      </w:r>
      <w:r>
        <w:t>t</w:t>
      </w:r>
      <w:r w:rsidR="00817FCD">
        <w:t xml:space="preserve"> then</w:t>
      </w:r>
      <w:r>
        <w:t xml:space="preserve"> becomes an intelligent and reasonable </w:t>
      </w:r>
      <w:r w:rsidR="002870DC">
        <w:t xml:space="preserve">position to </w:t>
      </w:r>
      <w:r>
        <w:t>assum</w:t>
      </w:r>
      <w:r w:rsidR="002870DC">
        <w:t xml:space="preserve">e </w:t>
      </w:r>
      <w:r>
        <w:t xml:space="preserve">that those parts </w:t>
      </w:r>
      <w:r w:rsidR="00817FCD">
        <w:t xml:space="preserve">of the </w:t>
      </w:r>
      <w:r w:rsidR="0016761B">
        <w:t>biblical</w:t>
      </w:r>
      <w:r w:rsidR="00817FCD">
        <w:t xml:space="preserve"> record </w:t>
      </w:r>
      <w:r>
        <w:t xml:space="preserve">that cannot be verified </w:t>
      </w:r>
      <w:r w:rsidR="002870DC">
        <w:t xml:space="preserve">from evidence </w:t>
      </w:r>
      <w:r>
        <w:t>(</w:t>
      </w:r>
      <w:r w:rsidR="0069384E">
        <w:t xml:space="preserve">such as </w:t>
      </w:r>
      <w:r>
        <w:t xml:space="preserve">the Creation history of Genesis) are </w:t>
      </w:r>
      <w:r w:rsidR="002870DC">
        <w:t xml:space="preserve">also </w:t>
      </w:r>
      <w:r>
        <w:t>trustworthy</w:t>
      </w:r>
      <w:r w:rsidR="002870DC">
        <w:t xml:space="preserve"> sources of truth</w:t>
      </w:r>
      <w:r>
        <w:t>.</w:t>
      </w:r>
    </w:p>
    <w:p w:rsidR="004E18CE" w:rsidRDefault="00B94B46" w:rsidP="0084243B">
      <w:pPr>
        <w:keepNext/>
        <w:keepLines/>
        <w:jc w:val="both"/>
        <w:rPr>
          <w:rFonts w:asciiTheme="majorHAnsi" w:eastAsiaTheme="majorEastAsia" w:hAnsiTheme="majorHAnsi"/>
          <w:b/>
          <w:bCs/>
          <w:i/>
          <w:iCs/>
          <w:sz w:val="28"/>
          <w:szCs w:val="28"/>
        </w:rPr>
      </w:pPr>
      <w:r>
        <w:rPr>
          <w:rFonts w:asciiTheme="majorHAnsi" w:eastAsiaTheme="majorEastAsia" w:hAnsiTheme="majorHAnsi"/>
          <w:b/>
          <w:bCs/>
          <w:i/>
          <w:iCs/>
          <w:sz w:val="28"/>
          <w:szCs w:val="28"/>
        </w:rPr>
        <w:br/>
      </w:r>
      <w:r w:rsidR="00C1358C">
        <w:rPr>
          <w:rFonts w:asciiTheme="majorHAnsi" w:eastAsiaTheme="majorEastAsia" w:hAnsiTheme="majorHAnsi"/>
          <w:b/>
          <w:bCs/>
          <w:i/>
          <w:iCs/>
          <w:sz w:val="28"/>
          <w:szCs w:val="28"/>
        </w:rPr>
        <w:t>Are You Prepared for the Ass</w:t>
      </w:r>
      <w:r w:rsidR="00D04564" w:rsidRPr="00D04564">
        <w:rPr>
          <w:rFonts w:asciiTheme="majorHAnsi" w:eastAsiaTheme="majorEastAsia" w:hAnsiTheme="majorHAnsi"/>
          <w:b/>
          <w:bCs/>
          <w:i/>
          <w:iCs/>
          <w:sz w:val="28"/>
          <w:szCs w:val="28"/>
        </w:rPr>
        <w:t xml:space="preserve">ault? </w:t>
      </w:r>
      <w:r w:rsidR="00D04564">
        <w:rPr>
          <w:rFonts w:asciiTheme="majorHAnsi" w:eastAsiaTheme="majorEastAsia" w:hAnsiTheme="majorHAnsi"/>
          <w:b/>
          <w:bCs/>
          <w:i/>
          <w:iCs/>
          <w:sz w:val="28"/>
          <w:szCs w:val="28"/>
        </w:rPr>
        <w:t xml:space="preserve"> </w:t>
      </w:r>
    </w:p>
    <w:p w:rsidR="00D04564" w:rsidRDefault="004E18CE" w:rsidP="0084243B">
      <w:pPr>
        <w:keepNext/>
        <w:keepLines/>
        <w:jc w:val="both"/>
        <w:rPr>
          <w:rFonts w:asciiTheme="majorHAnsi" w:eastAsiaTheme="majorEastAsia" w:hAnsiTheme="majorHAnsi"/>
          <w:b/>
          <w:bCs/>
          <w:i/>
          <w:iCs/>
          <w:sz w:val="28"/>
          <w:szCs w:val="28"/>
        </w:rPr>
      </w:pPr>
      <w:r>
        <w:rPr>
          <w:rFonts w:asciiTheme="majorHAnsi" w:eastAsiaTheme="majorEastAsia" w:hAnsiTheme="majorHAnsi"/>
          <w:b/>
          <w:bCs/>
          <w:i/>
          <w:iCs/>
          <w:sz w:val="28"/>
          <w:szCs w:val="28"/>
        </w:rPr>
        <w:t>(</w:t>
      </w:r>
      <w:r w:rsidR="00D04564" w:rsidRPr="00D04564">
        <w:rPr>
          <w:rFonts w:asciiTheme="majorHAnsi" w:eastAsiaTheme="majorEastAsia" w:hAnsiTheme="majorHAnsi"/>
          <w:b/>
          <w:bCs/>
          <w:i/>
          <w:iCs/>
          <w:sz w:val="28"/>
          <w:szCs w:val="28"/>
        </w:rPr>
        <w:t>Are your children?</w:t>
      </w:r>
      <w:r>
        <w:rPr>
          <w:rFonts w:asciiTheme="majorHAnsi" w:eastAsiaTheme="majorEastAsia" w:hAnsiTheme="majorHAnsi"/>
          <w:b/>
          <w:bCs/>
          <w:i/>
          <w:iCs/>
          <w:sz w:val="28"/>
          <w:szCs w:val="28"/>
        </w:rPr>
        <w:t>)</w:t>
      </w:r>
    </w:p>
    <w:p w:rsidR="00D04564" w:rsidRDefault="00D04564" w:rsidP="0084243B">
      <w:pPr>
        <w:keepNext/>
        <w:keepLines/>
        <w:jc w:val="both"/>
      </w:pPr>
    </w:p>
    <w:p w:rsidR="00A206BD" w:rsidRPr="00B94B46" w:rsidRDefault="00C43465" w:rsidP="00B94B46">
      <w:pPr>
        <w:keepNext/>
        <w:keepLines/>
        <w:jc w:val="both"/>
      </w:pPr>
      <w:r>
        <w:t>In today’</w:t>
      </w:r>
      <w:r w:rsidR="00080971">
        <w:t>s classrooms</w:t>
      </w:r>
      <w:r w:rsidR="0060644B">
        <w:t>,</w:t>
      </w:r>
      <w:r w:rsidR="00080971">
        <w:t xml:space="preserve"> students will </w:t>
      </w:r>
      <w:r w:rsidR="00817FCD">
        <w:t xml:space="preserve">continue to be </w:t>
      </w:r>
      <w:r>
        <w:t xml:space="preserve">subjected to </w:t>
      </w:r>
      <w:r w:rsidR="00080971">
        <w:t xml:space="preserve">a great deal of </w:t>
      </w:r>
      <w:r w:rsidR="00D04564">
        <w:t xml:space="preserve">presupposition, </w:t>
      </w:r>
      <w:r>
        <w:t xml:space="preserve">unproven </w:t>
      </w:r>
      <w:r w:rsidR="00080971">
        <w:t>theory and outright science fiction</w:t>
      </w:r>
      <w:r w:rsidR="00A64F72">
        <w:t xml:space="preserve"> masquerading</w:t>
      </w:r>
      <w:r w:rsidR="00080971">
        <w:t xml:space="preserve"> as fact. </w:t>
      </w:r>
      <w:r w:rsidR="000025B6">
        <w:t>Unless they understand where the science ends and the</w:t>
      </w:r>
      <w:r w:rsidR="00A64F72">
        <w:t xml:space="preserve"> science</w:t>
      </w:r>
      <w:r w:rsidR="000025B6">
        <w:t xml:space="preserve"> fiction begins</w:t>
      </w:r>
      <w:r w:rsidR="0060644B">
        <w:t>,</w:t>
      </w:r>
      <w:r w:rsidR="000025B6">
        <w:t xml:space="preserve"> they are very likely to accept ideologies </w:t>
      </w:r>
      <w:r w:rsidR="00D04564">
        <w:t xml:space="preserve">fatal to their faith, </w:t>
      </w:r>
      <w:r w:rsidR="00817FCD">
        <w:t xml:space="preserve">dangerous </w:t>
      </w:r>
      <w:r>
        <w:t xml:space="preserve">to </w:t>
      </w:r>
      <w:r w:rsidR="00817FCD">
        <w:t>society</w:t>
      </w:r>
      <w:r w:rsidR="009F274B">
        <w:t xml:space="preserve"> and adapt a </w:t>
      </w:r>
      <w:r w:rsidR="00F30E7D">
        <w:t>worldview</w:t>
      </w:r>
      <w:r w:rsidR="000025B6">
        <w:t xml:space="preserve"> that </w:t>
      </w:r>
      <w:r w:rsidR="00817FCD">
        <w:t xml:space="preserve">is </w:t>
      </w:r>
      <w:r w:rsidR="000025B6">
        <w:t xml:space="preserve">damaging to </w:t>
      </w:r>
      <w:r w:rsidR="00D04564">
        <w:t xml:space="preserve">their lives </w:t>
      </w:r>
      <w:r w:rsidR="00A64F72">
        <w:t>and the</w:t>
      </w:r>
      <w:r w:rsidR="000025B6">
        <w:t xml:space="preserve"> future of our </w:t>
      </w:r>
      <w:r w:rsidR="00817FCD">
        <w:t>nation</w:t>
      </w:r>
      <w:r w:rsidR="000025B6">
        <w:t>.</w:t>
      </w:r>
      <w:r w:rsidR="00817FCD">
        <w:t xml:space="preserve"> Individuals and parents of students are encouraged to use the information in this book and the many other resources available to prevent the prog</w:t>
      </w:r>
      <w:r w:rsidR="00A64F72">
        <w:t>ression of bad science and half-</w:t>
      </w:r>
      <w:r w:rsidR="00817FCD">
        <w:t xml:space="preserve">truths that could destroy the foundations of faith and turn them from eager </w:t>
      </w:r>
      <w:r w:rsidR="00A64F72">
        <w:t xml:space="preserve">young </w:t>
      </w:r>
      <w:r w:rsidR="00817FCD">
        <w:t>learners excited about life’s opportunities</w:t>
      </w:r>
      <w:r w:rsidR="00D04564">
        <w:t>,</w:t>
      </w:r>
      <w:r w:rsidR="00817FCD">
        <w:t xml:space="preserve"> to hopeless </w:t>
      </w:r>
      <w:r w:rsidR="00D04564">
        <w:t xml:space="preserve">and </w:t>
      </w:r>
      <w:r w:rsidR="00817FCD">
        <w:t xml:space="preserve">despairing victims of </w:t>
      </w:r>
      <w:r w:rsidR="00D04564">
        <w:t xml:space="preserve">the </w:t>
      </w:r>
      <w:r w:rsidR="00817FCD">
        <w:t>bad “scientific” Kool-Aid</w:t>
      </w:r>
      <w:r w:rsidR="00D04564">
        <w:t xml:space="preserve"> which has become standard fare in so many of today’s classrooms</w:t>
      </w:r>
      <w:r w:rsidR="00817FCD">
        <w:t xml:space="preserve">. </w:t>
      </w:r>
      <w:r w:rsidR="00A206BD">
        <w:rPr>
          <w:b/>
        </w:rPr>
        <w:br w:type="page"/>
      </w:r>
    </w:p>
    <w:p w:rsidR="00080971" w:rsidRPr="00CC39FE" w:rsidRDefault="00B61D10" w:rsidP="004D45F0">
      <w:pPr>
        <w:pStyle w:val="Heading1"/>
      </w:pPr>
      <w:bookmarkStart w:id="73" w:name="_Toc441084015"/>
      <w:r>
        <w:lastRenderedPageBreak/>
        <w:t>Epi</w:t>
      </w:r>
      <w:r w:rsidR="00AB64FD" w:rsidRPr="00CC39FE">
        <w:t>logue</w:t>
      </w:r>
      <w:r w:rsidR="009D04C5">
        <w:t>:</w:t>
      </w:r>
      <w:r w:rsidR="00ED4EBE">
        <w:t xml:space="preserve"> </w:t>
      </w:r>
      <w:r w:rsidR="002A6F9B">
        <w:t xml:space="preserve"> </w:t>
      </w:r>
      <w:r w:rsidR="00ED4EBE">
        <w:br/>
      </w:r>
      <w:r w:rsidR="009D04C5">
        <w:t>F</w:t>
      </w:r>
      <w:r w:rsidR="00604E96" w:rsidRPr="00CC39FE">
        <w:t xml:space="preserve">or </w:t>
      </w:r>
      <w:r w:rsidR="00604E96">
        <w:t xml:space="preserve">the </w:t>
      </w:r>
      <w:r w:rsidR="0046231B">
        <w:t>Believing</w:t>
      </w:r>
      <w:bookmarkEnd w:id="73"/>
    </w:p>
    <w:p w:rsidR="00AB64FD" w:rsidRDefault="00AB64FD" w:rsidP="004D45F0">
      <w:pPr>
        <w:jc w:val="both"/>
      </w:pPr>
    </w:p>
    <w:p w:rsidR="00CC39FE" w:rsidRDefault="00CC39FE" w:rsidP="004D45F0">
      <w:pPr>
        <w:pStyle w:val="Heading2"/>
        <w:jc w:val="both"/>
      </w:pPr>
      <w:bookmarkStart w:id="74" w:name="_Toc441084016"/>
      <w:r>
        <w:t xml:space="preserve">What is </w:t>
      </w:r>
      <w:r w:rsidR="00286ADC">
        <w:t>Y</w:t>
      </w:r>
      <w:r w:rsidR="00DD33E3">
        <w:t xml:space="preserve">our </w:t>
      </w:r>
      <w:r>
        <w:t>Faith Based On?</w:t>
      </w:r>
      <w:bookmarkEnd w:id="74"/>
    </w:p>
    <w:p w:rsidR="00CC39FE" w:rsidRDefault="00CC39FE" w:rsidP="004D45F0">
      <w:pPr>
        <w:jc w:val="both"/>
      </w:pPr>
    </w:p>
    <w:p w:rsidR="00AB64FD" w:rsidRPr="00327377" w:rsidRDefault="00AB64FD" w:rsidP="004D45F0">
      <w:pPr>
        <w:jc w:val="both"/>
      </w:pPr>
      <w:r>
        <w:t xml:space="preserve">As religious persecution is growing around the world in all of its ugly forms, many </w:t>
      </w:r>
      <w:r w:rsidR="00CB6FBB">
        <w:t>t</w:t>
      </w:r>
      <w:r w:rsidR="00CC39FE">
        <w:t xml:space="preserve">heists and </w:t>
      </w:r>
      <w:r w:rsidR="009A5C38">
        <w:t xml:space="preserve">followers of Jesus Christ, </w:t>
      </w:r>
      <w:r w:rsidR="0084243B">
        <w:t>(</w:t>
      </w:r>
      <w:r w:rsidR="00CB6FBB">
        <w:t xml:space="preserve">such as the </w:t>
      </w:r>
      <w:r w:rsidR="0084243B">
        <w:t>twenty one</w:t>
      </w:r>
      <w:r w:rsidR="00CB6FBB">
        <w:t xml:space="preserve"> Egyptian </w:t>
      </w:r>
      <w:r w:rsidR="0084243B">
        <w:t xml:space="preserve">Christians </w:t>
      </w:r>
      <w:r w:rsidR="00CB6FBB">
        <w:t xml:space="preserve">murdered by </w:t>
      </w:r>
      <w:r w:rsidR="00991C1C">
        <w:t>ISIS in Libya</w:t>
      </w:r>
      <w:r w:rsidR="0084243B">
        <w:t xml:space="preserve"> in 2015)</w:t>
      </w:r>
      <w:r w:rsidR="009A5C38">
        <w:t>,</w:t>
      </w:r>
      <w:r w:rsidR="00CB6FBB">
        <w:t xml:space="preserve"> </w:t>
      </w:r>
      <w:r>
        <w:t xml:space="preserve">are </w:t>
      </w:r>
      <w:r w:rsidR="00CB6FBB">
        <w:t xml:space="preserve">facing </w:t>
      </w:r>
      <w:r w:rsidR="009A5C38">
        <w:t>a decision</w:t>
      </w:r>
      <w:r>
        <w:t xml:space="preserve"> whether to hold on to their </w:t>
      </w:r>
      <w:r w:rsidR="00991C1C">
        <w:t xml:space="preserve">lives, their </w:t>
      </w:r>
      <w:r>
        <w:t xml:space="preserve">homes, their families and their </w:t>
      </w:r>
      <w:r w:rsidR="00600462">
        <w:t>employment</w:t>
      </w:r>
      <w:r>
        <w:t xml:space="preserve"> or to stay true to their faith</w:t>
      </w:r>
      <w:r w:rsidR="0031233B">
        <w:t>—</w:t>
      </w:r>
      <w:r>
        <w:t>at great personal cost. In times of incredible pressure, suffering and loss</w:t>
      </w:r>
      <w:r w:rsidR="00991C1C">
        <w:t xml:space="preserve">, </w:t>
      </w:r>
      <w:r>
        <w:t xml:space="preserve">the above question becomes much more than an intellectual exercise. </w:t>
      </w:r>
      <w:r w:rsidR="009A5C38">
        <w:t xml:space="preserve">How they’ve </w:t>
      </w:r>
      <w:r>
        <w:t>answer</w:t>
      </w:r>
      <w:r w:rsidR="009A5C38">
        <w:t>ed</w:t>
      </w:r>
      <w:r>
        <w:t xml:space="preserve"> </w:t>
      </w:r>
      <w:r w:rsidR="0084243B">
        <w:t xml:space="preserve">this question </w:t>
      </w:r>
      <w:r>
        <w:t>has e</w:t>
      </w:r>
      <w:r w:rsidR="00991C1C">
        <w:t>ither carried the</w:t>
      </w:r>
      <w:r w:rsidR="0084243B">
        <w:t>m through the storms of</w:t>
      </w:r>
      <w:r w:rsidR="00991C1C">
        <w:t xml:space="preserve"> pe</w:t>
      </w:r>
      <w:r w:rsidR="0084243B">
        <w:t xml:space="preserve">rsecution </w:t>
      </w:r>
      <w:r>
        <w:t xml:space="preserve">and compelled them to </w:t>
      </w:r>
      <w:r w:rsidR="00CB6FBB">
        <w:t xml:space="preserve">hold to their faith with </w:t>
      </w:r>
      <w:r>
        <w:t>tremendous strength</w:t>
      </w:r>
      <w:r w:rsidR="00991C1C">
        <w:t xml:space="preserve">, </w:t>
      </w:r>
      <w:r>
        <w:t>loving the truth more than even their own lives</w:t>
      </w:r>
      <w:r w:rsidR="00991C1C">
        <w:t xml:space="preserve">, </w:t>
      </w:r>
      <w:r>
        <w:t xml:space="preserve">or to an experience of horrendous emptiness in the wake of </w:t>
      </w:r>
      <w:r w:rsidR="00991C1C">
        <w:t xml:space="preserve">a cowardly </w:t>
      </w:r>
      <w:r>
        <w:t xml:space="preserve">denial of the One who loved them and </w:t>
      </w:r>
      <w:r w:rsidR="00CB6FBB">
        <w:t xml:space="preserve">gave His all </w:t>
      </w:r>
      <w:r>
        <w:t xml:space="preserve">for them. </w:t>
      </w:r>
      <w:r w:rsidR="0084243B">
        <w:t>In recent years and throughout history, c</w:t>
      </w:r>
      <w:r w:rsidR="009A5C38">
        <w:t xml:space="preserve">ountless faithful </w:t>
      </w:r>
      <w:r>
        <w:t xml:space="preserve">overcomers have exhibited a powerful and unshakable faith in the face of indescribable evil. What kind of faith is it that carried them through the crucible they </w:t>
      </w:r>
      <w:r w:rsidR="00CB6FBB">
        <w:t>were forced to endure</w:t>
      </w:r>
      <w:r>
        <w:t>?</w:t>
      </w:r>
    </w:p>
    <w:p w:rsidR="00AB64FD" w:rsidRDefault="00AB64FD" w:rsidP="004D45F0">
      <w:pPr>
        <w:jc w:val="both"/>
      </w:pPr>
    </w:p>
    <w:p w:rsidR="00991C1C" w:rsidRDefault="00991C1C" w:rsidP="004D45F0">
      <w:pPr>
        <w:pStyle w:val="Heading2"/>
        <w:jc w:val="both"/>
      </w:pPr>
      <w:bookmarkStart w:id="75" w:name="_Toc441084017"/>
      <w:r>
        <w:t>What Are You Standing For?</w:t>
      </w:r>
      <w:bookmarkEnd w:id="75"/>
    </w:p>
    <w:p w:rsidR="00991C1C" w:rsidRDefault="00991C1C" w:rsidP="004D45F0">
      <w:pPr>
        <w:jc w:val="both"/>
      </w:pPr>
    </w:p>
    <w:p w:rsidR="004E18CE" w:rsidRDefault="00AB64FD" w:rsidP="004D45F0">
      <w:pPr>
        <w:jc w:val="both"/>
      </w:pPr>
      <w:r>
        <w:t>Jesus commissioned His church to be a light in the world so that people who have no idea who God is can be introduced to a few simple, life-changing truths:</w:t>
      </w:r>
    </w:p>
    <w:p w:rsidR="00AB64FD" w:rsidRDefault="00AB64FD" w:rsidP="004D45F0">
      <w:pPr>
        <w:jc w:val="both"/>
      </w:pPr>
    </w:p>
    <w:p w:rsidR="004E18CE" w:rsidRDefault="00AB64FD" w:rsidP="004D45F0">
      <w:pPr>
        <w:pStyle w:val="ListParagraph"/>
        <w:numPr>
          <w:ilvl w:val="0"/>
          <w:numId w:val="1"/>
        </w:numPr>
        <w:jc w:val="both"/>
      </w:pPr>
      <w:r>
        <w:t xml:space="preserve">Every man has a sin problem that makes him entirely incompatible with the </w:t>
      </w:r>
      <w:r w:rsidR="003645C5">
        <w:t xml:space="preserve">presence of the </w:t>
      </w:r>
      <w:r>
        <w:t xml:space="preserve">perfect </w:t>
      </w:r>
      <w:r w:rsidR="003645C5">
        <w:t xml:space="preserve">and holy </w:t>
      </w:r>
      <w:r>
        <w:t>God of creation</w:t>
      </w:r>
      <w:r w:rsidR="008F334C">
        <w:t>—</w:t>
      </w:r>
      <w:r w:rsidR="003645C5">
        <w:t>in this life and in</w:t>
      </w:r>
      <w:r>
        <w:t xml:space="preserve"> eternity</w:t>
      </w:r>
      <w:r w:rsidR="00CB6FBB">
        <w:t>.</w:t>
      </w:r>
    </w:p>
    <w:p w:rsidR="00AB64FD" w:rsidRDefault="00AB64FD" w:rsidP="004E18CE">
      <w:pPr>
        <w:pStyle w:val="ListParagraph"/>
        <w:ind w:left="360"/>
        <w:jc w:val="both"/>
      </w:pPr>
    </w:p>
    <w:p w:rsidR="00AB64FD" w:rsidRDefault="00AB64FD" w:rsidP="004D45F0">
      <w:pPr>
        <w:pStyle w:val="ListParagraph"/>
        <w:numPr>
          <w:ilvl w:val="0"/>
          <w:numId w:val="1"/>
        </w:numPr>
        <w:jc w:val="both"/>
      </w:pPr>
      <w:r>
        <w:lastRenderedPageBreak/>
        <w:t>God has visited planet Earth in the form of a sinless man, Jesus Christ</w:t>
      </w:r>
      <w:r w:rsidR="00CB6FBB">
        <w:t>.</w:t>
      </w:r>
      <w:r w:rsidR="00CB6FBB">
        <w:br/>
      </w:r>
    </w:p>
    <w:p w:rsidR="004E18CE" w:rsidRDefault="00AB64FD" w:rsidP="004D45F0">
      <w:pPr>
        <w:pStyle w:val="ListParagraph"/>
        <w:numPr>
          <w:ilvl w:val="0"/>
          <w:numId w:val="1"/>
        </w:numPr>
        <w:jc w:val="both"/>
      </w:pPr>
      <w:r>
        <w:t xml:space="preserve">Jesus willingly gave </w:t>
      </w:r>
      <w:r w:rsidR="008F334C">
        <w:t xml:space="preserve">Himself </w:t>
      </w:r>
      <w:r>
        <w:t xml:space="preserve">to </w:t>
      </w:r>
      <w:r w:rsidR="00812CAD">
        <w:t xml:space="preserve">prolonged abuse and torture followed by a </w:t>
      </w:r>
      <w:r>
        <w:t xml:space="preserve">horrendous death </w:t>
      </w:r>
      <w:r w:rsidR="00812CAD">
        <w:t>by crucifixion so that His blood sacrifice c</w:t>
      </w:r>
      <w:r>
        <w:t>ould become the solution to our sin problem</w:t>
      </w:r>
      <w:r w:rsidR="00812CAD">
        <w:t xml:space="preserve">. He offered his own life as a </w:t>
      </w:r>
      <w:r w:rsidR="00991C1C">
        <w:t>substitutionary payment for our crimes against God</w:t>
      </w:r>
      <w:r>
        <w:t xml:space="preserve">. When </w:t>
      </w:r>
      <w:r w:rsidR="008F334C">
        <w:t xml:space="preserve">we </w:t>
      </w:r>
      <w:r>
        <w:t xml:space="preserve">accept His gift, He </w:t>
      </w:r>
      <w:r w:rsidR="00991C1C">
        <w:t xml:space="preserve">removes the </w:t>
      </w:r>
      <w:r w:rsidR="00812CAD">
        <w:t xml:space="preserve">looming </w:t>
      </w:r>
      <w:r w:rsidR="00991C1C">
        <w:t xml:space="preserve">sentence of </w:t>
      </w:r>
      <w:r w:rsidR="00812CAD">
        <w:t xml:space="preserve">judgement and punishment against us </w:t>
      </w:r>
      <w:r w:rsidR="00CB6FBB">
        <w:t xml:space="preserve">and </w:t>
      </w:r>
      <w:r w:rsidR="00812CAD">
        <w:t xml:space="preserve">freely </w:t>
      </w:r>
      <w:r w:rsidR="00CB6FBB">
        <w:t xml:space="preserve">gives us his </w:t>
      </w:r>
      <w:r w:rsidR="00812CAD">
        <w:t xml:space="preserve">perfect </w:t>
      </w:r>
      <w:r w:rsidR="00CB6FBB">
        <w:t>righteousness</w:t>
      </w:r>
      <w:r w:rsidR="00991C1C">
        <w:t xml:space="preserve"> </w:t>
      </w:r>
      <w:r w:rsidR="00812CAD">
        <w:t xml:space="preserve">(right standing with God) </w:t>
      </w:r>
      <w:r w:rsidR="00991C1C">
        <w:t>in exchange</w:t>
      </w:r>
      <w:r w:rsidR="00CB6FBB">
        <w:t xml:space="preserve">. </w:t>
      </w:r>
    </w:p>
    <w:p w:rsidR="00AB64FD" w:rsidRDefault="00AB64FD" w:rsidP="004E18CE">
      <w:pPr>
        <w:pStyle w:val="ListParagraph"/>
        <w:ind w:left="360"/>
        <w:jc w:val="both"/>
      </w:pPr>
    </w:p>
    <w:p w:rsidR="00AB64FD" w:rsidRDefault="00991C1C" w:rsidP="004D45F0">
      <w:pPr>
        <w:pStyle w:val="ListParagraph"/>
        <w:numPr>
          <w:ilvl w:val="0"/>
          <w:numId w:val="1"/>
        </w:numPr>
        <w:jc w:val="both"/>
      </w:pPr>
      <w:r>
        <w:t>O</w:t>
      </w:r>
      <w:r w:rsidR="00AB64FD">
        <w:t xml:space="preserve">ur sin problem </w:t>
      </w:r>
      <w:r>
        <w:t xml:space="preserve">having been </w:t>
      </w:r>
      <w:r w:rsidR="008F2D38">
        <w:t>resolved</w:t>
      </w:r>
      <w:r w:rsidR="009A5C38">
        <w:t xml:space="preserve"> through Christ’s offering</w:t>
      </w:r>
      <w:r w:rsidR="00AB64FD">
        <w:t xml:space="preserve">, we </w:t>
      </w:r>
      <w:r w:rsidR="008F2D38">
        <w:t xml:space="preserve">are </w:t>
      </w:r>
      <w:r>
        <w:t xml:space="preserve">then </w:t>
      </w:r>
      <w:r w:rsidR="008F2D38">
        <w:t>invited to enjoy full access to intimacy with the Father</w:t>
      </w:r>
      <w:r w:rsidR="009A5C38">
        <w:t>,</w:t>
      </w:r>
      <w:r w:rsidR="00AB64FD">
        <w:t xml:space="preserve"> now </w:t>
      </w:r>
      <w:r w:rsidR="008F2D38">
        <w:t xml:space="preserve">in this life </w:t>
      </w:r>
      <w:r w:rsidR="00AB64FD">
        <w:t>and for all of eternity.</w:t>
      </w:r>
      <w:r>
        <w:t xml:space="preserve"> Wow!</w:t>
      </w:r>
      <w:r w:rsidR="009A5C38">
        <w:t xml:space="preserve"> If you have experienced the power of this reality, you know you have been forever changed.</w:t>
      </w:r>
    </w:p>
    <w:p w:rsidR="00AB64FD" w:rsidRDefault="00AB64FD" w:rsidP="004D45F0">
      <w:pPr>
        <w:jc w:val="both"/>
      </w:pPr>
    </w:p>
    <w:p w:rsidR="004E18CE" w:rsidRDefault="00AB64FD" w:rsidP="004D45F0">
      <w:pPr>
        <w:jc w:val="both"/>
      </w:pPr>
      <w:r>
        <w:t>What ought to be happening then</w:t>
      </w:r>
      <w:r w:rsidR="008F2D38">
        <w:t>,</w:t>
      </w:r>
      <w:r>
        <w:t xml:space="preserve"> is that </w:t>
      </w:r>
      <w:r w:rsidR="003655D6">
        <w:t xml:space="preserve">believing </w:t>
      </w:r>
      <w:r>
        <w:t>students in high school</w:t>
      </w:r>
      <w:r w:rsidR="004E18CE">
        <w:t>s</w:t>
      </w:r>
      <w:r>
        <w:t xml:space="preserve"> and college</w:t>
      </w:r>
      <w:r w:rsidR="004E18CE">
        <w:t>s</w:t>
      </w:r>
      <w:r>
        <w:t xml:space="preserve"> are influencing their peers and introducing them to the above truths by their words and the example of their radically different lives</w:t>
      </w:r>
      <w:r w:rsidR="00403FA1">
        <w:t>—</w:t>
      </w:r>
      <w:r>
        <w:t>and having a great time doing</w:t>
      </w:r>
      <w:r w:rsidR="004C20B0">
        <w:t xml:space="preserve"> it. For the most part, this has</w:t>
      </w:r>
      <w:r>
        <w:t xml:space="preserve"> not been happening. Instead, the </w:t>
      </w:r>
      <w:r w:rsidR="008F2D38">
        <w:t xml:space="preserve">very </w:t>
      </w:r>
      <w:r>
        <w:t xml:space="preserve">opposite is occurring. The culture has been </w:t>
      </w:r>
      <w:r w:rsidR="00812CAD">
        <w:t xml:space="preserve">quite successful at </w:t>
      </w:r>
      <w:r>
        <w:t xml:space="preserve">convincing our high school and college students that the above truths are shallow, religious fairytales. As a result, Christian students between the ages of 15 and 25 are being de-converted </w:t>
      </w:r>
      <w:r w:rsidR="00812CAD">
        <w:t xml:space="preserve">(like Dr. </w:t>
      </w:r>
      <w:proofErr w:type="spellStart"/>
      <w:r w:rsidR="00812CAD">
        <w:t>Provine</w:t>
      </w:r>
      <w:proofErr w:type="spellEnd"/>
      <w:r w:rsidR="00812CAD">
        <w:t xml:space="preserve">) </w:t>
      </w:r>
      <w:r>
        <w:t>and leaving the church at an alarming rate. The world is winning and the church in America is, for the most part, dying a slow death. Within a few short years</w:t>
      </w:r>
      <w:r w:rsidR="00883BCF">
        <w:t xml:space="preserve"> she will face extinction if this</w:t>
      </w:r>
      <w:r>
        <w:t xml:space="preserve"> trend is not reversed.</w:t>
      </w:r>
    </w:p>
    <w:p w:rsidR="00AB64FD" w:rsidRDefault="00AB64FD" w:rsidP="004D45F0">
      <w:pPr>
        <w:jc w:val="both"/>
      </w:pPr>
    </w:p>
    <w:p w:rsidR="00FB5AE3" w:rsidRDefault="00883BCF" w:rsidP="004D45F0">
      <w:pPr>
        <w:jc w:val="both"/>
      </w:pPr>
      <w:r>
        <w:t>Now…</w:t>
      </w:r>
      <w:r w:rsidR="00FB5AE3">
        <w:t xml:space="preserve"> t</w:t>
      </w:r>
      <w:r w:rsidR="00AB64FD">
        <w:t xml:space="preserve">ake a minute to </w:t>
      </w:r>
      <w:r>
        <w:t xml:space="preserve">ponder </w:t>
      </w:r>
      <w:r w:rsidR="00AB64FD">
        <w:t xml:space="preserve">a vital and fundamental question: </w:t>
      </w:r>
    </w:p>
    <w:p w:rsidR="00FB5AE3" w:rsidRDefault="00FB5AE3" w:rsidP="004D45F0">
      <w:pPr>
        <w:jc w:val="both"/>
      </w:pPr>
    </w:p>
    <w:p w:rsidR="00AB64FD" w:rsidRDefault="00AB64FD" w:rsidP="004E18CE">
      <w:pPr>
        <w:ind w:left="288"/>
        <w:jc w:val="both"/>
        <w:rPr>
          <w:b/>
          <w:i/>
        </w:rPr>
      </w:pPr>
      <w:r w:rsidRPr="00327377">
        <w:rPr>
          <w:b/>
          <w:i/>
        </w:rPr>
        <w:t xml:space="preserve">What is </w:t>
      </w:r>
      <w:r>
        <w:rPr>
          <w:b/>
          <w:i/>
        </w:rPr>
        <w:t xml:space="preserve">my </w:t>
      </w:r>
      <w:r w:rsidRPr="00327377">
        <w:rPr>
          <w:b/>
          <w:i/>
        </w:rPr>
        <w:t>faith based on?</w:t>
      </w:r>
    </w:p>
    <w:p w:rsidR="00FB5AE3" w:rsidRPr="00327377" w:rsidRDefault="00FB5AE3" w:rsidP="004D45F0">
      <w:pPr>
        <w:ind w:left="720"/>
        <w:jc w:val="both"/>
        <w:rPr>
          <w:b/>
          <w:i/>
        </w:rPr>
      </w:pPr>
    </w:p>
    <w:p w:rsidR="00AB64FD" w:rsidRDefault="00812CAD" w:rsidP="004D45F0">
      <w:pPr>
        <w:jc w:val="both"/>
      </w:pPr>
      <w:r>
        <w:t>B</w:t>
      </w:r>
      <w:r w:rsidR="00AB64FD">
        <w:t xml:space="preserve">oil your answer down to one word or a short sentence. </w:t>
      </w:r>
    </w:p>
    <w:p w:rsidR="00AB64FD" w:rsidRDefault="00AB64FD" w:rsidP="004D45F0">
      <w:pPr>
        <w:jc w:val="both"/>
      </w:pPr>
    </w:p>
    <w:p w:rsidR="00883BCF" w:rsidRDefault="00AB64FD" w:rsidP="004D45F0">
      <w:pPr>
        <w:jc w:val="both"/>
      </w:pPr>
      <w:r>
        <w:lastRenderedPageBreak/>
        <w:t xml:space="preserve">Based on his writings, I </w:t>
      </w:r>
      <w:r w:rsidR="008F2D38">
        <w:t xml:space="preserve">suggest </w:t>
      </w:r>
      <w:r>
        <w:t>that the Apostle Paul’s answer to this question</w:t>
      </w:r>
      <w:r>
        <w:rPr>
          <w:i/>
        </w:rPr>
        <w:t xml:space="preserve"> </w:t>
      </w:r>
      <w:r>
        <w:t>would be short and simple. I think he would say something like</w:t>
      </w:r>
      <w:r w:rsidR="00AD24CD">
        <w:t>,</w:t>
      </w:r>
      <w:r>
        <w:t xml:space="preserve"> </w:t>
      </w:r>
    </w:p>
    <w:p w:rsidR="00883BCF" w:rsidRDefault="00883BCF" w:rsidP="004D45F0">
      <w:pPr>
        <w:jc w:val="both"/>
      </w:pPr>
    </w:p>
    <w:p w:rsidR="00883BCF" w:rsidRDefault="00AD24CD" w:rsidP="004E18CE">
      <w:pPr>
        <w:ind w:left="288"/>
        <w:jc w:val="both"/>
        <w:rPr>
          <w:b/>
        </w:rPr>
      </w:pPr>
      <w:r>
        <w:t>“</w:t>
      </w:r>
      <w:r w:rsidR="00AB64FD">
        <w:rPr>
          <w:b/>
        </w:rPr>
        <w:t>My faith is based on fact.</w:t>
      </w:r>
      <w:r w:rsidR="00324650">
        <w:rPr>
          <w:b/>
        </w:rPr>
        <w:t xml:space="preserve"> </w:t>
      </w:r>
      <w:r w:rsidR="00AB64FD">
        <w:rPr>
          <w:b/>
        </w:rPr>
        <w:t xml:space="preserve">Because the </w:t>
      </w:r>
      <w:r w:rsidR="008F2D38">
        <w:rPr>
          <w:b/>
        </w:rPr>
        <w:t xml:space="preserve">historical </w:t>
      </w:r>
      <w:r w:rsidR="00AB64FD">
        <w:rPr>
          <w:b/>
        </w:rPr>
        <w:t>fact of the resurrection of Jesus Christ from the dead will never change, my faith also will never change.</w:t>
      </w:r>
      <w:r>
        <w:rPr>
          <w:b/>
        </w:rPr>
        <w:t>”</w:t>
      </w:r>
      <w:r w:rsidR="00AB64FD">
        <w:rPr>
          <w:b/>
        </w:rPr>
        <w:t xml:space="preserve"> </w:t>
      </w:r>
    </w:p>
    <w:p w:rsidR="00883BCF" w:rsidRDefault="00883BCF" w:rsidP="004D45F0">
      <w:pPr>
        <w:jc w:val="both"/>
        <w:rPr>
          <w:b/>
        </w:rPr>
      </w:pPr>
    </w:p>
    <w:p w:rsidR="00AB64FD" w:rsidRDefault="00AB64FD" w:rsidP="004D45F0">
      <w:pPr>
        <w:jc w:val="both"/>
      </w:pPr>
      <w:r>
        <w:t>Paul</w:t>
      </w:r>
      <w:r w:rsidR="00324650">
        <w:t xml:space="preserve"> had an immovable </w:t>
      </w:r>
      <w:r>
        <w:t xml:space="preserve">conviction of an infallible fact </w:t>
      </w:r>
      <w:r w:rsidR="00324650">
        <w:t xml:space="preserve">of </w:t>
      </w:r>
      <w:r>
        <w:t>history, but this was also a fact that he had experienced in a deeply personal way</w:t>
      </w:r>
      <w:r w:rsidR="009C76A7">
        <w:t xml:space="preserve"> due to his face</w:t>
      </w:r>
      <w:r w:rsidR="009C76A7">
        <w:softHyphen/>
        <w:t>-to-face encounter with the resurrected Christ</w:t>
      </w:r>
      <w:r>
        <w:t xml:space="preserve">. </w:t>
      </w:r>
      <w:r w:rsidR="00324650">
        <w:t xml:space="preserve">Subsequently, </w:t>
      </w:r>
      <w:r>
        <w:t xml:space="preserve">Paul sacrificed a lucrative career and a position of high social status in order to live a life true to </w:t>
      </w:r>
      <w:r w:rsidR="009C76A7">
        <w:t xml:space="preserve">the </w:t>
      </w:r>
      <w:r w:rsidR="00324650">
        <w:t xml:space="preserve">God that </w:t>
      </w:r>
      <w:r>
        <w:t>he knew to be real</w:t>
      </w:r>
      <w:r w:rsidR="00324650">
        <w:t xml:space="preserve">. His commitment resulted in a lifetime of </w:t>
      </w:r>
      <w:r w:rsidR="008F2D38">
        <w:t xml:space="preserve">personal </w:t>
      </w:r>
      <w:r>
        <w:t xml:space="preserve">hardship and </w:t>
      </w:r>
      <w:r w:rsidR="00324650">
        <w:t xml:space="preserve">extensive </w:t>
      </w:r>
      <w:r>
        <w:t xml:space="preserve">suffering. He had encountered the </w:t>
      </w:r>
      <w:r w:rsidR="009C76A7">
        <w:t xml:space="preserve">risen </w:t>
      </w:r>
      <w:r>
        <w:t xml:space="preserve">Christ and </w:t>
      </w:r>
      <w:r w:rsidR="009C76A7">
        <w:t xml:space="preserve">had </w:t>
      </w:r>
      <w:r>
        <w:t>become 150% convinced that he had risen from the dead</w:t>
      </w:r>
      <w:r w:rsidR="009C76A7">
        <w:t>. I</w:t>
      </w:r>
      <w:r>
        <w:t xml:space="preserve">n the end, for his allegiance to this fact He willingly gave </w:t>
      </w:r>
      <w:r w:rsidR="009C76A7">
        <w:t>h</w:t>
      </w:r>
      <w:r w:rsidR="00AD24CD">
        <w:t xml:space="preserve">is </w:t>
      </w:r>
      <w:r>
        <w:t>life</w:t>
      </w:r>
      <w:r w:rsidR="008F2D38">
        <w:t xml:space="preserve"> and died as a Christian martyr</w:t>
      </w:r>
      <w:r>
        <w:t xml:space="preserve">. </w:t>
      </w:r>
    </w:p>
    <w:p w:rsidR="00324650" w:rsidRDefault="00324650" w:rsidP="004D45F0">
      <w:pPr>
        <w:jc w:val="both"/>
      </w:pPr>
    </w:p>
    <w:p w:rsidR="004E18CE" w:rsidRDefault="00324650" w:rsidP="004D45F0">
      <w:pPr>
        <w:jc w:val="both"/>
      </w:pPr>
      <w:r>
        <w:t>To summarize, Paul’s amazing life and deep commitment resulted from two primary ingredients:</w:t>
      </w:r>
    </w:p>
    <w:p w:rsidR="00324650" w:rsidRDefault="00324650" w:rsidP="004D45F0">
      <w:pPr>
        <w:jc w:val="both"/>
      </w:pPr>
    </w:p>
    <w:p w:rsidR="00324650" w:rsidRDefault="00324650" w:rsidP="00FC1F5E">
      <w:pPr>
        <w:pStyle w:val="ListParagraph"/>
        <w:numPr>
          <w:ilvl w:val="0"/>
          <w:numId w:val="33"/>
        </w:numPr>
        <w:jc w:val="both"/>
      </w:pPr>
      <w:r>
        <w:t>The historical fact of the resurrection of Christ, the ultimate proof that Jesus was indeed “God made known in the flesh” (see 1 Timothy 3:16)</w:t>
      </w:r>
    </w:p>
    <w:p w:rsidR="00324650" w:rsidRPr="005D6F42" w:rsidRDefault="00324650" w:rsidP="00FC1F5E">
      <w:pPr>
        <w:pStyle w:val="ListParagraph"/>
        <w:numPr>
          <w:ilvl w:val="0"/>
          <w:numId w:val="33"/>
        </w:numPr>
        <w:jc w:val="both"/>
      </w:pPr>
      <w:r>
        <w:t>Paul’s personal, powerful and undeniable encounter with the resurrected Christ.</w:t>
      </w:r>
    </w:p>
    <w:p w:rsidR="00AB64FD" w:rsidRPr="00A553AB" w:rsidRDefault="00AB64FD" w:rsidP="004D45F0">
      <w:pPr>
        <w:jc w:val="both"/>
      </w:pPr>
    </w:p>
    <w:p w:rsidR="00AB64FD" w:rsidRDefault="00AB64FD" w:rsidP="004D45F0">
      <w:pPr>
        <w:jc w:val="both"/>
      </w:pPr>
      <w:r>
        <w:t xml:space="preserve">I have written this book in order to </w:t>
      </w:r>
      <w:r w:rsidR="00DF120B">
        <w:t xml:space="preserve">inform the </w:t>
      </w:r>
      <w:r w:rsidR="00AB560D">
        <w:t xml:space="preserve">reader </w:t>
      </w:r>
      <w:r w:rsidR="00DF120B">
        <w:t xml:space="preserve">that a position of faith is an educated and scientifically </w:t>
      </w:r>
      <w:r w:rsidR="00AB560D">
        <w:t>sound and defendable viewpoint. I have also written</w:t>
      </w:r>
      <w:r w:rsidR="00DF120B">
        <w:t xml:space="preserve"> to </w:t>
      </w:r>
      <w:r>
        <w:t xml:space="preserve">arm Christian parents and students not only to win the battle for their faith that is raging in our </w:t>
      </w:r>
      <w:r w:rsidR="00DF120B">
        <w:t>society</w:t>
      </w:r>
      <w:r>
        <w:t xml:space="preserve">, but </w:t>
      </w:r>
      <w:r w:rsidR="00DF120B">
        <w:t xml:space="preserve">also </w:t>
      </w:r>
      <w:r>
        <w:t xml:space="preserve">to give them information </w:t>
      </w:r>
      <w:r w:rsidR="00DF120B">
        <w:t xml:space="preserve">so </w:t>
      </w:r>
      <w:r w:rsidR="00AB560D">
        <w:t>t</w:t>
      </w:r>
      <w:r w:rsidR="00DF120B">
        <w:t xml:space="preserve">hat they can </w:t>
      </w:r>
      <w:r>
        <w:t xml:space="preserve">unashamedly influence their peers and their educators toward </w:t>
      </w:r>
      <w:r w:rsidR="008F2D38">
        <w:t>a reliable and</w:t>
      </w:r>
      <w:r>
        <w:t xml:space="preserve"> credible faith based on </w:t>
      </w:r>
      <w:r w:rsidRPr="000016BA">
        <w:rPr>
          <w:b/>
          <w:i/>
        </w:rPr>
        <w:t>fact</w:t>
      </w:r>
      <w:r>
        <w:t xml:space="preserve">. </w:t>
      </w:r>
    </w:p>
    <w:p w:rsidR="00AB64FD" w:rsidRDefault="00AB64FD" w:rsidP="004D45F0">
      <w:pPr>
        <w:jc w:val="both"/>
      </w:pPr>
    </w:p>
    <w:p w:rsidR="00AB64FD" w:rsidRDefault="00AB64FD" w:rsidP="004D45F0">
      <w:pPr>
        <w:keepNext/>
        <w:keepLines/>
        <w:jc w:val="both"/>
      </w:pPr>
      <w:r>
        <w:lastRenderedPageBreak/>
        <w:t xml:space="preserve">The </w:t>
      </w:r>
      <w:r w:rsidR="00DF120B">
        <w:t xml:space="preserve">strategy for </w:t>
      </w:r>
      <w:r w:rsidR="00AB560D">
        <w:t xml:space="preserve">impacting others </w:t>
      </w:r>
      <w:r>
        <w:t>is simple:</w:t>
      </w:r>
    </w:p>
    <w:p w:rsidR="001B431A" w:rsidRDefault="00AB64FD" w:rsidP="00FC1F5E">
      <w:pPr>
        <w:pStyle w:val="ListParagraph"/>
        <w:keepNext/>
        <w:keepLines/>
        <w:numPr>
          <w:ilvl w:val="0"/>
          <w:numId w:val="32"/>
        </w:numPr>
        <w:jc w:val="both"/>
      </w:pPr>
      <w:r>
        <w:t>Learn something</w:t>
      </w:r>
    </w:p>
    <w:p w:rsidR="001B431A" w:rsidRDefault="00AB64FD" w:rsidP="00FC1F5E">
      <w:pPr>
        <w:pStyle w:val="ListParagraph"/>
        <w:keepNext/>
        <w:keepLines/>
        <w:numPr>
          <w:ilvl w:val="0"/>
          <w:numId w:val="32"/>
        </w:numPr>
        <w:jc w:val="both"/>
      </w:pPr>
      <w:r>
        <w:t>Influence someone</w:t>
      </w:r>
    </w:p>
    <w:p w:rsidR="00AB64FD" w:rsidRDefault="00AB64FD" w:rsidP="004D45F0">
      <w:pPr>
        <w:jc w:val="both"/>
      </w:pPr>
    </w:p>
    <w:p w:rsidR="00DF120B" w:rsidRDefault="00DF120B" w:rsidP="004D45F0">
      <w:pPr>
        <w:jc w:val="both"/>
      </w:pPr>
    </w:p>
    <w:p w:rsidR="00CC39FE" w:rsidRDefault="00CC39FE" w:rsidP="004D45F0">
      <w:pPr>
        <w:jc w:val="both"/>
      </w:pPr>
      <w:r>
        <w:t>In our present culture with it</w:t>
      </w:r>
      <w:r w:rsidR="008F2D38">
        <w:t xml:space="preserve">s </w:t>
      </w:r>
      <w:r w:rsidR="00DF120B">
        <w:t xml:space="preserve">largely </w:t>
      </w:r>
      <w:r w:rsidR="008F2D38">
        <w:t>atheism-</w:t>
      </w:r>
      <w:r>
        <w:t xml:space="preserve">based </w:t>
      </w:r>
      <w:r w:rsidR="00DF120B">
        <w:t xml:space="preserve">educational </w:t>
      </w:r>
      <w:r>
        <w:t>curricula, we are being systematically indoctrinated with such ideas as:</w:t>
      </w:r>
      <w:r w:rsidR="00DF120B">
        <w:br/>
      </w:r>
    </w:p>
    <w:p w:rsidR="004E18CE" w:rsidRDefault="00CC39FE" w:rsidP="00FC1F5E">
      <w:pPr>
        <w:pStyle w:val="ListParagraph"/>
        <w:numPr>
          <w:ilvl w:val="0"/>
          <w:numId w:val="31"/>
        </w:numPr>
        <w:jc w:val="both"/>
      </w:pPr>
      <w:r>
        <w:t xml:space="preserve">Science has disproven the existence of </w:t>
      </w:r>
      <w:r w:rsidR="00950318">
        <w:t>God and displaced any need for H</w:t>
      </w:r>
      <w:r>
        <w:t xml:space="preserve">im </w:t>
      </w:r>
      <w:r w:rsidR="00950318">
        <w:t xml:space="preserve">when addressing </w:t>
      </w:r>
      <w:r>
        <w:t>the vital questions of life</w:t>
      </w:r>
      <w:r w:rsidR="00950318">
        <w:t xml:space="preserve"> (</w:t>
      </w:r>
      <w:r w:rsidR="00DF120B">
        <w:t xml:space="preserve">e.g., </w:t>
      </w:r>
      <w:r w:rsidR="00950318">
        <w:t xml:space="preserve">Why </w:t>
      </w:r>
      <w:r w:rsidR="00DF120B">
        <w:t>am I here? How can I find my purpose in life? What will happen to me after I die?</w:t>
      </w:r>
      <w:r w:rsidR="00950318">
        <w:t>)</w:t>
      </w:r>
      <w:r w:rsidR="00AD24CD">
        <w:t>.</w:t>
      </w:r>
    </w:p>
    <w:p w:rsidR="001B431A" w:rsidRDefault="001B431A" w:rsidP="004E18CE">
      <w:pPr>
        <w:pStyle w:val="ListParagraph"/>
        <w:ind w:left="648"/>
        <w:jc w:val="both"/>
      </w:pPr>
    </w:p>
    <w:p w:rsidR="001B431A" w:rsidRDefault="00CC39FE" w:rsidP="00FC1F5E">
      <w:pPr>
        <w:pStyle w:val="ListParagraph"/>
        <w:numPr>
          <w:ilvl w:val="0"/>
          <w:numId w:val="31"/>
        </w:numPr>
        <w:jc w:val="both"/>
      </w:pPr>
      <w:r>
        <w:t>Science and faith are mutually exclusive opposites</w:t>
      </w:r>
      <w:r w:rsidR="00AD24CD">
        <w:t>.</w:t>
      </w:r>
      <w:r w:rsidR="008F2D38">
        <w:br/>
      </w:r>
    </w:p>
    <w:p w:rsidR="004E18CE" w:rsidRDefault="00DF120B" w:rsidP="00FC1F5E">
      <w:pPr>
        <w:pStyle w:val="ListParagraph"/>
        <w:numPr>
          <w:ilvl w:val="0"/>
          <w:numId w:val="31"/>
        </w:numPr>
        <w:jc w:val="both"/>
      </w:pPr>
      <w:r>
        <w:t>Having f</w:t>
      </w:r>
      <w:r w:rsidR="003655D6">
        <w:t>aith in a C</w:t>
      </w:r>
      <w:r w:rsidR="00CC39FE">
        <w:t xml:space="preserve">reator is </w:t>
      </w:r>
      <w:r>
        <w:t xml:space="preserve">a </w:t>
      </w:r>
      <w:r w:rsidR="00CC39FE">
        <w:t>simplistic, antiquated, unrealistic</w:t>
      </w:r>
      <w:r w:rsidR="00A63FCF">
        <w:t xml:space="preserve">, </w:t>
      </w:r>
      <w:r w:rsidR="00CC39FE">
        <w:t>childish</w:t>
      </w:r>
      <w:r w:rsidR="00A63FCF">
        <w:t xml:space="preserve"> and </w:t>
      </w:r>
      <w:r w:rsidR="00FF6F93">
        <w:t>backward (or non-</w:t>
      </w:r>
      <w:r>
        <w:t>progressive) mindset</w:t>
      </w:r>
      <w:r w:rsidR="00AD24CD">
        <w:t>.</w:t>
      </w:r>
    </w:p>
    <w:p w:rsidR="001B431A" w:rsidRDefault="001B431A" w:rsidP="004E18CE">
      <w:pPr>
        <w:pStyle w:val="ListParagraph"/>
        <w:ind w:left="648"/>
        <w:jc w:val="both"/>
      </w:pPr>
    </w:p>
    <w:p w:rsidR="001B431A" w:rsidRDefault="00CC39FE" w:rsidP="00FC1F5E">
      <w:pPr>
        <w:pStyle w:val="ListParagraph"/>
        <w:numPr>
          <w:ilvl w:val="0"/>
          <w:numId w:val="31"/>
        </w:numPr>
        <w:jc w:val="both"/>
      </w:pPr>
      <w:r>
        <w:t>Dissention from the</w:t>
      </w:r>
      <w:r w:rsidR="008F2D38">
        <w:t xml:space="preserve"> accepted </w:t>
      </w:r>
      <w:r w:rsidR="00F30E7D">
        <w:t>worldview</w:t>
      </w:r>
      <w:r w:rsidR="008F2D38">
        <w:t xml:space="preserve"> (evolution and</w:t>
      </w:r>
      <w:r>
        <w:t xml:space="preserve"> atheism) </w:t>
      </w:r>
      <w:r w:rsidR="003655D6">
        <w:t xml:space="preserve">is responsible for the hindering scientific advancement and achievement and </w:t>
      </w:r>
      <w:r w:rsidR="00FF6F93">
        <w:t xml:space="preserve">therefore </w:t>
      </w:r>
      <w:r w:rsidR="003655D6">
        <w:t>should not be tolerated</w:t>
      </w:r>
      <w:r w:rsidR="007363B4">
        <w:t>.</w:t>
      </w:r>
      <w:r w:rsidR="008F2D38">
        <w:br/>
      </w:r>
    </w:p>
    <w:p w:rsidR="00FF6F93" w:rsidRDefault="003655D6" w:rsidP="00FC1F5E">
      <w:pPr>
        <w:pStyle w:val="ListParagraph"/>
        <w:numPr>
          <w:ilvl w:val="0"/>
          <w:numId w:val="31"/>
        </w:numPr>
        <w:jc w:val="both"/>
      </w:pPr>
      <w:r>
        <w:t xml:space="preserve">Adherents to the commonly accepted worldview </w:t>
      </w:r>
      <w:r w:rsidR="00FF6F93">
        <w:t xml:space="preserve">(e.g., public educators, governmental officials and agencies, college professors, </w:t>
      </w:r>
      <w:proofErr w:type="spellStart"/>
      <w:r w:rsidR="00FF6F93">
        <w:t>etc</w:t>
      </w:r>
      <w:proofErr w:type="spellEnd"/>
      <w:r w:rsidR="00FF6F93">
        <w:t xml:space="preserve">) </w:t>
      </w:r>
      <w:r>
        <w:t xml:space="preserve">have the right to determine what parents </w:t>
      </w:r>
      <w:r w:rsidR="00FF6F93">
        <w:t xml:space="preserve">holding </w:t>
      </w:r>
      <w:r>
        <w:t xml:space="preserve">opposing </w:t>
      </w:r>
      <w:r w:rsidR="00F30E7D">
        <w:t>worldview</w:t>
      </w:r>
      <w:r>
        <w:t xml:space="preserve">s </w:t>
      </w:r>
      <w:r w:rsidR="008F2D38">
        <w:t xml:space="preserve">are allowed to teach their </w:t>
      </w:r>
      <w:r w:rsidR="00FF6F93">
        <w:t xml:space="preserve">own </w:t>
      </w:r>
      <w:r w:rsidR="008F2D38">
        <w:t>children</w:t>
      </w:r>
      <w:r w:rsidR="00A63FCF">
        <w:t>,</w:t>
      </w:r>
      <w:r w:rsidR="008F2D38">
        <w:t xml:space="preserve"> presumably</w:t>
      </w:r>
      <w:r>
        <w:t xml:space="preserve"> because their position is more intelligent and better for the good of </w:t>
      </w:r>
      <w:r w:rsidR="008F2D38">
        <w:t>society</w:t>
      </w:r>
      <w:r w:rsidR="007363B4">
        <w:t>.</w:t>
      </w:r>
    </w:p>
    <w:p w:rsidR="001B431A" w:rsidRDefault="001B431A" w:rsidP="00FF6F93">
      <w:pPr>
        <w:pStyle w:val="ListParagraph"/>
        <w:ind w:left="648"/>
        <w:jc w:val="both"/>
      </w:pPr>
    </w:p>
    <w:p w:rsidR="003655D6" w:rsidRDefault="003655D6" w:rsidP="004D45F0">
      <w:pPr>
        <w:jc w:val="both"/>
      </w:pPr>
      <w:proofErr w:type="gramStart"/>
      <w:r>
        <w:t>Freedom of religion and “</w:t>
      </w:r>
      <w:r w:rsidRPr="003655D6">
        <w:t>firm reliance on the protection of divine Providence</w:t>
      </w:r>
      <w:r>
        <w:t xml:space="preserve">” </w:t>
      </w:r>
      <w:r w:rsidR="00DF120B">
        <w:t xml:space="preserve">have been </w:t>
      </w:r>
      <w:r>
        <w:t xml:space="preserve">the </w:t>
      </w:r>
      <w:r w:rsidR="00DF120B">
        <w:t xml:space="preserve">foundational </w:t>
      </w:r>
      <w:r w:rsidR="00082861">
        <w:t xml:space="preserve">principles </w:t>
      </w:r>
      <w:r>
        <w:t xml:space="preserve">of </w:t>
      </w:r>
      <w:r w:rsidR="00DF120B">
        <w:t>our country</w:t>
      </w:r>
      <w:r w:rsidR="008F2D38">
        <w:t xml:space="preserve"> </w:t>
      </w:r>
      <w:r>
        <w:t xml:space="preserve">and essential elements </w:t>
      </w:r>
      <w:r w:rsidR="00FF6473">
        <w:t>of</w:t>
      </w:r>
      <w:r>
        <w:t xml:space="preserve"> the greatness of </w:t>
      </w:r>
      <w:r w:rsidR="007363B4">
        <w:t>“</w:t>
      </w:r>
      <w:r>
        <w:t>America the Beautiful.</w:t>
      </w:r>
      <w:r w:rsidR="007363B4">
        <w:t>”</w:t>
      </w:r>
      <w:proofErr w:type="gramEnd"/>
      <w:r>
        <w:t xml:space="preserve"> Unless we </w:t>
      </w:r>
      <w:r w:rsidR="008F2D38">
        <w:t>begin raising a</w:t>
      </w:r>
      <w:r>
        <w:t xml:space="preserve"> generation of young citizens prepared to </w:t>
      </w:r>
      <w:r w:rsidR="00082861">
        <w:t xml:space="preserve">stand up against the false science </w:t>
      </w:r>
      <w:r w:rsidR="00602BB6">
        <w:t xml:space="preserve">and indoctrination </w:t>
      </w:r>
      <w:r>
        <w:t>agenda</w:t>
      </w:r>
      <w:r w:rsidR="00082861">
        <w:t>s of the atheists and evolutionists</w:t>
      </w:r>
      <w:r w:rsidR="00783DD6">
        <w:t>,</w:t>
      </w:r>
      <w:r>
        <w:t xml:space="preserve"> our country will continue its </w:t>
      </w:r>
      <w:r w:rsidR="00082861">
        <w:t xml:space="preserve">rapid </w:t>
      </w:r>
      <w:r>
        <w:t>decline into moral and economic disarray.</w:t>
      </w:r>
    </w:p>
    <w:p w:rsidR="003655D6" w:rsidRDefault="003655D6" w:rsidP="004D45F0">
      <w:pPr>
        <w:jc w:val="both"/>
      </w:pPr>
    </w:p>
    <w:p w:rsidR="00082861" w:rsidRDefault="003655D6" w:rsidP="004D45F0">
      <w:pPr>
        <w:jc w:val="both"/>
      </w:pPr>
      <w:r>
        <w:lastRenderedPageBreak/>
        <w:t>So come on</w:t>
      </w:r>
      <w:r w:rsidR="00E44702">
        <w:t>. Now it’s up to you…</w:t>
      </w:r>
      <w:r w:rsidR="008F2D38">
        <w:t xml:space="preserve">   </w:t>
      </w:r>
    </w:p>
    <w:p w:rsidR="00E44702" w:rsidRDefault="00E44702" w:rsidP="004D45F0">
      <w:pPr>
        <w:jc w:val="both"/>
      </w:pPr>
    </w:p>
    <w:p w:rsidR="00082861" w:rsidRDefault="00082861" w:rsidP="004D45F0">
      <w:pPr>
        <w:jc w:val="both"/>
      </w:pPr>
    </w:p>
    <w:p w:rsidR="008C6179" w:rsidRDefault="003655D6" w:rsidP="00091F33">
      <w:pPr>
        <w:jc w:val="center"/>
        <w:rPr>
          <w:b/>
          <w:i/>
          <w:sz w:val="36"/>
          <w:szCs w:val="36"/>
        </w:rPr>
      </w:pPr>
      <w:r w:rsidRPr="00E44702">
        <w:rPr>
          <w:b/>
          <w:i/>
          <w:sz w:val="36"/>
          <w:szCs w:val="36"/>
        </w:rPr>
        <w:t>Learn something</w:t>
      </w:r>
      <w:r w:rsidR="00B61D10">
        <w:rPr>
          <w:b/>
          <w:i/>
          <w:sz w:val="36"/>
          <w:szCs w:val="36"/>
        </w:rPr>
        <w:t>…</w:t>
      </w:r>
    </w:p>
    <w:p w:rsidR="003655D6" w:rsidRPr="00E44702" w:rsidRDefault="008C6179" w:rsidP="00091F33">
      <w:pPr>
        <w:jc w:val="center"/>
        <w:rPr>
          <w:b/>
          <w:i/>
          <w:sz w:val="36"/>
          <w:szCs w:val="36"/>
        </w:rPr>
      </w:pPr>
      <w:r>
        <w:rPr>
          <w:b/>
          <w:i/>
          <w:sz w:val="36"/>
          <w:szCs w:val="36"/>
        </w:rPr>
        <w:t>I</w:t>
      </w:r>
      <w:r w:rsidR="003655D6" w:rsidRPr="00E44702">
        <w:rPr>
          <w:b/>
          <w:i/>
          <w:sz w:val="36"/>
          <w:szCs w:val="36"/>
        </w:rPr>
        <w:t>nfluence someone!</w:t>
      </w:r>
    </w:p>
    <w:p w:rsidR="00B94B46" w:rsidRDefault="00B94B46">
      <w:r>
        <w:br w:type="page"/>
      </w:r>
    </w:p>
    <w:p w:rsidR="00AB64FD" w:rsidRDefault="00AB64FD" w:rsidP="004E18CE">
      <w:pPr>
        <w:jc w:val="center"/>
      </w:pPr>
    </w:p>
    <w:sectPr w:rsidR="00AB64FD" w:rsidSect="00587311">
      <w:footerReference w:type="even" r:id="rId17"/>
      <w:footerReference w:type="default" r:id="rId18"/>
      <w:pgSz w:w="7920" w:h="12240"/>
      <w:pgMar w:top="1080" w:right="1080" w:bottom="1080" w:left="10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22D" w:rsidRDefault="00E6022D" w:rsidP="002152B2">
      <w:r>
        <w:separator/>
      </w:r>
    </w:p>
  </w:endnote>
  <w:endnote w:type="continuationSeparator" w:id="0">
    <w:p w:rsidR="00E6022D" w:rsidRDefault="00E6022D" w:rsidP="002152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embedRegular r:id="rId1" w:fontKey="{74378D83-0973-482D-BCCA-BC0CB6BD98CE}"/>
    <w:embedBold r:id="rId2" w:fontKey="{0E6A139A-C2C9-4AA2-82F5-6F3E9AAFB798}"/>
    <w:embedItalic r:id="rId3" w:fontKey="{0DB2DCC4-EAC5-41BA-B6A6-2CA342778589}"/>
    <w:embedBoldItalic r:id="rId4" w:fontKey="{52D26A92-BEE8-4F54-9365-7804099FC920}"/>
  </w:font>
  <w:font w:name="Symbol">
    <w:panose1 w:val="05050102010706020507"/>
    <w:charset w:val="02"/>
    <w:family w:val="roman"/>
    <w:pitch w:val="variable"/>
    <w:sig w:usb0="00000000" w:usb1="10000000" w:usb2="00000000" w:usb3="00000000" w:csb0="80000000" w:csb1="00000000"/>
    <w:embedRegular r:id="rId5" w:fontKey="{BA23EB79-E942-44B6-86B9-1DA372EDD6D2}"/>
  </w:font>
  <w:font w:name="Courier New">
    <w:panose1 w:val="02070309020205020404"/>
    <w:charset w:val="00"/>
    <w:family w:val="modern"/>
    <w:pitch w:val="fixed"/>
    <w:sig w:usb0="E0002AFF" w:usb1="C0007843" w:usb2="00000009" w:usb3="00000000" w:csb0="000001FF" w:csb1="00000000"/>
    <w:embedRegular r:id="rId6" w:fontKey="{EE8CE02D-5288-41FA-8B4D-7C9B6DE9BD2C}"/>
  </w:font>
  <w:font w:name="Wingdings">
    <w:panose1 w:val="05000000000000000000"/>
    <w:charset w:val="02"/>
    <w:family w:val="auto"/>
    <w:pitch w:val="variable"/>
    <w:sig w:usb0="00000000" w:usb1="10000000" w:usb2="00000000" w:usb3="00000000" w:csb0="80000000" w:csb1="00000000"/>
    <w:embedRegular r:id="rId7" w:fontKey="{B8B8A243-4097-4BA3-BC4F-E6A074BD2C6A}"/>
  </w:font>
  <w:font w:name="Arial">
    <w:panose1 w:val="020B0604020202020204"/>
    <w:charset w:val="00"/>
    <w:family w:val="swiss"/>
    <w:pitch w:val="variable"/>
    <w:sig w:usb0="E0002AFF" w:usb1="C0007843" w:usb2="00000009" w:usb3="00000000" w:csb0="000001FF" w:csb1="00000000"/>
    <w:embedRegular r:id="rId8" w:fontKey="{08A95E8A-1621-4533-9B0F-E1E0567CB30B}"/>
  </w:font>
  <w:font w:name="Calibri">
    <w:panose1 w:val="020F0502020204030204"/>
    <w:charset w:val="00"/>
    <w:family w:val="swiss"/>
    <w:pitch w:val="variable"/>
    <w:sig w:usb0="E00002FF" w:usb1="4000ACFF" w:usb2="00000001" w:usb3="00000000" w:csb0="0000019F" w:csb1="00000000"/>
    <w:embedRegular r:id="rId9" w:fontKey="{E5C94EC6-F9FB-4AF1-A4B7-26EE2713B9AF}"/>
    <w:embedBold r:id="rId10" w:fontKey="{9ED67C67-0DD7-4AE9-80C1-2F31A9FD44FA}"/>
    <w:embedItalic r:id="rId11" w:fontKey="{3E3D5201-6F93-45AF-8FB8-7EDFC225022D}"/>
    <w:embedBoldItalic r:id="rId12" w:fontKey="{5007AF49-1FEC-48F7-9CE8-EFACE346E326}"/>
  </w:font>
  <w:font w:name="Cambria">
    <w:panose1 w:val="02040503050406030204"/>
    <w:charset w:val="00"/>
    <w:family w:val="roman"/>
    <w:pitch w:val="variable"/>
    <w:sig w:usb0="E00002FF" w:usb1="400004FF" w:usb2="00000000" w:usb3="00000000" w:csb0="0000019F" w:csb1="00000000"/>
    <w:embedRegular r:id="rId13" w:fontKey="{E66BD620-D01C-4235-B51E-3261E445E616}"/>
    <w:embedBold r:id="rId14" w:fontKey="{2C449F32-E7EA-4928-AA87-71016513CE2D}"/>
    <w:embedBoldItalic r:id="rId15" w:fontKey="{27628AB7-CA7E-4A88-BE18-3192BE564662}"/>
  </w:font>
  <w:font w:name="Tahoma">
    <w:panose1 w:val="020B0604030504040204"/>
    <w:charset w:val="00"/>
    <w:family w:val="swiss"/>
    <w:pitch w:val="variable"/>
    <w:sig w:usb0="E1002EFF" w:usb1="C000605B" w:usb2="00000029" w:usb3="00000000" w:csb0="000101FF" w:csb1="00000000"/>
    <w:embedRegular r:id="rId16" w:fontKey="{EEB0ADCE-3D46-4BB6-BA1C-9482D9125412}"/>
  </w:font>
  <w:font w:name="Verdana">
    <w:panose1 w:val="020B0604030504040204"/>
    <w:charset w:val="00"/>
    <w:family w:val="swiss"/>
    <w:pitch w:val="variable"/>
    <w:sig w:usb0="A10006FF" w:usb1="4000205B" w:usb2="00000010" w:usb3="00000000" w:csb0="0000019F" w:csb1="00000000"/>
    <w:embedRegular r:id="rId17" w:fontKey="{8DA6A726-11BB-4857-A969-875220FBA44E}"/>
    <w:embedItalic r:id="rId18" w:fontKey="{1AFEAA83-2A98-4D4B-9331-E4112DCA39BD}"/>
  </w:font>
  <w:font w:name="Georgia">
    <w:panose1 w:val="02040502050405020303"/>
    <w:charset w:val="00"/>
    <w:family w:val="roman"/>
    <w:pitch w:val="variable"/>
    <w:sig w:usb0="00000287" w:usb1="00000000" w:usb2="00000000" w:usb3="00000000" w:csb0="0000009F" w:csb1="00000000"/>
    <w:embedRegular r:id="rId19" w:fontKey="{A3AE3C9F-2AD1-4BFD-ADDA-15A0A51A53A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5F8" w:rsidRDefault="00AA45F8">
    <w:pPr>
      <w:pStyle w:val="Footer"/>
      <w:pBdr>
        <w:top w:val="single" w:sz="4" w:space="1" w:color="D9D9D9" w:themeColor="background1" w:themeShade="D9"/>
      </w:pBdr>
      <w:rPr>
        <w:b/>
        <w:bCs/>
      </w:rPr>
    </w:pPr>
    <w:r>
      <w:br/>
    </w:r>
    <w:r>
      <w:br/>
    </w:r>
  </w:p>
  <w:p w:rsidR="00AA45F8" w:rsidRDefault="00AA45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5F8" w:rsidRDefault="00AA45F8">
    <w:pPr>
      <w:pStyle w:val="Footer"/>
      <w:pBdr>
        <w:top w:val="single" w:sz="4" w:space="1" w:color="D9D9D9" w:themeColor="background1" w:themeShade="D9"/>
      </w:pBdr>
      <w:rPr>
        <w:b/>
        <w:bC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45F8" w:rsidRDefault="00AA45F8">
    <w:pPr>
      <w:pStyle w:val="Footer"/>
      <w:pBdr>
        <w:top w:val="single" w:sz="4" w:space="1" w:color="D9D9D9" w:themeColor="background1" w:themeShade="D9"/>
      </w:pBdr>
      <w:rPr>
        <w:b/>
        <w:bCs/>
      </w:rPr>
    </w:pPr>
    <w:r>
      <w:br/>
    </w:r>
    <w:r>
      <w:br/>
    </w:r>
    <w:sdt>
      <w:sdtPr>
        <w:id w:val="-1638872913"/>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657D49" w:rsidRPr="00657D49">
          <w:rPr>
            <w:b/>
            <w:bCs/>
            <w:noProof/>
          </w:rPr>
          <w:t>2</w:t>
        </w:r>
        <w:r>
          <w:rPr>
            <w:b/>
            <w:bCs/>
            <w:noProof/>
          </w:rPr>
          <w:fldChar w:fldCharType="end"/>
        </w:r>
        <w:r>
          <w:rPr>
            <w:b/>
            <w:bCs/>
          </w:rPr>
          <w:t xml:space="preserve"> | </w:t>
        </w:r>
        <w:r w:rsidRPr="00BE260C">
          <w:rPr>
            <w:color w:val="808080" w:themeColor="background1" w:themeShade="80"/>
            <w:spacing w:val="60"/>
          </w:rPr>
          <w:t>Page</w:t>
        </w:r>
      </w:sdtContent>
    </w:sdt>
  </w:p>
  <w:p w:rsidR="00AA45F8" w:rsidRDefault="00AA45F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4745939"/>
      <w:docPartObj>
        <w:docPartGallery w:val="Page Numbers (Bottom of Page)"/>
        <w:docPartUnique/>
      </w:docPartObj>
    </w:sdtPr>
    <w:sdtEndPr>
      <w:rPr>
        <w:color w:val="808080" w:themeColor="background1" w:themeShade="80"/>
        <w:spacing w:val="60"/>
      </w:rPr>
    </w:sdtEndPr>
    <w:sdtContent>
      <w:p w:rsidR="00AA45F8" w:rsidRDefault="00AA45F8" w:rsidP="006C46E2">
        <w:pPr>
          <w:pStyle w:val="Footer"/>
          <w:pBdr>
            <w:top w:val="single" w:sz="4" w:space="1" w:color="D9D9D9" w:themeColor="background1" w:themeShade="D9"/>
          </w:pBdr>
          <w:jc w:val="right"/>
        </w:pPr>
      </w:p>
      <w:p w:rsidR="00AA45F8" w:rsidRDefault="00AA45F8" w:rsidP="006C46E2">
        <w:pPr>
          <w:pStyle w:val="Footer"/>
          <w:pBdr>
            <w:top w:val="single" w:sz="4" w:space="1" w:color="D9D9D9" w:themeColor="background1" w:themeShade="D9"/>
          </w:pBdr>
          <w:jc w:val="right"/>
        </w:pPr>
      </w:p>
      <w:p w:rsidR="00AA45F8" w:rsidRDefault="00AA45F8" w:rsidP="006C46E2">
        <w:pPr>
          <w:pStyle w:val="Footer"/>
          <w:pBdr>
            <w:top w:val="single" w:sz="4" w:space="1" w:color="D9D9D9" w:themeColor="background1" w:themeShade="D9"/>
          </w:pBdr>
          <w:jc w:val="right"/>
          <w:rPr>
            <w:b/>
            <w:bCs/>
          </w:rPr>
        </w:pPr>
        <w:r>
          <w:fldChar w:fldCharType="begin"/>
        </w:r>
        <w:r>
          <w:instrText xml:space="preserve"> PAGE   \* MERGEFORMAT </w:instrText>
        </w:r>
        <w:r>
          <w:fldChar w:fldCharType="separate"/>
        </w:r>
        <w:r w:rsidR="00657D49" w:rsidRPr="00657D49">
          <w:rPr>
            <w:b/>
            <w:bCs/>
            <w:noProof/>
          </w:rPr>
          <w:t>1</w:t>
        </w:r>
        <w:r>
          <w:rPr>
            <w:b/>
            <w:bCs/>
            <w:noProof/>
          </w:rPr>
          <w:fldChar w:fldCharType="end"/>
        </w:r>
        <w:r>
          <w:rPr>
            <w:b/>
            <w:bCs/>
          </w:rPr>
          <w:t xml:space="preserve"> | </w:t>
        </w:r>
        <w:r>
          <w:rPr>
            <w:color w:val="808080" w:themeColor="background1" w:themeShade="80"/>
            <w:spacing w:val="60"/>
          </w:rPr>
          <w:t>Page</w:t>
        </w:r>
      </w:p>
    </w:sdtContent>
  </w:sdt>
  <w:p w:rsidR="00AA45F8" w:rsidRDefault="00AA45F8">
    <w:pPr>
      <w:pStyle w:val="Footer"/>
      <w:pBdr>
        <w:top w:val="single" w:sz="4" w:space="1" w:color="D9D9D9" w:themeColor="background1" w:themeShade="D9"/>
      </w:pBdr>
      <w:rPr>
        <w:b/>
        <w:b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22D" w:rsidRDefault="00E6022D" w:rsidP="002152B2">
      <w:r>
        <w:separator/>
      </w:r>
    </w:p>
  </w:footnote>
  <w:footnote w:type="continuationSeparator" w:id="0">
    <w:p w:rsidR="00E6022D" w:rsidRDefault="00E6022D" w:rsidP="002152B2">
      <w:r>
        <w:continuationSeparator/>
      </w:r>
    </w:p>
  </w:footnote>
  <w:footnote w:id="1">
    <w:p w:rsidR="00AA45F8" w:rsidRDefault="00AA45F8" w:rsidP="00CE1BB1">
      <w:pPr>
        <w:pStyle w:val="FootnoteText"/>
      </w:pPr>
      <w:r>
        <w:rPr>
          <w:rStyle w:val="FootnoteReference"/>
        </w:rPr>
        <w:footnoteRef/>
      </w:r>
      <w:r>
        <w:t xml:space="preserve"> </w:t>
      </w:r>
      <w:proofErr w:type="gramStart"/>
      <w:r w:rsidRPr="0028469C">
        <w:rPr>
          <w:i/>
        </w:rPr>
        <w:t>Expelled: No Intelligence Allowed</w:t>
      </w:r>
      <w:r w:rsidRPr="0028469C">
        <w:t xml:space="preserve">; Nathan </w:t>
      </w:r>
      <w:proofErr w:type="spellStart"/>
      <w:r w:rsidRPr="0028469C">
        <w:t>Frankowski</w:t>
      </w:r>
      <w:proofErr w:type="spellEnd"/>
      <w:r w:rsidRPr="0028469C">
        <w:t>; Rocky Mountain Pictures, 2008; documentary</w:t>
      </w:r>
      <w:r>
        <w:t xml:space="preserve"> </w:t>
      </w:r>
      <w:r w:rsidRPr="00535AF4">
        <w:t>DVD</w:t>
      </w:r>
      <w:r>
        <w:t>.</w:t>
      </w:r>
      <w:proofErr w:type="gramEnd"/>
    </w:p>
  </w:footnote>
  <w:footnote w:id="2">
    <w:p w:rsidR="00AA45F8" w:rsidRDefault="00AA45F8">
      <w:pPr>
        <w:pStyle w:val="FootnoteText"/>
      </w:pPr>
      <w:r>
        <w:rPr>
          <w:rStyle w:val="FootnoteReference"/>
        </w:rPr>
        <w:footnoteRef/>
      </w:r>
      <w:r>
        <w:t xml:space="preserve"> </w:t>
      </w:r>
      <w:proofErr w:type="gramStart"/>
      <w:r w:rsidRPr="0028469C">
        <w:rPr>
          <w:rStyle w:val="FootnoteTextChar"/>
        </w:rPr>
        <w:t>The United States Declaration of Independence, 1776.</w:t>
      </w:r>
      <w:proofErr w:type="gramEnd"/>
    </w:p>
  </w:footnote>
  <w:footnote w:id="3">
    <w:p w:rsidR="00AA45F8" w:rsidRDefault="00AA45F8" w:rsidP="005B02FC">
      <w:pPr>
        <w:pStyle w:val="FootnoteText"/>
      </w:pPr>
      <w:r>
        <w:rPr>
          <w:rStyle w:val="FootnoteReference"/>
        </w:rPr>
        <w:footnoteRef/>
      </w:r>
      <w:r>
        <w:t xml:space="preserve"> </w:t>
      </w:r>
      <w:proofErr w:type="spellStart"/>
      <w:proofErr w:type="gramStart"/>
      <w:r>
        <w:t>Rissing</w:t>
      </w:r>
      <w:proofErr w:type="spellEnd"/>
      <w:r>
        <w:t>, Steve; “Looking to Create New Hi-Tech Jobs?</w:t>
      </w:r>
      <w:proofErr w:type="gramEnd"/>
      <w:r>
        <w:t xml:space="preserve"> Teach Evolution”; </w:t>
      </w:r>
      <w:proofErr w:type="gramStart"/>
      <w:r w:rsidRPr="00C36D6A">
        <w:rPr>
          <w:i/>
        </w:rPr>
        <w:t>The</w:t>
      </w:r>
      <w:proofErr w:type="gramEnd"/>
      <w:r w:rsidRPr="00C36D6A">
        <w:rPr>
          <w:i/>
        </w:rPr>
        <w:t xml:space="preserve"> Columbus Dispatch</w:t>
      </w:r>
      <w:r>
        <w:t>; February 6, 2011.</w:t>
      </w:r>
    </w:p>
  </w:footnote>
  <w:footnote w:id="4">
    <w:p w:rsidR="00AA45F8" w:rsidRDefault="00AA45F8" w:rsidP="00FB154F">
      <w:pPr>
        <w:pStyle w:val="FootnoteText"/>
      </w:pPr>
      <w:r>
        <w:rPr>
          <w:rStyle w:val="FootnoteReference"/>
        </w:rPr>
        <w:footnoteRef/>
      </w:r>
      <w:r>
        <w:t xml:space="preserve"> All quotes from Von Braun except the last in sequence were taken from the Today </w:t>
      </w:r>
      <w:proofErr w:type="gramStart"/>
      <w:r>
        <w:t>In</w:t>
      </w:r>
      <w:proofErr w:type="gramEnd"/>
      <w:r>
        <w:t xml:space="preserve"> Science History website. </w:t>
      </w:r>
      <w:r w:rsidRPr="00614674">
        <w:t>http://todayinsci.com/B/Braun_Wernher/BraunWernher-Quotations.htm</w:t>
      </w:r>
      <w:r>
        <w:t>.</w:t>
      </w:r>
    </w:p>
  </w:footnote>
  <w:footnote w:id="5">
    <w:p w:rsidR="00AA45F8" w:rsidRDefault="00AA45F8" w:rsidP="00F35F68">
      <w:pPr>
        <w:pStyle w:val="FootnoteText"/>
      </w:pPr>
      <w:r>
        <w:rPr>
          <w:rStyle w:val="FootnoteReference"/>
        </w:rPr>
        <w:footnoteRef/>
      </w:r>
      <w:r>
        <w:t xml:space="preserve"> </w:t>
      </w:r>
      <w:r w:rsidRPr="00B67BB8">
        <w:t>http://crev.info/?scientists=wernher-von-braun#sthash.9SNF0WKL.dpuf</w:t>
      </w:r>
      <w:r>
        <w:t>.</w:t>
      </w:r>
    </w:p>
  </w:footnote>
  <w:footnote w:id="6">
    <w:p w:rsidR="00AA45F8" w:rsidRPr="00CE7B65" w:rsidRDefault="00AA45F8">
      <w:pPr>
        <w:pStyle w:val="FootnoteText"/>
      </w:pPr>
      <w:r>
        <w:rPr>
          <w:rStyle w:val="FootnoteReference"/>
        </w:rPr>
        <w:footnoteRef/>
      </w:r>
      <w:r>
        <w:t xml:space="preserve"> John F Ashton PhD, </w:t>
      </w:r>
      <w:r>
        <w:rPr>
          <w:i/>
        </w:rPr>
        <w:t xml:space="preserve">In Six Days </w:t>
      </w:r>
      <w:r>
        <w:t>(Master Books, Green Forest, Arizona 2000)</w:t>
      </w:r>
    </w:p>
  </w:footnote>
  <w:footnote w:id="7">
    <w:p w:rsidR="00AA45F8" w:rsidRDefault="00AA45F8" w:rsidP="005B02FC">
      <w:pPr>
        <w:pStyle w:val="FootnoteText"/>
      </w:pPr>
      <w:r>
        <w:rPr>
          <w:rStyle w:val="FootnoteReference"/>
        </w:rPr>
        <w:footnoteRef/>
      </w:r>
      <w:r>
        <w:t xml:space="preserve"> </w:t>
      </w:r>
      <w:proofErr w:type="spellStart"/>
      <w:r>
        <w:t>Purdom</w:t>
      </w:r>
      <w:proofErr w:type="spellEnd"/>
      <w:r w:rsidRPr="006F0B17">
        <w:t xml:space="preserve"> </w:t>
      </w:r>
      <w:r>
        <w:t xml:space="preserve">PhD, Georgia; </w:t>
      </w:r>
      <w:proofErr w:type="gramStart"/>
      <w:r w:rsidRPr="007806CF">
        <w:rPr>
          <w:i/>
        </w:rPr>
        <w:t>The</w:t>
      </w:r>
      <w:proofErr w:type="gramEnd"/>
      <w:r w:rsidRPr="007806CF">
        <w:rPr>
          <w:i/>
        </w:rPr>
        <w:t xml:space="preserve"> Code of Life</w:t>
      </w:r>
      <w:r>
        <w:rPr>
          <w:i/>
        </w:rPr>
        <w:t>: DNA, Information, and Mutation</w:t>
      </w:r>
      <w:r>
        <w:t>; Creation Library Series, Answers in Genesis; 2007, DVD.</w:t>
      </w:r>
    </w:p>
  </w:footnote>
  <w:footnote w:id="8">
    <w:p w:rsidR="00AA45F8" w:rsidRDefault="00AA45F8" w:rsidP="00F42487">
      <w:pPr>
        <w:pStyle w:val="FootnoteText"/>
      </w:pPr>
      <w:r>
        <w:rPr>
          <w:rStyle w:val="FootnoteReference"/>
        </w:rPr>
        <w:footnoteRef/>
      </w:r>
      <w:r>
        <w:t xml:space="preserve"> </w:t>
      </w:r>
      <w:proofErr w:type="spellStart"/>
      <w:r>
        <w:t>Coppedge</w:t>
      </w:r>
      <w:proofErr w:type="spellEnd"/>
      <w:r>
        <w:t xml:space="preserve">, Dr. James F.; </w:t>
      </w:r>
      <w:r w:rsidRPr="00C36D6A">
        <w:rPr>
          <w:i/>
        </w:rPr>
        <w:t>Evolution: Possible or Impossible</w:t>
      </w:r>
      <w:r>
        <w:t>, Zondervan, 1973; pp. 110–111.</w:t>
      </w:r>
    </w:p>
  </w:footnote>
  <w:footnote w:id="9">
    <w:p w:rsidR="00AA45F8" w:rsidRDefault="00AA45F8" w:rsidP="00F42487">
      <w:pPr>
        <w:pStyle w:val="FootnoteText"/>
      </w:pPr>
      <w:r>
        <w:rPr>
          <w:rStyle w:val="FootnoteReference"/>
        </w:rPr>
        <w:footnoteRef/>
      </w:r>
      <w:r>
        <w:t xml:space="preserve"> Lester, </w:t>
      </w:r>
      <w:r w:rsidRPr="00042361">
        <w:t xml:space="preserve">L. and </w:t>
      </w:r>
      <w:proofErr w:type="spellStart"/>
      <w:r w:rsidRPr="00042361">
        <w:t>Bohlin</w:t>
      </w:r>
      <w:proofErr w:type="spellEnd"/>
      <w:r>
        <w:t>,</w:t>
      </w:r>
      <w:r w:rsidRPr="00042361">
        <w:t xml:space="preserve"> R.</w:t>
      </w:r>
      <w:r>
        <w:t>;</w:t>
      </w:r>
      <w:r w:rsidRPr="00042361">
        <w:t xml:space="preserve"> </w:t>
      </w:r>
      <w:proofErr w:type="gramStart"/>
      <w:r w:rsidRPr="00C36D6A">
        <w:rPr>
          <w:i/>
        </w:rPr>
        <w:t>The</w:t>
      </w:r>
      <w:proofErr w:type="gramEnd"/>
      <w:r w:rsidRPr="00C36D6A">
        <w:rPr>
          <w:i/>
        </w:rPr>
        <w:t xml:space="preserve"> Natural Limits to Biological Change</w:t>
      </w:r>
      <w:r>
        <w:t>; Probe Books, 1989; p. 157.</w:t>
      </w:r>
    </w:p>
  </w:footnote>
  <w:footnote w:id="10">
    <w:p w:rsidR="00AA45F8" w:rsidRDefault="00AA45F8" w:rsidP="00F42487">
      <w:pPr>
        <w:pStyle w:val="FootnoteText"/>
      </w:pPr>
      <w:r>
        <w:rPr>
          <w:rStyle w:val="FootnoteReference"/>
        </w:rPr>
        <w:footnoteRef/>
      </w:r>
      <w:r>
        <w:t xml:space="preserve"> Dawkins, Richard. </w:t>
      </w:r>
      <w:r w:rsidRPr="00E50C17">
        <w:rPr>
          <w:i/>
        </w:rPr>
        <w:t>T</w:t>
      </w:r>
      <w:r w:rsidRPr="00C36D6A">
        <w:rPr>
          <w:i/>
        </w:rPr>
        <w:t>he Blind Watchmaker: Why the Evidence Reveals a Universe Without Design</w:t>
      </w:r>
      <w:r>
        <w:t>; Norton, 1987; p. 43.</w:t>
      </w:r>
    </w:p>
  </w:footnote>
  <w:footnote w:id="11">
    <w:p w:rsidR="00AA45F8" w:rsidRDefault="00AA45F8">
      <w:pPr>
        <w:pStyle w:val="FootnoteText"/>
      </w:pPr>
      <w:r>
        <w:rPr>
          <w:rStyle w:val="FootnoteReference"/>
        </w:rPr>
        <w:footnoteRef/>
      </w:r>
      <w:r>
        <w:t xml:space="preserve"> </w:t>
      </w:r>
      <w:proofErr w:type="spellStart"/>
      <w:r>
        <w:t>Baumgardner</w:t>
      </w:r>
      <w:proofErr w:type="spellEnd"/>
      <w:r>
        <w:t xml:space="preserve">, John R., PhD from </w:t>
      </w:r>
      <w:r>
        <w:rPr>
          <w:i/>
        </w:rPr>
        <w:t xml:space="preserve">In Six Days </w:t>
      </w:r>
      <w:proofErr w:type="spellStart"/>
      <w:r>
        <w:t>Masterbooks</w:t>
      </w:r>
      <w:proofErr w:type="spellEnd"/>
      <w:r>
        <w:t>, 2000; pp. 224-225.</w:t>
      </w:r>
    </w:p>
  </w:footnote>
  <w:footnote w:id="12">
    <w:p w:rsidR="00AA45F8" w:rsidRDefault="00AA45F8">
      <w:pPr>
        <w:pStyle w:val="FootnoteText"/>
      </w:pPr>
      <w:r>
        <w:rPr>
          <w:rStyle w:val="FootnoteReference"/>
        </w:rPr>
        <w:footnoteRef/>
      </w:r>
      <w:r>
        <w:t xml:space="preserve"> History of Directed Panspermia, panspermia-theory.com/directed-panspermia, 2009</w:t>
      </w:r>
    </w:p>
  </w:footnote>
  <w:footnote w:id="13">
    <w:p w:rsidR="00AA45F8" w:rsidRDefault="00AA45F8" w:rsidP="005C35A6">
      <w:pPr>
        <w:pStyle w:val="FootnoteText"/>
      </w:pPr>
      <w:r>
        <w:rPr>
          <w:rStyle w:val="FootnoteReference"/>
        </w:rPr>
        <w:footnoteRef/>
      </w:r>
      <w:r>
        <w:t xml:space="preserve"> </w:t>
      </w:r>
      <w:r w:rsidRPr="0028469C">
        <w:rPr>
          <w:i/>
        </w:rPr>
        <w:t>A Pocket Guide to Charles Darwin: His Life and Impact</w:t>
      </w:r>
      <w:r w:rsidRPr="0028469C">
        <w:t>; Answers in Genesis, 2009; p. 66.</w:t>
      </w:r>
    </w:p>
  </w:footnote>
  <w:footnote w:id="14">
    <w:p w:rsidR="00AA45F8" w:rsidRDefault="00AA45F8" w:rsidP="005C35A6">
      <w:pPr>
        <w:pStyle w:val="FootnoteText"/>
      </w:pPr>
      <w:r>
        <w:rPr>
          <w:rStyle w:val="FootnoteReference"/>
        </w:rPr>
        <w:footnoteRef/>
      </w:r>
      <w:r>
        <w:t xml:space="preserve"> </w:t>
      </w:r>
      <w:proofErr w:type="spellStart"/>
      <w:r w:rsidRPr="001F7263">
        <w:t>Wiker</w:t>
      </w:r>
      <w:proofErr w:type="spellEnd"/>
      <w:r w:rsidRPr="001F7263">
        <w:t xml:space="preserve"> PhD</w:t>
      </w:r>
      <w:r>
        <w:t>,</w:t>
      </w:r>
      <w:r w:rsidRPr="001F7263">
        <w:t xml:space="preserve"> Benjamin</w:t>
      </w:r>
      <w:r>
        <w:t xml:space="preserve">; “Darwin and Hitler: In Their Own Words”; </w:t>
      </w:r>
      <w:r w:rsidRPr="001F7263">
        <w:t>http://www.discovery.org/a/5159</w:t>
      </w:r>
      <w:r>
        <w:t>.</w:t>
      </w:r>
    </w:p>
  </w:footnote>
  <w:footnote w:id="15">
    <w:p w:rsidR="00AA45F8" w:rsidRDefault="00AA45F8" w:rsidP="005C35A6">
      <w:pPr>
        <w:pStyle w:val="FootnoteText"/>
      </w:pPr>
      <w:r>
        <w:rPr>
          <w:rStyle w:val="FootnoteReference"/>
        </w:rPr>
        <w:footnoteRef/>
      </w:r>
      <w:r>
        <w:t xml:space="preserve"> </w:t>
      </w:r>
      <w:proofErr w:type="spellStart"/>
      <w:r w:rsidRPr="001F7263">
        <w:t>Weikart</w:t>
      </w:r>
      <w:proofErr w:type="spellEnd"/>
      <w:r>
        <w:t>,</w:t>
      </w:r>
      <w:r w:rsidRPr="001F7263">
        <w:t xml:space="preserve"> Richard</w:t>
      </w:r>
      <w:r>
        <w:t>;</w:t>
      </w:r>
      <w:r w:rsidRPr="001F7263">
        <w:t xml:space="preserve"> </w:t>
      </w:r>
      <w:r w:rsidRPr="00C36D6A">
        <w:rPr>
          <w:i/>
        </w:rPr>
        <w:t>From Darwin to Hitler: Evolutionary Ethics, Eugenics, and Racism in Germany</w:t>
      </w:r>
      <w:r>
        <w:t>; Palgrave-MacMillan, 2004.</w:t>
      </w:r>
    </w:p>
  </w:footnote>
  <w:footnote w:id="16">
    <w:p w:rsidR="00AA45F8" w:rsidRDefault="00AA45F8" w:rsidP="00EB7714">
      <w:pPr>
        <w:pStyle w:val="FootnoteText"/>
      </w:pPr>
      <w:r>
        <w:rPr>
          <w:rStyle w:val="FootnoteReference"/>
        </w:rPr>
        <w:footnoteRef/>
      </w:r>
      <w:r>
        <w:t xml:space="preserve"> </w:t>
      </w:r>
      <w:r w:rsidRPr="000875E4">
        <w:t>Hitler</w:t>
      </w:r>
      <w:r>
        <w:t>,</w:t>
      </w:r>
      <w:r w:rsidRPr="000875E4">
        <w:t xml:space="preserve"> Adolf</w:t>
      </w:r>
      <w:r>
        <w:t xml:space="preserve">; </w:t>
      </w:r>
      <w:proofErr w:type="gramStart"/>
      <w:r w:rsidRPr="00C36D6A">
        <w:rPr>
          <w:i/>
        </w:rPr>
        <w:t>The</w:t>
      </w:r>
      <w:proofErr w:type="gramEnd"/>
      <w:r w:rsidRPr="00C36D6A">
        <w:rPr>
          <w:i/>
        </w:rPr>
        <w:t xml:space="preserve"> Racial Conception of the World</w:t>
      </w:r>
      <w:r>
        <w:t xml:space="preserve">; </w:t>
      </w:r>
      <w:r w:rsidRPr="000875E4">
        <w:t>ed. Charles Grant Robertson (London: Friends of Europe, 1938)</w:t>
      </w:r>
      <w:r>
        <w:t>.</w:t>
      </w:r>
    </w:p>
  </w:footnote>
  <w:footnote w:id="17">
    <w:p w:rsidR="00AA45F8" w:rsidRDefault="00AA45F8" w:rsidP="005C35A6">
      <w:pPr>
        <w:pStyle w:val="FootnoteText"/>
      </w:pPr>
      <w:r>
        <w:rPr>
          <w:rStyle w:val="FootnoteReference"/>
        </w:rPr>
        <w:footnoteRef/>
      </w:r>
      <w:r>
        <w:t xml:space="preserve"> </w:t>
      </w:r>
      <w:r w:rsidRPr="00B91983">
        <w:t>A.</w:t>
      </w:r>
      <w:r>
        <w:t xml:space="preserve"> </w:t>
      </w:r>
      <w:r w:rsidRPr="00B91983">
        <w:t xml:space="preserve">Keith, </w:t>
      </w:r>
      <w:r w:rsidRPr="00C36D6A">
        <w:rPr>
          <w:i/>
        </w:rPr>
        <w:t>Evolution and Ethics</w:t>
      </w:r>
      <w:r w:rsidRPr="00B91983">
        <w:t>, G.P. Putnam’s Sons, 1946</w:t>
      </w:r>
      <w:r>
        <w:t>; p. 230</w:t>
      </w:r>
      <w:r w:rsidRPr="00B91983">
        <w:t>.</w:t>
      </w:r>
    </w:p>
  </w:footnote>
  <w:footnote w:id="18">
    <w:p w:rsidR="00AA45F8" w:rsidRDefault="00AA45F8" w:rsidP="004714E9">
      <w:pPr>
        <w:pStyle w:val="FootnoteText"/>
      </w:pPr>
      <w:r>
        <w:rPr>
          <w:rStyle w:val="FootnoteReference"/>
        </w:rPr>
        <w:footnoteRef/>
      </w:r>
      <w:r>
        <w:t xml:space="preserve"> </w:t>
      </w:r>
      <w:r w:rsidRPr="004714E9">
        <w:t>America</w:t>
      </w:r>
      <w:r>
        <w:t>’s Hidden History: The Eugenics M</w:t>
      </w:r>
      <w:r w:rsidRPr="004714E9">
        <w:t>ovement</w:t>
      </w:r>
      <w:r>
        <w:t xml:space="preserve">,  Laura </w:t>
      </w:r>
      <w:proofErr w:type="spellStart"/>
      <w:r>
        <w:t>Rivard</w:t>
      </w:r>
      <w:proofErr w:type="spellEnd"/>
      <w:r>
        <w:t xml:space="preserve"> September 18, 2014 </w:t>
      </w:r>
      <w:r w:rsidRPr="004714E9">
        <w:t>http://www.nature.com/scitable/forums/genetics-generation/america-s-hidden-history-the-eugenics-movement-123919444</w:t>
      </w:r>
    </w:p>
  </w:footnote>
  <w:footnote w:id="19">
    <w:p w:rsidR="00AA45F8" w:rsidRDefault="00AA45F8">
      <w:pPr>
        <w:pStyle w:val="FootnoteText"/>
      </w:pPr>
      <w:r>
        <w:rPr>
          <w:rStyle w:val="FootnoteReference"/>
        </w:rPr>
        <w:footnoteRef/>
      </w:r>
      <w:r>
        <w:t xml:space="preserve"> </w:t>
      </w:r>
      <w:r w:rsidRPr="00DA27EA">
        <w:t>The Horrifying American Roots of Nazi Eugenics</w:t>
      </w:r>
      <w:r>
        <w:t xml:space="preserve">, Edwin Black, September 2003 </w:t>
      </w:r>
      <w:r w:rsidRPr="00DA27EA">
        <w:t>http://historynewsnetwork.org/article/1796</w:t>
      </w:r>
    </w:p>
  </w:footnote>
  <w:footnote w:id="20">
    <w:p w:rsidR="00AA45F8" w:rsidRDefault="00AA45F8" w:rsidP="005C35A6">
      <w:pPr>
        <w:pStyle w:val="FootnoteText"/>
      </w:pPr>
      <w:r>
        <w:rPr>
          <w:rStyle w:val="FootnoteReference"/>
        </w:rPr>
        <w:footnoteRef/>
      </w:r>
      <w:r>
        <w:t xml:space="preserve"> </w:t>
      </w:r>
      <w:r w:rsidRPr="001B5295">
        <w:t>Dar</w:t>
      </w:r>
      <w:r>
        <w:t>win,</w:t>
      </w:r>
      <w:r w:rsidRPr="001B5295">
        <w:t xml:space="preserve"> Charles</w:t>
      </w:r>
      <w:r>
        <w:t xml:space="preserve">; </w:t>
      </w:r>
      <w:proofErr w:type="gramStart"/>
      <w:r w:rsidRPr="00C36D6A">
        <w:rPr>
          <w:i/>
        </w:rPr>
        <w:t>The</w:t>
      </w:r>
      <w:proofErr w:type="gramEnd"/>
      <w:r w:rsidRPr="00C36D6A">
        <w:rPr>
          <w:i/>
        </w:rPr>
        <w:t xml:space="preserve"> Descent of Man</w:t>
      </w:r>
      <w:r>
        <w:t>; p. 873.</w:t>
      </w:r>
    </w:p>
  </w:footnote>
  <w:footnote w:id="21">
    <w:p w:rsidR="00AA45F8" w:rsidRDefault="00AA45F8" w:rsidP="005C35A6">
      <w:pPr>
        <w:pStyle w:val="FootnoteText"/>
      </w:pPr>
      <w:r>
        <w:rPr>
          <w:rStyle w:val="FootnoteReference"/>
        </w:rPr>
        <w:footnoteRef/>
      </w:r>
      <w:r>
        <w:t xml:space="preserve"> </w:t>
      </w:r>
      <w:r w:rsidRPr="00EC58BB">
        <w:t>http://www.amnation.com/vfr/archives/014745.html</w:t>
      </w:r>
    </w:p>
  </w:footnote>
  <w:footnote w:id="22">
    <w:p w:rsidR="00AA45F8" w:rsidRDefault="00AA45F8" w:rsidP="005C35A6">
      <w:pPr>
        <w:pStyle w:val="FootnoteText"/>
      </w:pPr>
      <w:r>
        <w:rPr>
          <w:rStyle w:val="FootnoteReference"/>
        </w:rPr>
        <w:footnoteRef/>
      </w:r>
      <w:r>
        <w:t xml:space="preserve"> </w:t>
      </w:r>
      <w:r w:rsidRPr="00EC58BB">
        <w:t>http://www.harunyahya.com/en/Articles/159216/the-role-of-the-theory</w:t>
      </w:r>
    </w:p>
  </w:footnote>
  <w:footnote w:id="23">
    <w:p w:rsidR="00AA45F8" w:rsidRDefault="00AA45F8" w:rsidP="005C35A6">
      <w:pPr>
        <w:pStyle w:val="FootnoteText"/>
      </w:pPr>
      <w:r>
        <w:rPr>
          <w:rStyle w:val="FootnoteReference"/>
        </w:rPr>
        <w:footnoteRef/>
      </w:r>
      <w:r>
        <w:t xml:space="preserve"> </w:t>
      </w:r>
      <w:r w:rsidRPr="00EC58BB">
        <w:t>http://www.amnation.com/vfr/archives/014745.html</w:t>
      </w:r>
    </w:p>
  </w:footnote>
  <w:footnote w:id="24">
    <w:p w:rsidR="00AA45F8" w:rsidRDefault="00AA45F8" w:rsidP="005C35A6">
      <w:pPr>
        <w:pStyle w:val="FootnoteText"/>
      </w:pPr>
      <w:r>
        <w:rPr>
          <w:rStyle w:val="FootnoteReference"/>
        </w:rPr>
        <w:footnoteRef/>
      </w:r>
      <w:r>
        <w:t xml:space="preserve"> </w:t>
      </w:r>
      <w:r w:rsidRPr="00EC58BB">
        <w:t>http://www.theguardian.com/world/2009/apr/17/columbine-massacre-gun-crime-us</w:t>
      </w:r>
    </w:p>
  </w:footnote>
  <w:footnote w:id="25">
    <w:p w:rsidR="00AA45F8" w:rsidRDefault="00AA45F8" w:rsidP="00CA1607">
      <w:pPr>
        <w:pStyle w:val="FootnoteText"/>
      </w:pPr>
      <w:r>
        <w:rPr>
          <w:rStyle w:val="FootnoteReference"/>
        </w:rPr>
        <w:footnoteRef/>
      </w:r>
      <w:r>
        <w:t xml:space="preserve"> </w:t>
      </w:r>
      <w:proofErr w:type="gramStart"/>
      <w:r w:rsidRPr="009701B7">
        <w:rPr>
          <w:i/>
        </w:rPr>
        <w:t>New Scientist</w:t>
      </w:r>
      <w:r w:rsidRPr="00665B26">
        <w:t>, May 22</w:t>
      </w:r>
      <w:r>
        <w:t>–</w:t>
      </w:r>
      <w:r w:rsidRPr="00665B26">
        <w:t>28 issue, 2004</w:t>
      </w:r>
      <w:r>
        <w:t>;</w:t>
      </w:r>
      <w:r w:rsidRPr="00665B26">
        <w:t xml:space="preserve"> p. 20</w:t>
      </w:r>
      <w:r>
        <w:t>.</w:t>
      </w:r>
      <w:proofErr w:type="gramEnd"/>
    </w:p>
  </w:footnote>
  <w:footnote w:id="26">
    <w:p w:rsidR="00AA45F8" w:rsidRDefault="00AA45F8" w:rsidP="00E34F53">
      <w:pPr>
        <w:pStyle w:val="FootnoteText"/>
      </w:pPr>
      <w:r>
        <w:rPr>
          <w:rStyle w:val="FootnoteReference"/>
        </w:rPr>
        <w:footnoteRef/>
      </w:r>
      <w:r>
        <w:t xml:space="preserve"> </w:t>
      </w:r>
      <w:proofErr w:type="spellStart"/>
      <w:r w:rsidRPr="0028469C">
        <w:t>Hoopman</w:t>
      </w:r>
      <w:proofErr w:type="spellEnd"/>
      <w:r w:rsidRPr="0028469C">
        <w:t>, Dave; “The Faithful Heretic: A Wisconsin Icon Pursues Tough Questions"; Wisconsin Energy</w:t>
      </w:r>
      <w:r w:rsidRPr="00C36D6A">
        <w:rPr>
          <w:i/>
        </w:rPr>
        <w:t xml:space="preserve"> Cooperative News</w:t>
      </w:r>
      <w:r>
        <w:t>, 2007; r</w:t>
      </w:r>
      <w:r w:rsidRPr="00C36D6A">
        <w:t>etrieved 2008-04-21.</w:t>
      </w:r>
    </w:p>
  </w:footnote>
  <w:footnote w:id="27">
    <w:p w:rsidR="00AA45F8" w:rsidRDefault="00AA45F8" w:rsidP="00396090">
      <w:pPr>
        <w:pStyle w:val="FootnoteText"/>
      </w:pPr>
      <w:r>
        <w:rPr>
          <w:rStyle w:val="FootnoteReference"/>
        </w:rPr>
        <w:footnoteRef/>
      </w:r>
      <w:r>
        <w:t xml:space="preserve"> Joint Hearing of the Senate Foreign Relations Committee and the Environment and Public Works Committee, July 24, 2002. </w:t>
      </w:r>
      <w:proofErr w:type="gramStart"/>
      <w:r>
        <w:t>(T</w:t>
      </w:r>
      <w:r w:rsidRPr="001B7D17">
        <w:t>he U</w:t>
      </w:r>
      <w:r>
        <w:t>.</w:t>
      </w:r>
      <w:r w:rsidRPr="001B7D17">
        <w:t>S</w:t>
      </w:r>
      <w:r>
        <w:t>.</w:t>
      </w:r>
      <w:r w:rsidRPr="001B7D17">
        <w:t xml:space="preserve"> Senate passed the Byrd-Hagel </w:t>
      </w:r>
      <w:r>
        <w:t>R</w:t>
      </w:r>
      <w:r w:rsidRPr="001B7D17">
        <w:t xml:space="preserve">esolution 95-0 in July 1997 </w:t>
      </w:r>
      <w:r>
        <w:t>codifying refusal to ratify U.S. participation after President Bill Clinton authorized Vice President Al Gore to sign the Kyoto Protocol on the behalf of the U.S.).</w:t>
      </w:r>
      <w:proofErr w:type="gramEnd"/>
    </w:p>
  </w:footnote>
  <w:footnote w:id="28">
    <w:p w:rsidR="00AA45F8" w:rsidRDefault="00AA45F8">
      <w:pPr>
        <w:pStyle w:val="FootnoteText"/>
      </w:pPr>
      <w:r>
        <w:rPr>
          <w:rStyle w:val="FootnoteReference"/>
        </w:rPr>
        <w:footnoteRef/>
      </w:r>
      <w:r>
        <w:t xml:space="preserve"> Global Warming With The Lid Off, The Wall Street Journal, November 24, 2009 </w:t>
      </w:r>
      <w:r w:rsidRPr="00E67497">
        <w:t>http://www.wsj.com/articles/SB10001424052748704888404574547730924988354</w:t>
      </w:r>
    </w:p>
  </w:footnote>
  <w:footnote w:id="29">
    <w:p w:rsidR="00AA45F8" w:rsidRDefault="00AA45F8" w:rsidP="003267E0">
      <w:pPr>
        <w:pStyle w:val="FootnoteText"/>
      </w:pPr>
      <w:r>
        <w:rPr>
          <w:rStyle w:val="FootnoteReference"/>
        </w:rPr>
        <w:footnoteRef/>
      </w:r>
      <w:r>
        <w:t xml:space="preserve"> </w:t>
      </w:r>
      <w:proofErr w:type="spellStart"/>
      <w:proofErr w:type="gramStart"/>
      <w:r>
        <w:t>Banescu</w:t>
      </w:r>
      <w:proofErr w:type="spellEnd"/>
      <w:r>
        <w:t>, Chris; “Al Gore vs. Reality on Planetary Ice Caps and Global Warming”; http://americanthinker.com/blog/2014/09/al_gore_vs_reality_on_planetary_ice_caps_and_global_warming.html.</w:t>
      </w:r>
      <w:proofErr w:type="gramEnd"/>
    </w:p>
  </w:footnote>
  <w:footnote w:id="30">
    <w:p w:rsidR="00AA45F8" w:rsidRDefault="00AA45F8">
      <w:pPr>
        <w:pStyle w:val="FootnoteText"/>
      </w:pPr>
      <w:r>
        <w:rPr>
          <w:rStyle w:val="FootnoteReference"/>
        </w:rPr>
        <w:footnoteRef/>
      </w:r>
      <w:r>
        <w:t xml:space="preserve"> </w:t>
      </w:r>
      <w:r w:rsidRPr="00390A14">
        <w:t>Johnson</w:t>
      </w:r>
      <w:r>
        <w:t xml:space="preserve">, Brad; “Muller Misinformation #3: Al Gore and polar bears”; </w:t>
      </w:r>
      <w:r w:rsidRPr="00A523BF">
        <w:t>http://www.skepticalscience.com/Muller-Misinformation-3-Al-Gore-polar-bears.html</w:t>
      </w:r>
      <w:r>
        <w:t>.</w:t>
      </w:r>
    </w:p>
  </w:footnote>
  <w:footnote w:id="31">
    <w:p w:rsidR="00AA45F8" w:rsidRDefault="00AA45F8" w:rsidP="00390A14">
      <w:pPr>
        <w:pStyle w:val="FootnoteText"/>
      </w:pPr>
      <w:r>
        <w:rPr>
          <w:rStyle w:val="FootnoteReference"/>
        </w:rPr>
        <w:footnoteRef/>
      </w:r>
      <w:r>
        <w:t xml:space="preserve"> </w:t>
      </w:r>
      <w:proofErr w:type="gramStart"/>
      <w:r>
        <w:t xml:space="preserve">Watson, Paul Joseph; “Penguins, Polar Bears, Glaciers, Arctic Ice All Thriving”; </w:t>
      </w:r>
      <w:r w:rsidRPr="00A523BF">
        <w:t>http://www.infowars.com/penguins-polar-bears-glaciers-arctic-ice-all-thriving</w:t>
      </w:r>
      <w:r>
        <w:t>.</w:t>
      </w:r>
      <w:proofErr w:type="gramEnd"/>
    </w:p>
  </w:footnote>
  <w:footnote w:id="32">
    <w:p w:rsidR="00AA45F8" w:rsidRDefault="00AA45F8">
      <w:pPr>
        <w:pStyle w:val="FootnoteText"/>
      </w:pPr>
      <w:r>
        <w:rPr>
          <w:rStyle w:val="FootnoteReference"/>
        </w:rPr>
        <w:footnoteRef/>
      </w:r>
      <w:r>
        <w:t xml:space="preserve"> Page, Lewis; “A</w:t>
      </w:r>
      <w:r w:rsidRPr="00766026">
        <w:t>mount of ice in Bering Sea reaches all-time record</w:t>
      </w:r>
      <w:r>
        <w:t xml:space="preserve">”; </w:t>
      </w:r>
      <w:r w:rsidRPr="00A523BF">
        <w:t>http://www.theregister.co.uk/2012/04/11/bering_sea_ice_cover/</w:t>
      </w:r>
      <w:r>
        <w:t>.</w:t>
      </w:r>
    </w:p>
  </w:footnote>
  <w:footnote w:id="33">
    <w:p w:rsidR="00AA45F8" w:rsidRDefault="00AA45F8">
      <w:pPr>
        <w:pStyle w:val="FootnoteText"/>
      </w:pPr>
      <w:r>
        <w:rPr>
          <w:rStyle w:val="FootnoteReference"/>
        </w:rPr>
        <w:footnoteRef/>
      </w:r>
      <w:r>
        <w:t xml:space="preserve"> Saunders, Debra J.; “Political Science: Heat’s on Climate Change Dissidents”; </w:t>
      </w:r>
      <w:r w:rsidRPr="00A523BF">
        <w:t>http://townhall.com/columnists/debrajsaunders/2015/03/01/political-science-heats-on-climate-change-dissidents-n1963602/page/full</w:t>
      </w:r>
      <w:r>
        <w:t>.</w:t>
      </w:r>
    </w:p>
  </w:footnote>
  <w:footnote w:id="34">
    <w:p w:rsidR="00AA45F8" w:rsidRDefault="00AA45F8">
      <w:pPr>
        <w:pStyle w:val="FootnoteText"/>
      </w:pPr>
      <w:r>
        <w:rPr>
          <w:rStyle w:val="FootnoteReference"/>
        </w:rPr>
        <w:footnoteRef/>
      </w:r>
      <w:r>
        <w:t xml:space="preserve"> </w:t>
      </w:r>
      <w:proofErr w:type="gramStart"/>
      <w:r>
        <w:t>Hall, Christine; “</w:t>
      </w:r>
      <w:proofErr w:type="spellStart"/>
      <w:r w:rsidRPr="00C23128">
        <w:t>Govt</w:t>
      </w:r>
      <w:proofErr w:type="spellEnd"/>
      <w:r w:rsidRPr="00C23128">
        <w:t xml:space="preserve">-Funded Research Unit </w:t>
      </w:r>
      <w:r>
        <w:t xml:space="preserve">Destroyed Original Climate Data”; </w:t>
      </w:r>
      <w:r w:rsidRPr="00A523BF">
        <w:t>https://cei.org/news-releases/govt-funded-research-unit-destroyed-original-climate-data</w:t>
      </w:r>
      <w:r>
        <w:t>.</w:t>
      </w:r>
      <w:proofErr w:type="gramEnd"/>
      <w:r>
        <w:t xml:space="preserve"> </w:t>
      </w:r>
      <w:proofErr w:type="gramStart"/>
      <w:r>
        <w:t xml:space="preserve">Michaels, Patrick J.; “The Dog Ate Global Warming”; </w:t>
      </w:r>
      <w:r w:rsidRPr="00A523BF">
        <w:t>http://www.nationalreview.com/articles/228291/dog-ate-global-warming/patrick-j-michaels</w:t>
      </w:r>
      <w:r>
        <w:t>.</w:t>
      </w:r>
      <w:proofErr w:type="gramEnd"/>
    </w:p>
  </w:footnote>
  <w:footnote w:id="35">
    <w:p w:rsidR="00AA45F8" w:rsidRDefault="00AA45F8">
      <w:pPr>
        <w:pStyle w:val="FootnoteText"/>
      </w:pPr>
      <w:r>
        <w:rPr>
          <w:rStyle w:val="FootnoteReference"/>
        </w:rPr>
        <w:footnoteRef/>
      </w:r>
      <w:r>
        <w:t xml:space="preserve"> </w:t>
      </w:r>
      <w:proofErr w:type="gramStart"/>
      <w:r>
        <w:t xml:space="preserve">Rogers, Norman; “The Corruption of Science”; </w:t>
      </w:r>
      <w:r w:rsidRPr="00A523BF">
        <w:t>http://www.americanthinker.com/articles/2014/05/the_corruption_of_science.html</w:t>
      </w:r>
      <w:r>
        <w:t>.</w:t>
      </w:r>
      <w:proofErr w:type="gramEnd"/>
    </w:p>
  </w:footnote>
  <w:footnote w:id="36">
    <w:p w:rsidR="00AA45F8" w:rsidRDefault="00AA45F8" w:rsidP="00CF3C34">
      <w:pPr>
        <w:pStyle w:val="FootnoteText"/>
      </w:pPr>
      <w:r>
        <w:rPr>
          <w:rStyle w:val="FootnoteReference"/>
        </w:rPr>
        <w:footnoteRef/>
      </w:r>
      <w:r>
        <w:t xml:space="preserve"> </w:t>
      </w:r>
      <w:proofErr w:type="gramStart"/>
      <w:r>
        <w:t xml:space="preserve">Gray, Dr. William; U.S. Senate Committee on Environment &amp; Public Works Hearing Statements; </w:t>
      </w:r>
      <w:r w:rsidRPr="00A523BF">
        <w:t>http://www.epw.senate.gov/hearing_statements.cfm?id=246768</w:t>
      </w:r>
      <w:r>
        <w:t>.</w:t>
      </w:r>
      <w:proofErr w:type="gramEnd"/>
    </w:p>
  </w:footnote>
  <w:footnote w:id="37">
    <w:p w:rsidR="00AA45F8" w:rsidRDefault="00AA45F8">
      <w:pPr>
        <w:pStyle w:val="FootnoteText"/>
      </w:pPr>
      <w:r>
        <w:rPr>
          <w:rStyle w:val="FootnoteReference"/>
        </w:rPr>
        <w:footnoteRef/>
      </w:r>
      <w:r>
        <w:t xml:space="preserve"> </w:t>
      </w:r>
      <w:proofErr w:type="gramStart"/>
      <w:r>
        <w:t xml:space="preserve">Hales, William; </w:t>
      </w:r>
      <w:r w:rsidRPr="00C36D6A">
        <w:rPr>
          <w:i/>
        </w:rPr>
        <w:t>A New Analysis of Chronology and Geography, History and Prophecy</w:t>
      </w:r>
      <w:r>
        <w:t xml:space="preserve"> (1830), vol. 1; p. 210.</w:t>
      </w:r>
      <w:proofErr w:type="gramEnd"/>
    </w:p>
  </w:footnote>
  <w:footnote w:id="38">
    <w:p w:rsidR="00AA45F8" w:rsidRDefault="00AA45F8">
      <w:pPr>
        <w:pStyle w:val="FootnoteText"/>
      </w:pPr>
      <w:r>
        <w:rPr>
          <w:rStyle w:val="FootnoteReference"/>
        </w:rPr>
        <w:footnoteRef/>
      </w:r>
      <w:r>
        <w:t xml:space="preserve"> </w:t>
      </w:r>
      <w:proofErr w:type="spellStart"/>
      <w:r w:rsidRPr="005D60D5">
        <w:t>Allmon</w:t>
      </w:r>
      <w:proofErr w:type="spellEnd"/>
      <w:r w:rsidRPr="005D60D5">
        <w:t>, W.D.</w:t>
      </w:r>
      <w:r>
        <w:t>, “</w:t>
      </w:r>
      <w:r w:rsidRPr="005D60D5">
        <w:t>Post</w:t>
      </w:r>
      <w:r>
        <w:t>-</w:t>
      </w:r>
      <w:r w:rsidRPr="005D60D5">
        <w:t>Gradualism,</w:t>
      </w:r>
      <w:r>
        <w:t>”</w:t>
      </w:r>
      <w:r w:rsidRPr="005D60D5">
        <w:t xml:space="preserve"> </w:t>
      </w:r>
      <w:r w:rsidRPr="009701B7">
        <w:rPr>
          <w:i/>
        </w:rPr>
        <w:t>Science</w:t>
      </w:r>
      <w:r>
        <w:t>,</w:t>
      </w:r>
      <w:r w:rsidRPr="005D60D5">
        <w:t xml:space="preserve"> 262:122–123, October 1, 1993</w:t>
      </w:r>
      <w:r>
        <w:t>.</w:t>
      </w:r>
    </w:p>
  </w:footnote>
  <w:footnote w:id="39">
    <w:p w:rsidR="00AA45F8" w:rsidRDefault="00AA45F8">
      <w:pPr>
        <w:pStyle w:val="FootnoteText"/>
      </w:pPr>
      <w:r>
        <w:rPr>
          <w:rStyle w:val="FootnoteReference"/>
        </w:rPr>
        <w:footnoteRef/>
      </w:r>
      <w:r>
        <w:t xml:space="preserve"> </w:t>
      </w:r>
      <w:r w:rsidRPr="002842E9">
        <w:t xml:space="preserve">Bailey, E., </w:t>
      </w:r>
      <w:r w:rsidRPr="00C36D6A">
        <w:rPr>
          <w:i/>
        </w:rPr>
        <w:t>British Men of Science: Charles Lyell</w:t>
      </w:r>
      <w:r>
        <w:t>;</w:t>
      </w:r>
      <w:r w:rsidRPr="002842E9">
        <w:t xml:space="preserve"> Thomas Nelson and Sons Ltd</w:t>
      </w:r>
      <w:r>
        <w:t xml:space="preserve">., </w:t>
      </w:r>
      <w:r w:rsidRPr="002842E9">
        <w:t>1962</w:t>
      </w:r>
      <w:r>
        <w:t>; pp. 77</w:t>
      </w:r>
      <w:r w:rsidRPr="005D60D5">
        <w:t>–</w:t>
      </w:r>
      <w:r w:rsidRPr="002842E9">
        <w:t>78.</w:t>
      </w:r>
    </w:p>
  </w:footnote>
  <w:footnote w:id="40">
    <w:p w:rsidR="00AA45F8" w:rsidRDefault="00AA45F8">
      <w:pPr>
        <w:pStyle w:val="FootnoteText"/>
      </w:pPr>
      <w:r>
        <w:rPr>
          <w:rStyle w:val="FootnoteReference"/>
        </w:rPr>
        <w:footnoteRef/>
      </w:r>
      <w:r>
        <w:t xml:space="preserve"> </w:t>
      </w:r>
      <w:r w:rsidRPr="00466C51">
        <w:t xml:space="preserve">Mortenson, T., </w:t>
      </w:r>
      <w:proofErr w:type="gramStart"/>
      <w:r w:rsidRPr="009701B7">
        <w:rPr>
          <w:i/>
        </w:rPr>
        <w:t>The</w:t>
      </w:r>
      <w:proofErr w:type="gramEnd"/>
      <w:r w:rsidRPr="009701B7">
        <w:rPr>
          <w:i/>
        </w:rPr>
        <w:t xml:space="preserve"> Great Turning Point: The Church’s Catastrophic Mistake on Geology—Before Darwin</w:t>
      </w:r>
      <w:r w:rsidRPr="00466C51">
        <w:t>, Master Books, Inc., 2004</w:t>
      </w:r>
      <w:r>
        <w:t>;</w:t>
      </w:r>
      <w:r w:rsidRPr="00466C51">
        <w:t xml:space="preserve"> pp. 225–226</w:t>
      </w:r>
      <w:r>
        <w:t>.</w:t>
      </w:r>
    </w:p>
  </w:footnote>
  <w:footnote w:id="41">
    <w:p w:rsidR="00AA45F8" w:rsidRDefault="00AA45F8">
      <w:pPr>
        <w:pStyle w:val="FootnoteText"/>
      </w:pPr>
      <w:r>
        <w:rPr>
          <w:rStyle w:val="FootnoteReference"/>
        </w:rPr>
        <w:footnoteRef/>
      </w:r>
      <w:r>
        <w:t xml:space="preserve"> </w:t>
      </w:r>
      <w:proofErr w:type="gramStart"/>
      <w:r>
        <w:t xml:space="preserve">Charles Spurgeon sermon; </w:t>
      </w:r>
      <w:r w:rsidRPr="003D2827">
        <w:t>September 2, 1855</w:t>
      </w:r>
      <w:r>
        <w:t>.</w:t>
      </w:r>
      <w:proofErr w:type="gramEnd"/>
    </w:p>
  </w:footnote>
  <w:footnote w:id="42">
    <w:p w:rsidR="00AA45F8" w:rsidRDefault="00AA45F8">
      <w:pPr>
        <w:pStyle w:val="FootnoteText"/>
      </w:pPr>
      <w:r>
        <w:rPr>
          <w:rStyle w:val="FootnoteReference"/>
        </w:rPr>
        <w:footnoteRef/>
      </w:r>
      <w:r>
        <w:t xml:space="preserve"> Dan Reynolds PhD, September 2001, Triangle Association for the Science of Creation, </w:t>
      </w:r>
      <w:r w:rsidRPr="00DD22A9">
        <w:t>http://tasc-creationscience.org/content/rate-group-finds-strong-evidence-young-earth-and-accelerated-nuclear-decay</w:t>
      </w:r>
    </w:p>
  </w:footnote>
  <w:footnote w:id="43">
    <w:p w:rsidR="00AA45F8" w:rsidRDefault="00AA45F8">
      <w:pPr>
        <w:pStyle w:val="FootnoteText"/>
      </w:pPr>
      <w:r>
        <w:rPr>
          <w:rStyle w:val="FootnoteReference"/>
        </w:rPr>
        <w:footnoteRef/>
      </w:r>
      <w:r>
        <w:t xml:space="preserve"> L. </w:t>
      </w:r>
      <w:proofErr w:type="spellStart"/>
      <w:r>
        <w:t>Vardiman</w:t>
      </w:r>
      <w:proofErr w:type="spellEnd"/>
      <w:r>
        <w:t xml:space="preserve">, </w:t>
      </w:r>
      <w:r w:rsidRPr="00C36D6A">
        <w:rPr>
          <w:i/>
        </w:rPr>
        <w:t>Radioisotopes and the Age of the Earth</w:t>
      </w:r>
      <w:r>
        <w:t xml:space="preserve">, vol. 2, Master Books, 2005; p. 420 (as cited in </w:t>
      </w:r>
      <w:r w:rsidRPr="00E77D2C">
        <w:rPr>
          <w:i/>
        </w:rPr>
        <w:t>The New Answers Book</w:t>
      </w:r>
      <w:r>
        <w:t xml:space="preserve"> (Ken Ham); Master Books, 2006; p. 118.</w:t>
      </w:r>
    </w:p>
  </w:footnote>
  <w:footnote w:id="44">
    <w:p w:rsidR="00AA45F8" w:rsidRDefault="00AA45F8">
      <w:pPr>
        <w:pStyle w:val="FootnoteText"/>
      </w:pPr>
      <w:r>
        <w:rPr>
          <w:rStyle w:val="FootnoteReference"/>
        </w:rPr>
        <w:footnoteRef/>
      </w:r>
      <w:r>
        <w:t xml:space="preserve"> Ibid.</w:t>
      </w:r>
    </w:p>
  </w:footnote>
  <w:footnote w:id="45">
    <w:p w:rsidR="00AA45F8" w:rsidRDefault="00AA45F8" w:rsidP="0054167C">
      <w:pPr>
        <w:pStyle w:val="FootnoteText"/>
      </w:pPr>
      <w:r>
        <w:rPr>
          <w:rStyle w:val="FootnoteReference"/>
        </w:rPr>
        <w:footnoteRef/>
      </w:r>
      <w:r>
        <w:t xml:space="preserve"> Ham, Ken; </w:t>
      </w:r>
      <w:proofErr w:type="gramStart"/>
      <w:r w:rsidRPr="00C36D6A">
        <w:rPr>
          <w:i/>
        </w:rPr>
        <w:t>The</w:t>
      </w:r>
      <w:proofErr w:type="gramEnd"/>
      <w:r w:rsidRPr="00C36D6A">
        <w:rPr>
          <w:i/>
        </w:rPr>
        <w:t xml:space="preserve"> New Answers Book</w:t>
      </w:r>
      <w:r>
        <w:t>; Master Books, 2006; p. 121.</w:t>
      </w:r>
    </w:p>
    <w:p w:rsidR="00AA45F8" w:rsidRDefault="00AA45F8">
      <w:pPr>
        <w:pStyle w:val="FootnoteText"/>
      </w:pPr>
    </w:p>
  </w:footnote>
  <w:footnote w:id="46">
    <w:p w:rsidR="00AA45F8" w:rsidRDefault="00AA45F8">
      <w:pPr>
        <w:pStyle w:val="FootnoteText"/>
      </w:pPr>
      <w:r>
        <w:rPr>
          <w:rStyle w:val="FootnoteReference"/>
        </w:rPr>
        <w:footnoteRef/>
      </w:r>
      <w:r>
        <w:t xml:space="preserve"> </w:t>
      </w:r>
      <w:proofErr w:type="gramStart"/>
      <w:r>
        <w:t xml:space="preserve">Matthews, Richard; “Scientists Are Concerned about Mysterious Ocean Salinity”; </w:t>
      </w:r>
      <w:hyperlink r:id="rId1" w:history="1">
        <w:r w:rsidRPr="00284A21">
          <w:rPr>
            <w:rStyle w:val="Hyperlink"/>
          </w:rPr>
          <w:t>http://globalwarmingisreal.com/2012/09/12/scientists-are-concerned-about-mysterious-ocean-salinity</w:t>
        </w:r>
      </w:hyperlink>
      <w:r>
        <w:t>.</w:t>
      </w:r>
      <w:proofErr w:type="gramEnd"/>
    </w:p>
  </w:footnote>
  <w:footnote w:id="47">
    <w:p w:rsidR="00AA45F8" w:rsidRDefault="00AA45F8">
      <w:pPr>
        <w:pStyle w:val="FootnoteText"/>
      </w:pPr>
      <w:r>
        <w:rPr>
          <w:rStyle w:val="FootnoteReference"/>
        </w:rPr>
        <w:footnoteRef/>
      </w:r>
      <w:r>
        <w:t xml:space="preserve"> “How did the salt get into the oceans at the beginning of their formation?” </w:t>
      </w:r>
      <w:proofErr w:type="gramStart"/>
      <w:r>
        <w:t xml:space="preserve">UCSB </w:t>
      </w:r>
      <w:proofErr w:type="spellStart"/>
      <w:r>
        <w:t>ScienceLine</w:t>
      </w:r>
      <w:proofErr w:type="spellEnd"/>
      <w:r>
        <w:t xml:space="preserve">; </w:t>
      </w:r>
      <w:r w:rsidRPr="00245A61">
        <w:t>http://scienceline.ucsb.edu/getkey.php?key=2968</w:t>
      </w:r>
      <w:r>
        <w:t>.</w:t>
      </w:r>
      <w:proofErr w:type="gramEnd"/>
    </w:p>
  </w:footnote>
  <w:footnote w:id="48">
    <w:p w:rsidR="00AA45F8" w:rsidRDefault="00AA45F8">
      <w:pPr>
        <w:pStyle w:val="FootnoteText"/>
      </w:pPr>
      <w:r>
        <w:rPr>
          <w:rStyle w:val="FootnoteReference"/>
        </w:rPr>
        <w:footnoteRef/>
      </w:r>
      <w:r>
        <w:t xml:space="preserve"> Sayles,</w:t>
      </w:r>
      <w:r w:rsidRPr="003A6FFA">
        <w:t xml:space="preserve"> F. L.</w:t>
      </w:r>
      <w:r>
        <w:t>,</w:t>
      </w:r>
      <w:r w:rsidRPr="003A6FFA">
        <w:t xml:space="preserve"> and </w:t>
      </w:r>
      <w:proofErr w:type="spellStart"/>
      <w:r w:rsidRPr="003A6FFA">
        <w:t>Mangelsdorf</w:t>
      </w:r>
      <w:proofErr w:type="spellEnd"/>
      <w:r>
        <w:t>,</w:t>
      </w:r>
      <w:r w:rsidRPr="003A6FFA">
        <w:t xml:space="preserve"> P. C.</w:t>
      </w:r>
      <w:r>
        <w:t>;</w:t>
      </w:r>
      <w:r w:rsidRPr="003A6FFA">
        <w:t xml:space="preserve"> </w:t>
      </w:r>
      <w:r>
        <w:t>“</w:t>
      </w:r>
      <w:r w:rsidRPr="003A6FFA">
        <w:t>Cation-exchange characteristics of Amazon River suspended sediment</w:t>
      </w:r>
      <w:r>
        <w:t xml:space="preserve"> and its reaction with seawater”;</w:t>
      </w:r>
      <w:r w:rsidRPr="003A6FFA">
        <w:t xml:space="preserve"> </w:t>
      </w:r>
      <w:proofErr w:type="spellStart"/>
      <w:r w:rsidRPr="00E76655">
        <w:rPr>
          <w:i/>
        </w:rPr>
        <w:t>Geochimica</w:t>
      </w:r>
      <w:proofErr w:type="spellEnd"/>
      <w:r w:rsidRPr="00E76655">
        <w:rPr>
          <w:i/>
        </w:rPr>
        <w:t xml:space="preserve"> et </w:t>
      </w:r>
      <w:proofErr w:type="spellStart"/>
      <w:r w:rsidRPr="00E76655">
        <w:rPr>
          <w:i/>
        </w:rPr>
        <w:t>Cosmochimica</w:t>
      </w:r>
      <w:proofErr w:type="spellEnd"/>
      <w:r w:rsidRPr="00E76655">
        <w:rPr>
          <w:i/>
        </w:rPr>
        <w:t xml:space="preserve"> </w:t>
      </w:r>
      <w:proofErr w:type="spellStart"/>
      <w:r w:rsidRPr="00E76655">
        <w:rPr>
          <w:i/>
        </w:rPr>
        <w:t>Acta</w:t>
      </w:r>
      <w:proofErr w:type="spellEnd"/>
      <w:r>
        <w:t xml:space="preserve">; </w:t>
      </w:r>
      <w:r w:rsidRPr="003A6FFA">
        <w:t>43:</w:t>
      </w:r>
      <w:r>
        <w:t>5; 767–779.</w:t>
      </w:r>
    </w:p>
  </w:footnote>
  <w:footnote w:id="49">
    <w:p w:rsidR="00AA45F8" w:rsidRDefault="00AA45F8">
      <w:pPr>
        <w:pStyle w:val="FootnoteText"/>
      </w:pPr>
      <w:r>
        <w:rPr>
          <w:rStyle w:val="FootnoteReference"/>
        </w:rPr>
        <w:footnoteRef/>
      </w:r>
      <w:r>
        <w:t xml:space="preserve"> </w:t>
      </w:r>
      <w:proofErr w:type="gramStart"/>
      <w:r w:rsidRPr="00331F27">
        <w:t>Austin, S. A. and Humphreys</w:t>
      </w:r>
      <w:r>
        <w:t>.</w:t>
      </w:r>
      <w:proofErr w:type="gramEnd"/>
      <w:r w:rsidRPr="00331F27">
        <w:t xml:space="preserve"> D. R.</w:t>
      </w:r>
      <w:r>
        <w:t>; ”</w:t>
      </w:r>
      <w:r w:rsidRPr="00331F27">
        <w:t>The sea’s missing salt: a dilemm</w:t>
      </w:r>
      <w:r>
        <w:t>a for evolutionists”;</w:t>
      </w:r>
      <w:r w:rsidRPr="00331F27">
        <w:t xml:space="preserve"> </w:t>
      </w:r>
      <w:r w:rsidRPr="00E76655">
        <w:rPr>
          <w:i/>
        </w:rPr>
        <w:t>Proceedings of the Second International Conference on Creationism</w:t>
      </w:r>
      <w:r w:rsidRPr="00331F27">
        <w:t>, vol. I</w:t>
      </w:r>
      <w:r>
        <w:t>I, Creation Science Fellowship, 1991;</w:t>
      </w:r>
      <w:r w:rsidRPr="00331F27">
        <w:t xml:space="preserve"> pp. 17–33</w:t>
      </w:r>
      <w:r>
        <w:t>.</w:t>
      </w:r>
    </w:p>
  </w:footnote>
  <w:footnote w:id="50">
    <w:p w:rsidR="00AA45F8" w:rsidRDefault="00AA45F8">
      <w:pPr>
        <w:pStyle w:val="FootnoteText"/>
      </w:pPr>
      <w:r>
        <w:rPr>
          <w:rStyle w:val="FootnoteReference"/>
        </w:rPr>
        <w:footnoteRef/>
      </w:r>
      <w:r>
        <w:t xml:space="preserve"> </w:t>
      </w:r>
      <w:proofErr w:type="gramStart"/>
      <w:r>
        <w:t xml:space="preserve">“Total Sediment Thickness of the World’s Oceans &amp; Marginal Seas”; </w:t>
      </w:r>
      <w:hyperlink r:id="rId2" w:history="1">
        <w:r w:rsidRPr="00284A21">
          <w:rPr>
            <w:rStyle w:val="Hyperlink"/>
          </w:rPr>
          <w:t>http://www.ngdc.noaa.gov/mgg/image/sedthick9.jpg</w:t>
        </w:r>
      </w:hyperlink>
      <w:r>
        <w:t>.</w:t>
      </w:r>
      <w:proofErr w:type="gramEnd"/>
    </w:p>
  </w:footnote>
  <w:footnote w:id="51">
    <w:p w:rsidR="00AA45F8" w:rsidRDefault="00AA45F8">
      <w:pPr>
        <w:pStyle w:val="FootnoteText"/>
      </w:pPr>
      <w:r>
        <w:rPr>
          <w:rStyle w:val="FootnoteReference"/>
        </w:rPr>
        <w:footnoteRef/>
      </w:r>
      <w:r>
        <w:t xml:space="preserve"> Hay, W. W. et al.;</w:t>
      </w:r>
      <w:r w:rsidRPr="00996E52">
        <w:t xml:space="preserve"> </w:t>
      </w:r>
      <w:r>
        <w:t>“</w:t>
      </w:r>
      <w:r w:rsidRPr="00996E52">
        <w:t>Mass/age distribution and composition of sediments on the ocean floor and the glo</w:t>
      </w:r>
      <w:r>
        <w:t>bal rate of sediment subduction”;</w:t>
      </w:r>
      <w:r w:rsidRPr="00996E52">
        <w:t xml:space="preserve"> </w:t>
      </w:r>
      <w:r w:rsidRPr="00934DF4">
        <w:rPr>
          <w:i/>
        </w:rPr>
        <w:t>Journal of Geophysical Research</w:t>
      </w:r>
      <w:r>
        <w:t xml:space="preserve">, 93(B12):14; </w:t>
      </w:r>
      <w:r w:rsidRPr="00996E52">
        <w:t>933–14,940</w:t>
      </w:r>
      <w:r>
        <w:t>.</w:t>
      </w:r>
    </w:p>
  </w:footnote>
  <w:footnote w:id="52">
    <w:p w:rsidR="00AA45F8" w:rsidRDefault="00AA45F8">
      <w:pPr>
        <w:pStyle w:val="FootnoteText"/>
      </w:pPr>
      <w:r>
        <w:rPr>
          <w:rStyle w:val="FootnoteReference"/>
        </w:rPr>
        <w:footnoteRef/>
      </w:r>
      <w:r>
        <w:t xml:space="preserve"> </w:t>
      </w:r>
      <w:proofErr w:type="gramStart"/>
      <w:r w:rsidRPr="00B60A19">
        <w:t>D. Russell Humphreys</w:t>
      </w:r>
      <w:r w:rsidRPr="00934DF4">
        <w:t xml:space="preserve"> </w:t>
      </w:r>
      <w:r>
        <w:t>Ph</w:t>
      </w:r>
      <w:r w:rsidRPr="00B60A19">
        <w:t>D</w:t>
      </w:r>
      <w:r>
        <w:t>;</w:t>
      </w:r>
      <w:r w:rsidRPr="00B60A19">
        <w:t xml:space="preserve"> </w:t>
      </w:r>
      <w:r>
        <w:t>“</w:t>
      </w:r>
      <w:r w:rsidRPr="00B60A19">
        <w:t>The Mystery of Earth</w:t>
      </w:r>
      <w:r>
        <w:t>'s Magnetic Field.</w:t>
      </w:r>
      <w:proofErr w:type="gramEnd"/>
      <w:r>
        <w:t xml:space="preserve"> </w:t>
      </w:r>
      <w:proofErr w:type="gramStart"/>
      <w:r>
        <w:t>Acts &amp; Facts”; 18</w:t>
      </w:r>
      <w:r w:rsidRPr="00B60A19">
        <w:t>(2).</w:t>
      </w:r>
      <w:proofErr w:type="gramEnd"/>
    </w:p>
  </w:footnote>
  <w:footnote w:id="53">
    <w:p w:rsidR="00AA45F8" w:rsidRDefault="00AA45F8" w:rsidP="00CC3D6B">
      <w:pPr>
        <w:pStyle w:val="FootnoteText"/>
      </w:pPr>
      <w:r>
        <w:rPr>
          <w:rStyle w:val="FootnoteReference"/>
        </w:rPr>
        <w:footnoteRef/>
      </w:r>
      <w:r>
        <w:t xml:space="preserve"> </w:t>
      </w:r>
      <w:proofErr w:type="spellStart"/>
      <w:r>
        <w:t>Cherfas</w:t>
      </w:r>
      <w:proofErr w:type="spellEnd"/>
      <w:r>
        <w:t>, J.; “</w:t>
      </w:r>
      <w:r w:rsidRPr="00996E52">
        <w:t>Anci</w:t>
      </w:r>
      <w:r>
        <w:t>ent DNA: still busy after death”;</w:t>
      </w:r>
      <w:r w:rsidRPr="00996E52">
        <w:t xml:space="preserve"> </w:t>
      </w:r>
      <w:r w:rsidRPr="00934DF4">
        <w:rPr>
          <w:i/>
        </w:rPr>
        <w:t>Science</w:t>
      </w:r>
      <w:r>
        <w:t xml:space="preserve">, 253:1354–1356. </w:t>
      </w:r>
      <w:proofErr w:type="gramStart"/>
      <w:r w:rsidRPr="00996E52">
        <w:t xml:space="preserve">Cano, R. J., H. N. </w:t>
      </w:r>
      <w:proofErr w:type="spellStart"/>
      <w:r w:rsidRPr="00996E52">
        <w:t>Poinar</w:t>
      </w:r>
      <w:proofErr w:type="spellEnd"/>
      <w:r w:rsidRPr="00996E52">
        <w:t xml:space="preserve">, </w:t>
      </w:r>
      <w:r>
        <w:t>et al.; “</w:t>
      </w:r>
      <w:r w:rsidRPr="00996E52">
        <w:t>Amplification and sequencing of DNA from a 120</w:t>
      </w:r>
      <w:r>
        <w:t>–</w:t>
      </w:r>
      <w:r w:rsidRPr="00996E52">
        <w:t>135-million-year-old weevil</w:t>
      </w:r>
      <w:r>
        <w:t>”;</w:t>
      </w:r>
      <w:r w:rsidRPr="00996E52">
        <w:t xml:space="preserve"> </w:t>
      </w:r>
      <w:r w:rsidRPr="00934DF4">
        <w:rPr>
          <w:i/>
        </w:rPr>
        <w:t>Nature</w:t>
      </w:r>
      <w:r>
        <w:t>, 363:536–8.</w:t>
      </w:r>
      <w:proofErr w:type="gramEnd"/>
      <w:r>
        <w:t xml:space="preserve"> </w:t>
      </w:r>
      <w:proofErr w:type="spellStart"/>
      <w:proofErr w:type="gramStart"/>
      <w:r w:rsidRPr="00996E52">
        <w:t>Krings</w:t>
      </w:r>
      <w:proofErr w:type="spellEnd"/>
      <w:r w:rsidRPr="00996E52">
        <w:t>, M., Stone</w:t>
      </w:r>
      <w:r>
        <w:t>,</w:t>
      </w:r>
      <w:r w:rsidRPr="00996E52">
        <w:t xml:space="preserve"> A., </w:t>
      </w:r>
      <w:r>
        <w:t>et al.; “</w:t>
      </w:r>
      <w:r w:rsidRPr="00996E52">
        <w:t xml:space="preserve">DNA sequences </w:t>
      </w:r>
      <w:r>
        <w:t>and the origin of modern humans”;</w:t>
      </w:r>
      <w:r w:rsidRPr="00996E52">
        <w:t xml:space="preserve"> </w:t>
      </w:r>
      <w:r w:rsidRPr="00934DF4">
        <w:rPr>
          <w:i/>
        </w:rPr>
        <w:t>Cell</w:t>
      </w:r>
      <w:r>
        <w:t>, 90:19–30.</w:t>
      </w:r>
      <w:proofErr w:type="gramEnd"/>
      <w:r>
        <w:t xml:space="preserve"> </w:t>
      </w:r>
      <w:proofErr w:type="spellStart"/>
      <w:r>
        <w:t>Lindahl</w:t>
      </w:r>
      <w:proofErr w:type="spellEnd"/>
      <w:r>
        <w:t>, T.; “</w:t>
      </w:r>
      <w:r w:rsidRPr="00996E52">
        <w:t>Unl</w:t>
      </w:r>
      <w:r>
        <w:t>ocking nature’s ancient secrets”;</w:t>
      </w:r>
      <w:r w:rsidRPr="00996E52">
        <w:t xml:space="preserve"> </w:t>
      </w:r>
      <w:r w:rsidRPr="00934DF4">
        <w:rPr>
          <w:i/>
        </w:rPr>
        <w:t>Nature</w:t>
      </w:r>
      <w:r>
        <w:t xml:space="preserve">, </w:t>
      </w:r>
      <w:r w:rsidRPr="00996E52">
        <w:t>413:358–359</w:t>
      </w:r>
      <w:r>
        <w:t>.</w:t>
      </w:r>
    </w:p>
  </w:footnote>
  <w:footnote w:id="54">
    <w:p w:rsidR="00AA45F8" w:rsidRDefault="00AA45F8">
      <w:pPr>
        <w:pStyle w:val="FootnoteText"/>
      </w:pPr>
      <w:r>
        <w:rPr>
          <w:rStyle w:val="FootnoteReference"/>
        </w:rPr>
        <w:footnoteRef/>
      </w:r>
      <w:r>
        <w:t xml:space="preserve"> </w:t>
      </w:r>
      <w:proofErr w:type="gramStart"/>
      <w:r>
        <w:t xml:space="preserve">“Dinosaurs in American Indian Petroglyphs”; </w:t>
      </w:r>
      <w:r w:rsidRPr="00146D39">
        <w:t>http://www.bearfabrique.org/Dinoglyphs/dinoglyphs.html</w:t>
      </w:r>
      <w:r>
        <w:t>.</w:t>
      </w:r>
      <w:proofErr w:type="gramEnd"/>
    </w:p>
  </w:footnote>
  <w:footnote w:id="55">
    <w:p w:rsidR="00AA45F8" w:rsidRDefault="00AA45F8" w:rsidP="00146D39">
      <w:pPr>
        <w:pStyle w:val="FootnoteText"/>
      </w:pPr>
      <w:r>
        <w:rPr>
          <w:rStyle w:val="FootnoteReference"/>
        </w:rPr>
        <w:footnoteRef/>
      </w:r>
      <w:r>
        <w:t xml:space="preserve"> </w:t>
      </w:r>
      <w:proofErr w:type="gramStart"/>
      <w:r>
        <w:t xml:space="preserve">“Ancient Dinosaur Depictions”; </w:t>
      </w:r>
      <w:r w:rsidRPr="00B00210">
        <w:t>http://www.genesispark.com/exhibits/evidence/historical/ancient/dinosaur/</w:t>
      </w:r>
      <w:r>
        <w:t>.</w:t>
      </w:r>
      <w:proofErr w:type="gramEnd"/>
    </w:p>
  </w:footnote>
  <w:footnote w:id="56">
    <w:p w:rsidR="00AA45F8" w:rsidRDefault="00AA45F8">
      <w:pPr>
        <w:pStyle w:val="FootnoteText"/>
      </w:pPr>
      <w:r>
        <w:rPr>
          <w:rStyle w:val="FootnoteReference"/>
        </w:rPr>
        <w:footnoteRef/>
      </w:r>
      <w:r>
        <w:t xml:space="preserve"> </w:t>
      </w:r>
      <w:proofErr w:type="gramStart"/>
      <w:r w:rsidRPr="00B77EA9">
        <w:t>Danforth</w:t>
      </w:r>
      <w:r>
        <w:t xml:space="preserve">, </w:t>
      </w:r>
      <w:r w:rsidRPr="00B77EA9">
        <w:t>Charles</w:t>
      </w:r>
      <w:r>
        <w:t xml:space="preserve">; “The Origins of Spiral Arms”; </w:t>
      </w:r>
      <w:hyperlink r:id="rId3" w:history="1">
        <w:r w:rsidRPr="00284A21">
          <w:rPr>
            <w:rStyle w:val="Hyperlink"/>
          </w:rPr>
          <w:t>http://casa.colorado.edu/~danforth/science/spiral/</w:t>
        </w:r>
      </w:hyperlink>
      <w:r>
        <w:t>.</w:t>
      </w:r>
      <w:proofErr w:type="gramEnd"/>
    </w:p>
  </w:footnote>
  <w:footnote w:id="57">
    <w:p w:rsidR="00AA45F8" w:rsidRDefault="00AA45F8">
      <w:pPr>
        <w:pStyle w:val="FootnoteText"/>
      </w:pPr>
      <w:r>
        <w:rPr>
          <w:rStyle w:val="FootnoteReference"/>
        </w:rPr>
        <w:footnoteRef/>
      </w:r>
      <w:r>
        <w:t xml:space="preserve"> </w:t>
      </w:r>
      <w:r w:rsidRPr="00A5727C">
        <w:t>Corliss</w:t>
      </w:r>
      <w:r>
        <w:t xml:space="preserve">, </w:t>
      </w:r>
      <w:r w:rsidRPr="00A5727C">
        <w:t>William R.</w:t>
      </w:r>
      <w:r>
        <w:t>; “Why do spiral galaxies stay that way? Or do they?</w:t>
      </w:r>
      <w:proofErr w:type="gramStart"/>
      <w:r>
        <w:t>”;</w:t>
      </w:r>
      <w:proofErr w:type="gramEnd"/>
      <w:r>
        <w:t xml:space="preserve"> </w:t>
      </w:r>
      <w:hyperlink r:id="rId4" w:history="1">
        <w:r w:rsidRPr="000026EF">
          <w:rPr>
            <w:rStyle w:val="Hyperlink"/>
          </w:rPr>
          <w:t>http://www.science-frontiers.com/sf055/sf055p07.htm</w:t>
        </w:r>
      </w:hyperlink>
      <w:r>
        <w:t>.</w:t>
      </w:r>
    </w:p>
  </w:footnote>
  <w:footnote w:id="58">
    <w:p w:rsidR="00AA45F8" w:rsidRDefault="00AA45F8">
      <w:pPr>
        <w:pStyle w:val="FootnoteText"/>
      </w:pPr>
      <w:r>
        <w:rPr>
          <w:rStyle w:val="FootnoteReference"/>
        </w:rPr>
        <w:footnoteRef/>
      </w:r>
      <w:r>
        <w:t xml:space="preserve"> “</w:t>
      </w:r>
      <w:r w:rsidRPr="00FC34B5">
        <w:t>Millions of years of missing Supernova Remnants including Stage 3s</w:t>
      </w:r>
      <w:r>
        <w:t xml:space="preserve"> ”</w:t>
      </w:r>
      <w:r w:rsidRPr="00FC34B5">
        <w:t>http://youngearth.com/millions-years-missing-supernova-remnants-including-stage-3s</w:t>
      </w:r>
    </w:p>
  </w:footnote>
  <w:footnote w:id="59">
    <w:p w:rsidR="00AA45F8" w:rsidRDefault="00AA45F8">
      <w:pPr>
        <w:pStyle w:val="FootnoteText"/>
      </w:pPr>
      <w:r>
        <w:rPr>
          <w:rStyle w:val="FootnoteReference"/>
        </w:rPr>
        <w:footnoteRef/>
      </w:r>
      <w:r>
        <w:t xml:space="preserve"> “Missing Supernova </w:t>
      </w:r>
      <w:proofErr w:type="spellStart"/>
      <w:r>
        <w:t>Remnants”</w:t>
      </w:r>
      <w:r w:rsidRPr="0059683C">
        <w:t>Progress</w:t>
      </w:r>
      <w:proofErr w:type="spellEnd"/>
      <w:r w:rsidRPr="0059683C">
        <w:t xml:space="preserve"> of Theoretical Physics (Impact Factor: 1.45). 10/1980; 64(5):1587-1595. DOI: 10.1143/PTP.64.1587</w:t>
      </w:r>
    </w:p>
  </w:footnote>
  <w:footnote w:id="60">
    <w:p w:rsidR="00AA45F8" w:rsidRDefault="00AA45F8">
      <w:pPr>
        <w:pStyle w:val="FootnoteText"/>
      </w:pPr>
      <w:r>
        <w:rPr>
          <w:rStyle w:val="FootnoteReference"/>
        </w:rPr>
        <w:footnoteRef/>
      </w:r>
      <w:r>
        <w:t xml:space="preserve"> </w:t>
      </w:r>
      <w:proofErr w:type="gramStart"/>
      <w:r>
        <w:t xml:space="preserve">“Moon Still Has Hot Core”; </w:t>
      </w:r>
      <w:hyperlink r:id="rId5" w:anchor="sthash.13n2mpjV.dpuf" w:history="1">
        <w:r w:rsidRPr="0030683E">
          <w:rPr>
            <w:rStyle w:val="Hyperlink"/>
          </w:rPr>
          <w:t>http://crev.info/2014/08/moon-still-has-hot-core/#sthash.13n2mpjV.dpuf</w:t>
        </w:r>
      </w:hyperlink>
      <w:r>
        <w:t>.</w:t>
      </w:r>
      <w:proofErr w:type="gramEnd"/>
    </w:p>
  </w:footnote>
  <w:footnote w:id="61">
    <w:p w:rsidR="00AA45F8" w:rsidRDefault="00AA45F8">
      <w:pPr>
        <w:pStyle w:val="FootnoteText"/>
      </w:pPr>
      <w:r>
        <w:rPr>
          <w:rStyle w:val="FootnoteReference"/>
        </w:rPr>
        <w:footnoteRef/>
      </w:r>
      <w:r>
        <w:t xml:space="preserve"> </w:t>
      </w:r>
      <w:proofErr w:type="gramStart"/>
      <w:r w:rsidRPr="00792B24">
        <w:t>Middlehurst, B.M., Burley, J.M., Mo</w:t>
      </w:r>
      <w:r>
        <w:t xml:space="preserve">ore, P., and </w:t>
      </w:r>
      <w:proofErr w:type="spellStart"/>
      <w:r>
        <w:t>Welther</w:t>
      </w:r>
      <w:proofErr w:type="spellEnd"/>
      <w:r>
        <w:t>, B.L.;</w:t>
      </w:r>
      <w:r w:rsidRPr="00792B24">
        <w:t xml:space="preserve"> </w:t>
      </w:r>
      <w:r>
        <w:t>“</w:t>
      </w:r>
      <w:r w:rsidRPr="00792B24">
        <w:t>Chronological Ca</w:t>
      </w:r>
      <w:r>
        <w:t xml:space="preserve">talog of Reported Lunar Events”; </w:t>
      </w:r>
      <w:r w:rsidRPr="006000DA">
        <w:rPr>
          <w:i/>
        </w:rPr>
        <w:t>NASA Technical Report</w:t>
      </w:r>
      <w:r>
        <w:t xml:space="preserve">, </w:t>
      </w:r>
      <w:r w:rsidRPr="00792B24">
        <w:t>NASA-TR-R-277</w:t>
      </w:r>
      <w:r>
        <w:t>; 1968</w:t>
      </w:r>
      <w:r w:rsidRPr="00792B24">
        <w:t>.</w:t>
      </w:r>
      <w:proofErr w:type="gramEnd"/>
    </w:p>
  </w:footnote>
  <w:footnote w:id="62">
    <w:p w:rsidR="00AA45F8" w:rsidRDefault="00AA45F8">
      <w:pPr>
        <w:pStyle w:val="FootnoteText"/>
      </w:pPr>
      <w:r>
        <w:rPr>
          <w:rStyle w:val="FootnoteReference"/>
        </w:rPr>
        <w:footnoteRef/>
      </w:r>
      <w:r>
        <w:t xml:space="preserve"> </w:t>
      </w:r>
      <w:r w:rsidRPr="00630077">
        <w:t xml:space="preserve">Herschel, </w:t>
      </w:r>
      <w:proofErr w:type="gramStart"/>
      <w:r w:rsidRPr="00630077">
        <w:t>LL.D.F.R.S.</w:t>
      </w:r>
      <w:r>
        <w:t>,</w:t>
      </w:r>
      <w:proofErr w:type="gramEnd"/>
      <w:r>
        <w:t xml:space="preserve"> William; “</w:t>
      </w:r>
      <w:r w:rsidRPr="00630077">
        <w:t>An Account</w:t>
      </w:r>
      <w:r>
        <w:t xml:space="preserve"> of Three Volcanos in the Moon”; </w:t>
      </w:r>
      <w:r w:rsidRPr="00630077">
        <w:t xml:space="preserve">communicated by Sir Joseph Banks, </w:t>
      </w:r>
      <w:proofErr w:type="spellStart"/>
      <w:r w:rsidRPr="00630077">
        <w:t>Bart.P.R.S</w:t>
      </w:r>
      <w:proofErr w:type="spellEnd"/>
      <w:r w:rsidRPr="00630077">
        <w:t>. (Philosophical Transactions of the Royal Society of London, Vol. LXXVII, 229</w:t>
      </w:r>
      <w:r>
        <w:t>–</w:t>
      </w:r>
      <w:r w:rsidRPr="00630077">
        <w:t>232)</w:t>
      </w:r>
      <w:r>
        <w:t>.</w:t>
      </w:r>
    </w:p>
  </w:footnote>
  <w:footnote w:id="63">
    <w:p w:rsidR="00AA45F8" w:rsidRDefault="00AA45F8">
      <w:pPr>
        <w:pStyle w:val="FootnoteText"/>
      </w:pPr>
      <w:r>
        <w:rPr>
          <w:rStyle w:val="FootnoteReference"/>
        </w:rPr>
        <w:footnoteRef/>
      </w:r>
      <w:r>
        <w:t xml:space="preserve"> </w:t>
      </w:r>
      <w:proofErr w:type="gramStart"/>
      <w:r>
        <w:t xml:space="preserve">“The Moon: 10 Surprising Lunar Facts”; </w:t>
      </w:r>
      <w:r w:rsidRPr="00842686">
        <w:t>http://www.space.com/19619-top-10-moon-facts.html</w:t>
      </w:r>
      <w:r>
        <w:t>.</w:t>
      </w:r>
      <w:proofErr w:type="gramEnd"/>
    </w:p>
  </w:footnote>
  <w:footnote w:id="64">
    <w:p w:rsidR="00AA45F8" w:rsidRDefault="00AA45F8" w:rsidP="00271235">
      <w:pPr>
        <w:pStyle w:val="FootnoteText"/>
      </w:pPr>
      <w:r>
        <w:rPr>
          <w:rStyle w:val="FootnoteReference"/>
        </w:rPr>
        <w:footnoteRef/>
      </w:r>
      <w:r>
        <w:t xml:space="preserve"> </w:t>
      </w:r>
      <w:proofErr w:type="gramStart"/>
      <w:r>
        <w:t xml:space="preserve">Thomas, R.J., </w:t>
      </w:r>
      <w:r w:rsidRPr="00627167">
        <w:t>et al.</w:t>
      </w:r>
      <w:r>
        <w:t>; “</w:t>
      </w:r>
      <w:r w:rsidRPr="00627167">
        <w:t>Long‐lived explosive volcanism on Mercury</w:t>
      </w:r>
      <w:r>
        <w:t>”;</w:t>
      </w:r>
      <w:r w:rsidRPr="00627167">
        <w:t xml:space="preserve"> </w:t>
      </w:r>
      <w:r w:rsidRPr="00246952">
        <w:rPr>
          <w:i/>
        </w:rPr>
        <w:t>Geophysical Research Letters</w:t>
      </w:r>
      <w:r w:rsidRPr="00627167">
        <w:t>,</w:t>
      </w:r>
      <w:r>
        <w:t xml:space="preserve"> 2014; 41(17), 6084–6092.</w:t>
      </w:r>
      <w:proofErr w:type="gramEnd"/>
      <w:r>
        <w:t xml:space="preserve"> (</w:t>
      </w:r>
      <w:r w:rsidRPr="00627167">
        <w:t xml:space="preserve">See more at: </w:t>
      </w:r>
      <w:hyperlink r:id="rId6" w:anchor="sthash.FPyPPW2j.dpuf" w:history="1">
        <w:r w:rsidRPr="000026EF">
          <w:rPr>
            <w:rStyle w:val="Hyperlink"/>
          </w:rPr>
          <w:t>http://www.astrobio.net/news-exclusive/violent-eruptions-mercurys-past-hold-clues-formation/#sthash.FPyPPW2j.dpuf</w:t>
        </w:r>
      </w:hyperlink>
      <w:r>
        <w:t>.)</w:t>
      </w:r>
    </w:p>
    <w:p w:rsidR="00AA45F8" w:rsidRDefault="00AA45F8">
      <w:pPr>
        <w:pStyle w:val="FootnoteText"/>
      </w:pPr>
    </w:p>
  </w:footnote>
  <w:footnote w:id="65">
    <w:p w:rsidR="00AA45F8" w:rsidRDefault="00AA45F8" w:rsidP="003C1059">
      <w:pPr>
        <w:pStyle w:val="FootnoteText"/>
      </w:pPr>
      <w:r>
        <w:rPr>
          <w:rStyle w:val="FootnoteReference"/>
        </w:rPr>
        <w:footnoteRef/>
      </w:r>
      <w:r>
        <w:t xml:space="preserve"> </w:t>
      </w:r>
      <w:r w:rsidRPr="003C1059">
        <w:t>http://hyperphysics.phy-astr.gsu.edu/hbase/thermo/cootime2.html#c1</w:t>
      </w:r>
      <w:r>
        <w:t>.</w:t>
      </w:r>
    </w:p>
  </w:footnote>
  <w:footnote w:id="66">
    <w:p w:rsidR="00AA45F8" w:rsidRDefault="00AA45F8" w:rsidP="00BA4F98">
      <w:pPr>
        <w:pStyle w:val="FootnoteText"/>
      </w:pPr>
      <w:r>
        <w:rPr>
          <w:rStyle w:val="FootnoteReference"/>
        </w:rPr>
        <w:footnoteRef/>
      </w:r>
      <w:r>
        <w:t xml:space="preserve"> Otterbein, Holly; “If the Sun Went Out, How Long Would Life on Earth Survive?</w:t>
      </w:r>
      <w:proofErr w:type="gramStart"/>
      <w:r>
        <w:t>”;</w:t>
      </w:r>
      <w:proofErr w:type="gramEnd"/>
      <w:r>
        <w:t xml:space="preserve"> </w:t>
      </w:r>
      <w:hyperlink r:id="rId7" w:history="1">
        <w:r w:rsidRPr="000026EF">
          <w:rPr>
            <w:rStyle w:val="Hyperlink"/>
          </w:rPr>
          <w:t>http://www.popsci.com/node/204957</w:t>
        </w:r>
      </w:hyperlink>
      <w:r>
        <w:t>.</w:t>
      </w:r>
    </w:p>
  </w:footnote>
  <w:footnote w:id="67">
    <w:p w:rsidR="00AA45F8" w:rsidRDefault="00AA45F8" w:rsidP="00622A0C">
      <w:pPr>
        <w:pStyle w:val="FootnoteText"/>
      </w:pPr>
      <w:r>
        <w:rPr>
          <w:rStyle w:val="FootnoteReference"/>
        </w:rPr>
        <w:footnoteRef/>
      </w:r>
      <w:r>
        <w:t xml:space="preserve"> Strobel, Lee; </w:t>
      </w:r>
      <w:proofErr w:type="gramStart"/>
      <w:r w:rsidRPr="00C36D6A">
        <w:rPr>
          <w:i/>
        </w:rPr>
        <w:t>The</w:t>
      </w:r>
      <w:proofErr w:type="gramEnd"/>
      <w:r w:rsidRPr="00C36D6A">
        <w:rPr>
          <w:i/>
        </w:rPr>
        <w:t xml:space="preserve"> Case for Christ</w:t>
      </w:r>
      <w:r>
        <w:t>; Zondervan, 1998; p. 68.</w:t>
      </w:r>
    </w:p>
  </w:footnote>
  <w:footnote w:id="68">
    <w:p w:rsidR="00AA45F8" w:rsidRDefault="00AA45F8" w:rsidP="00166B76">
      <w:pPr>
        <w:pStyle w:val="FootnoteText"/>
      </w:pPr>
      <w:r>
        <w:rPr>
          <w:rStyle w:val="FootnoteReference"/>
        </w:rPr>
        <w:footnoteRef/>
      </w:r>
      <w:r>
        <w:t xml:space="preserve"> </w:t>
      </w:r>
      <w:proofErr w:type="gramStart"/>
      <w:r>
        <w:t xml:space="preserve">“The Bible—its harmony, contents and message”; </w:t>
      </w:r>
      <w:hyperlink r:id="rId8" w:history="1">
        <w:r w:rsidRPr="007217BA">
          <w:rPr>
            <w:rStyle w:val="Hyperlink"/>
          </w:rPr>
          <w:t>http://www.bridgetothebible.com/12%20reasons/Reason%201.htm</w:t>
        </w:r>
      </w:hyperlink>
      <w:r>
        <w:t>.</w:t>
      </w:r>
      <w:proofErr w:type="gramEnd"/>
    </w:p>
    <w:p w:rsidR="00AA45F8" w:rsidRDefault="00AA45F8">
      <w:pPr>
        <w:pStyle w:val="FootnoteText"/>
      </w:pPr>
      <w:r>
        <w:t>.</w:t>
      </w:r>
    </w:p>
  </w:footnote>
  <w:footnote w:id="69">
    <w:p w:rsidR="00AA45F8" w:rsidRDefault="00AA45F8">
      <w:pPr>
        <w:pStyle w:val="FootnoteText"/>
      </w:pPr>
      <w:r>
        <w:rPr>
          <w:rStyle w:val="FootnoteReference"/>
        </w:rPr>
        <w:footnoteRef/>
      </w:r>
      <w:r>
        <w:t xml:space="preserve"> </w:t>
      </w:r>
      <w:proofErr w:type="gramStart"/>
      <w:r>
        <w:t xml:space="preserve">Fields, Helen; “Dinosaur Shocker”; </w:t>
      </w:r>
      <w:hyperlink r:id="rId9" w:history="1">
        <w:r w:rsidRPr="000026EF">
          <w:rPr>
            <w:rStyle w:val="Hyperlink"/>
          </w:rPr>
          <w:t>http://www.smithsonianmag.com/science-nature/dinosaur-shocker-115306469</w:t>
        </w:r>
      </w:hyperlink>
      <w:r>
        <w:t>.</w:t>
      </w:r>
      <w:proofErr w:type="gramEnd"/>
    </w:p>
  </w:footnote>
  <w:footnote w:id="70">
    <w:p w:rsidR="00AA45F8" w:rsidRDefault="00AA45F8">
      <w:pPr>
        <w:pStyle w:val="FootnoteText"/>
      </w:pPr>
      <w:r>
        <w:rPr>
          <w:rStyle w:val="FootnoteReference"/>
        </w:rPr>
        <w:footnoteRef/>
      </w:r>
      <w:r>
        <w:t xml:space="preserve"> </w:t>
      </w:r>
      <w:proofErr w:type="gramStart"/>
      <w:r>
        <w:t xml:space="preserve">“Ancient Dinosaur Depictions”; </w:t>
      </w:r>
      <w:hyperlink r:id="rId10" w:history="1">
        <w:r w:rsidRPr="0030683E">
          <w:rPr>
            <w:rStyle w:val="Hyperlink"/>
          </w:rPr>
          <w:t>http://www.6000years.org/frame.php?page=dinosaurs_depictions</w:t>
        </w:r>
      </w:hyperlink>
      <w:r>
        <w:t>.</w:t>
      </w:r>
      <w:proofErr w:type="gramEnd"/>
    </w:p>
  </w:footnote>
  <w:footnote w:id="71">
    <w:p w:rsidR="00AA45F8" w:rsidRDefault="00AA45F8">
      <w:pPr>
        <w:pStyle w:val="FootnoteText"/>
      </w:pPr>
      <w:r>
        <w:rPr>
          <w:rStyle w:val="FootnoteReference"/>
        </w:rPr>
        <w:footnoteRef/>
      </w:r>
      <w:r>
        <w:t xml:space="preserve"> </w:t>
      </w:r>
      <w:proofErr w:type="spellStart"/>
      <w:r>
        <w:t>Verrill</w:t>
      </w:r>
      <w:proofErr w:type="spellEnd"/>
      <w:r>
        <w:t>, A. Hyatt;</w:t>
      </w:r>
      <w:r w:rsidRPr="00AB5553">
        <w:t xml:space="preserve"> </w:t>
      </w:r>
      <w:r w:rsidRPr="00CB2C24">
        <w:rPr>
          <w:i/>
        </w:rPr>
        <w:t xml:space="preserve">Strange Prehistoric Animals and </w:t>
      </w:r>
      <w:r>
        <w:rPr>
          <w:i/>
        </w:rPr>
        <w:t>T</w:t>
      </w:r>
      <w:r w:rsidRPr="00CB2C24">
        <w:rPr>
          <w:i/>
        </w:rPr>
        <w:t>heir Stories</w:t>
      </w:r>
      <w:r>
        <w:t>;</w:t>
      </w:r>
      <w:r w:rsidRPr="00AB5553">
        <w:t xml:space="preserve"> </w:t>
      </w:r>
      <w:r>
        <w:t xml:space="preserve">L.C. Page, </w:t>
      </w:r>
      <w:r w:rsidRPr="00AB5553">
        <w:t>1948, pp. 132</w:t>
      </w:r>
      <w:r>
        <w:t>–</w:t>
      </w:r>
      <w:r w:rsidRPr="00AB5553">
        <w:t>133.</w:t>
      </w:r>
    </w:p>
  </w:footnote>
  <w:footnote w:id="72">
    <w:p w:rsidR="00AA45F8" w:rsidRDefault="00AA45F8">
      <w:pPr>
        <w:pStyle w:val="FootnoteText"/>
      </w:pPr>
      <w:r>
        <w:rPr>
          <w:rStyle w:val="FootnoteReference"/>
        </w:rPr>
        <w:footnoteRef/>
      </w:r>
      <w:r>
        <w:t xml:space="preserve"> </w:t>
      </w:r>
      <w:proofErr w:type="spellStart"/>
      <w:r>
        <w:t>Guazzo</w:t>
      </w:r>
      <w:proofErr w:type="spellEnd"/>
      <w:r>
        <w:t>, Francesco Maria;</w:t>
      </w:r>
      <w:r w:rsidRPr="003B0242">
        <w:t xml:space="preserve"> </w:t>
      </w:r>
      <w:r w:rsidRPr="00CB2C24">
        <w:rPr>
          <w:i/>
        </w:rPr>
        <w:t xml:space="preserve">Compendium </w:t>
      </w:r>
      <w:proofErr w:type="spellStart"/>
      <w:r w:rsidRPr="00CB2C24">
        <w:rPr>
          <w:i/>
        </w:rPr>
        <w:t>Maleficarum</w:t>
      </w:r>
      <w:proofErr w:type="spellEnd"/>
      <w:r>
        <w:t>; 1628;</w:t>
      </w:r>
      <w:r w:rsidRPr="003B0242">
        <w:t xml:space="preserve"> p. 23.</w:t>
      </w:r>
    </w:p>
  </w:footnote>
  <w:footnote w:id="73">
    <w:p w:rsidR="00AA45F8" w:rsidRDefault="00AA45F8">
      <w:pPr>
        <w:pStyle w:val="FootnoteText"/>
      </w:pPr>
      <w:r>
        <w:rPr>
          <w:rStyle w:val="FootnoteReference"/>
        </w:rPr>
        <w:footnoteRef/>
      </w:r>
      <w:r>
        <w:t xml:space="preserve"> </w:t>
      </w:r>
      <w:proofErr w:type="spellStart"/>
      <w:r>
        <w:t>Goertzen</w:t>
      </w:r>
      <w:proofErr w:type="spellEnd"/>
      <w:r>
        <w:t>, John;</w:t>
      </w:r>
      <w:r w:rsidRPr="001769DE">
        <w:t xml:space="preserve"> "The </w:t>
      </w:r>
      <w:proofErr w:type="spellStart"/>
      <w:r w:rsidRPr="001769DE">
        <w:t>Rhamphorhynchoid</w:t>
      </w:r>
      <w:proofErr w:type="spellEnd"/>
      <w:r w:rsidRPr="001769DE">
        <w:t xml:space="preserve"> Pterosaur </w:t>
      </w:r>
      <w:proofErr w:type="spellStart"/>
      <w:r w:rsidRPr="001769DE">
        <w:t>Scaphognathus</w:t>
      </w:r>
      <w:proofErr w:type="spellEnd"/>
      <w:r w:rsidRPr="001769DE">
        <w:t xml:space="preserve"> </w:t>
      </w:r>
      <w:proofErr w:type="spellStart"/>
      <w:r w:rsidRPr="001769DE">
        <w:t>crassirostris</w:t>
      </w:r>
      <w:proofErr w:type="spellEnd"/>
      <w:r w:rsidRPr="001769DE">
        <w:t xml:space="preserve">: A 'Living Fossil' </w:t>
      </w:r>
      <w:proofErr w:type="gramStart"/>
      <w:r w:rsidRPr="001769DE">
        <w:t>Until</w:t>
      </w:r>
      <w:proofErr w:type="gramEnd"/>
      <w:r w:rsidRPr="001769DE">
        <w:t xml:space="preserve"> the 17</w:t>
      </w:r>
      <w:r w:rsidRPr="00C36D6A">
        <w:rPr>
          <w:vertAlign w:val="superscript"/>
        </w:rPr>
        <w:t>th</w:t>
      </w:r>
      <w:r w:rsidRPr="001769DE">
        <w:t xml:space="preserve"> Century"</w:t>
      </w:r>
      <w:r>
        <w:t>;</w:t>
      </w:r>
      <w:r w:rsidRPr="001769DE">
        <w:t xml:space="preserve"> 1998 ICC Paper</w:t>
      </w:r>
      <w:r>
        <w:t>.</w:t>
      </w:r>
    </w:p>
  </w:footnote>
  <w:footnote w:id="74">
    <w:p w:rsidR="00AA45F8" w:rsidRDefault="00AA45F8">
      <w:pPr>
        <w:pStyle w:val="FootnoteText"/>
      </w:pPr>
      <w:r>
        <w:rPr>
          <w:rStyle w:val="FootnoteReference"/>
        </w:rPr>
        <w:footnoteRef/>
      </w:r>
      <w:r>
        <w:t xml:space="preserve"> </w:t>
      </w:r>
      <w:proofErr w:type="gramStart"/>
      <w:r>
        <w:t xml:space="preserve">Anonymous; </w:t>
      </w:r>
      <w:r w:rsidRPr="00AC7999">
        <w:t>"Bushmen's Paintings Baf</w:t>
      </w:r>
      <w:r>
        <w:t>fling to Scientists</w:t>
      </w:r>
      <w:r w:rsidRPr="00AC7999">
        <w:t>"</w:t>
      </w:r>
      <w:r>
        <w:t>;</w:t>
      </w:r>
      <w:r w:rsidRPr="00AC7999">
        <w:t xml:space="preserve"> </w:t>
      </w:r>
      <w:r w:rsidRPr="00CB2C24">
        <w:rPr>
          <w:i/>
        </w:rPr>
        <w:t>Evening News</w:t>
      </w:r>
      <w:r>
        <w:t>;</w:t>
      </w:r>
      <w:r w:rsidRPr="00AC7999">
        <w:t xml:space="preserve"> January </w:t>
      </w:r>
      <w:r>
        <w:t>1, 1970, London Express Service.</w:t>
      </w:r>
      <w:proofErr w:type="gramEnd"/>
      <w:r w:rsidRPr="00AC7999">
        <w:t xml:space="preserve"> </w:t>
      </w:r>
      <w:proofErr w:type="gramStart"/>
      <w:r>
        <w:t>(P</w:t>
      </w:r>
      <w:r w:rsidRPr="00AC7999">
        <w:t xml:space="preserve">rinted in </w:t>
      </w:r>
      <w:r w:rsidRPr="00CB2C24">
        <w:rPr>
          <w:i/>
        </w:rPr>
        <w:t>Los Angeles Herald-Examiner</w:t>
      </w:r>
      <w:r w:rsidRPr="00AC7999">
        <w:t>, January 7, 1970.</w:t>
      </w:r>
      <w:r>
        <w:t>)</w:t>
      </w:r>
      <w:proofErr w:type="gramEnd"/>
    </w:p>
  </w:footnote>
  <w:footnote w:id="75">
    <w:p w:rsidR="00AA45F8" w:rsidRDefault="00AA45F8">
      <w:pPr>
        <w:pStyle w:val="FootnoteText"/>
      </w:pPr>
      <w:r>
        <w:rPr>
          <w:rStyle w:val="FootnoteReference"/>
        </w:rPr>
        <w:footnoteRef/>
      </w:r>
      <w:r>
        <w:t xml:space="preserve"> </w:t>
      </w:r>
      <w:r w:rsidRPr="00CB2C24">
        <w:rPr>
          <w:i/>
        </w:rPr>
        <w:t>Komsomolskaya Pravda</w:t>
      </w:r>
      <w:r>
        <w:t>, 31 January 1995 edition.</w:t>
      </w:r>
    </w:p>
  </w:footnote>
  <w:footnote w:id="76">
    <w:p w:rsidR="00AA45F8" w:rsidRDefault="00AA45F8">
      <w:pPr>
        <w:pStyle w:val="FootnoteText"/>
      </w:pPr>
      <w:r>
        <w:rPr>
          <w:rStyle w:val="FootnoteReference"/>
        </w:rPr>
        <w:footnoteRef/>
      </w:r>
      <w:r>
        <w:t xml:space="preserve"> </w:t>
      </w:r>
      <w:proofErr w:type="gramStart"/>
      <w:r>
        <w:t xml:space="preserve">Geoffrey of Monmouth; </w:t>
      </w:r>
      <w:r w:rsidRPr="00C36D6A">
        <w:rPr>
          <w:i/>
        </w:rPr>
        <w:t>History of the Kings of Britain</w:t>
      </w:r>
      <w:r>
        <w:rPr>
          <w:i/>
        </w:rPr>
        <w:t>;</w:t>
      </w:r>
      <w:r w:rsidRPr="00777753">
        <w:t xml:space="preserve"> (c. 1136 A.D.)</w:t>
      </w:r>
      <w:r>
        <w:t>, chapter 15.</w:t>
      </w:r>
      <w:proofErr w:type="gramEnd"/>
    </w:p>
  </w:footnote>
  <w:footnote w:id="77">
    <w:p w:rsidR="00AA45F8" w:rsidRDefault="00AA45F8">
      <w:pPr>
        <w:pStyle w:val="FootnoteText"/>
      </w:pPr>
      <w:r>
        <w:rPr>
          <w:rStyle w:val="FootnoteReference"/>
        </w:rPr>
        <w:footnoteRef/>
      </w:r>
      <w:r>
        <w:t xml:space="preserve"> </w:t>
      </w:r>
      <w:r w:rsidRPr="00777753">
        <w:t>Gould</w:t>
      </w:r>
      <w:r>
        <w:t>, Charles;</w:t>
      </w:r>
      <w:r w:rsidRPr="00777753">
        <w:t xml:space="preserve"> </w:t>
      </w:r>
      <w:r w:rsidRPr="00CB2C24">
        <w:rPr>
          <w:i/>
        </w:rPr>
        <w:t>Mythical Monsters</w:t>
      </w:r>
      <w:r>
        <w:t>, W.H. Allen &amp; Co.,</w:t>
      </w:r>
      <w:r w:rsidRPr="00777753">
        <w:t xml:space="preserve"> </w:t>
      </w:r>
      <w:r>
        <w:t>1886;</w:t>
      </w:r>
      <w:r w:rsidRPr="00777753">
        <w:t xml:space="preserve"> pp. 382</w:t>
      </w:r>
      <w:r>
        <w:t>–</w:t>
      </w:r>
      <w:r w:rsidRPr="00777753">
        <w:t>383.</w:t>
      </w:r>
    </w:p>
  </w:footnote>
  <w:footnote w:id="78">
    <w:p w:rsidR="00AA45F8" w:rsidRDefault="00AA45F8">
      <w:pPr>
        <w:pStyle w:val="FootnoteText"/>
      </w:pPr>
      <w:r>
        <w:rPr>
          <w:rStyle w:val="FootnoteReference"/>
        </w:rPr>
        <w:footnoteRef/>
      </w:r>
      <w:r>
        <w:t xml:space="preserve"> Epstein, </w:t>
      </w:r>
      <w:proofErr w:type="spellStart"/>
      <w:r>
        <w:t>Perle</w:t>
      </w:r>
      <w:proofErr w:type="spellEnd"/>
      <w:r>
        <w:t xml:space="preserve"> S.;</w:t>
      </w:r>
      <w:r w:rsidRPr="00E71580">
        <w:t xml:space="preserve"> </w:t>
      </w:r>
      <w:r w:rsidRPr="00D55C15">
        <w:rPr>
          <w:i/>
        </w:rPr>
        <w:t>Monsters: Their Histories, Homes, and Habits</w:t>
      </w:r>
      <w:r>
        <w:t>; Doubleday, 1973; p.43.</w:t>
      </w:r>
    </w:p>
  </w:footnote>
  <w:footnote w:id="79">
    <w:p w:rsidR="00AA45F8" w:rsidRDefault="00AA45F8">
      <w:pPr>
        <w:pStyle w:val="FootnoteText"/>
      </w:pPr>
      <w:r>
        <w:rPr>
          <w:rStyle w:val="FootnoteReference"/>
        </w:rPr>
        <w:footnoteRef/>
      </w:r>
      <w:r>
        <w:t xml:space="preserve"> </w:t>
      </w:r>
      <w:r w:rsidRPr="00E71580">
        <w:t xml:space="preserve">Herodotus, </w:t>
      </w:r>
      <w:proofErr w:type="spellStart"/>
      <w:r w:rsidRPr="00E71580">
        <w:t>H</w:t>
      </w:r>
      <w:r>
        <w:t>istoriae</w:t>
      </w:r>
      <w:proofErr w:type="spellEnd"/>
      <w:r>
        <w:t xml:space="preserve">, tr. Henry Clay, 1850; </w:t>
      </w:r>
      <w:r w:rsidRPr="00E71580">
        <w:t>pp. 75</w:t>
      </w:r>
      <w:r>
        <w:t>–</w:t>
      </w:r>
      <w:r w:rsidRPr="00E71580">
        <w:t>76</w:t>
      </w:r>
      <w:r>
        <w:t>.</w:t>
      </w:r>
    </w:p>
  </w:footnote>
  <w:footnote w:id="80">
    <w:p w:rsidR="00AA45F8" w:rsidRDefault="00AA45F8">
      <w:pPr>
        <w:pStyle w:val="FootnoteText"/>
      </w:pPr>
      <w:r>
        <w:rPr>
          <w:rStyle w:val="FootnoteReference"/>
        </w:rPr>
        <w:footnoteRef/>
      </w:r>
      <w:r>
        <w:t xml:space="preserve"> Polo, Marco; </w:t>
      </w:r>
      <w:proofErr w:type="gramStart"/>
      <w:r w:rsidRPr="00D55C15">
        <w:rPr>
          <w:i/>
        </w:rPr>
        <w:t>The</w:t>
      </w:r>
      <w:proofErr w:type="gramEnd"/>
      <w:r w:rsidRPr="00D55C15">
        <w:rPr>
          <w:i/>
        </w:rPr>
        <w:t xml:space="preserve"> Travels of Marco Polo</w:t>
      </w:r>
      <w:r>
        <w:t>;</w:t>
      </w:r>
      <w:r w:rsidRPr="00E71580">
        <w:t xml:space="preserve"> </w:t>
      </w:r>
      <w:r>
        <w:t>Dell Publishing, 1961;</w:t>
      </w:r>
      <w:r w:rsidRPr="00E71580">
        <w:t xml:space="preserve"> pp. 158</w:t>
      </w:r>
      <w:r>
        <w:t>–</w:t>
      </w:r>
      <w:r w:rsidRPr="00E71580">
        <w:t>159.</w:t>
      </w:r>
    </w:p>
  </w:footnote>
  <w:footnote w:id="81">
    <w:p w:rsidR="00AA45F8" w:rsidRDefault="00AA45F8">
      <w:pPr>
        <w:pStyle w:val="FootnoteText"/>
      </w:pPr>
      <w:r>
        <w:rPr>
          <w:rStyle w:val="FootnoteReference"/>
        </w:rPr>
        <w:footnoteRef/>
      </w:r>
      <w:r>
        <w:t xml:space="preserve"> </w:t>
      </w:r>
      <w:proofErr w:type="spellStart"/>
      <w:r w:rsidRPr="009701B7">
        <w:rPr>
          <w:i/>
        </w:rPr>
        <w:t>Historiae</w:t>
      </w:r>
      <w:proofErr w:type="spellEnd"/>
      <w:r w:rsidRPr="009701B7">
        <w:rPr>
          <w:i/>
        </w:rPr>
        <w:t xml:space="preserve"> </w:t>
      </w:r>
      <w:proofErr w:type="spellStart"/>
      <w:r w:rsidRPr="009701B7">
        <w:rPr>
          <w:i/>
        </w:rPr>
        <w:t>Animalium</w:t>
      </w:r>
      <w:proofErr w:type="spellEnd"/>
      <w:r>
        <w:t>, 1516–1565; p. 224.</w:t>
      </w:r>
    </w:p>
  </w:footnote>
  <w:footnote w:id="82">
    <w:p w:rsidR="00AA45F8" w:rsidRDefault="00AA45F8">
      <w:pPr>
        <w:pStyle w:val="FootnoteText"/>
      </w:pPr>
      <w:r>
        <w:rPr>
          <w:rStyle w:val="FootnoteReference"/>
        </w:rPr>
        <w:footnoteRef/>
      </w:r>
      <w:r>
        <w:t xml:space="preserve"> </w:t>
      </w:r>
      <w:proofErr w:type="spellStart"/>
      <w:r>
        <w:t>Kircher</w:t>
      </w:r>
      <w:proofErr w:type="spellEnd"/>
      <w:r>
        <w:t xml:space="preserve">, Athanasius; </w:t>
      </w:r>
      <w:r w:rsidRPr="00D55C15">
        <w:rPr>
          <w:i/>
        </w:rPr>
        <w:t xml:space="preserve">Mundus </w:t>
      </w:r>
      <w:proofErr w:type="spellStart"/>
      <w:r w:rsidRPr="00D55C15">
        <w:rPr>
          <w:i/>
        </w:rPr>
        <w:t>Subterraneus</w:t>
      </w:r>
      <w:proofErr w:type="spellEnd"/>
      <w:r>
        <w:t>;</w:t>
      </w:r>
      <w:r w:rsidRPr="007A35AF">
        <w:t xml:space="preserve"> 166</w:t>
      </w:r>
      <w:r>
        <w:t>5</w:t>
      </w:r>
      <w:r w:rsidRPr="007A35AF">
        <w:t>, tr. by Hogarth</w:t>
      </w:r>
      <w:r>
        <w:t>, “Dragons,” 1979; pp. 179–180.</w:t>
      </w:r>
    </w:p>
  </w:footnote>
  <w:footnote w:id="83">
    <w:p w:rsidR="00AA45F8" w:rsidRDefault="00AA45F8">
      <w:pPr>
        <w:pStyle w:val="FootnoteText"/>
      </w:pPr>
      <w:r>
        <w:rPr>
          <w:rStyle w:val="FootnoteReference"/>
        </w:rPr>
        <w:footnoteRef/>
      </w:r>
      <w:r>
        <w:t xml:space="preserve"> </w:t>
      </w:r>
      <w:r w:rsidRPr="00D6108A">
        <w:t xml:space="preserve">Stahl, B.J., </w:t>
      </w:r>
      <w:r w:rsidRPr="00D55C15">
        <w:rPr>
          <w:i/>
        </w:rPr>
        <w:t>Vertebrate History: Problems in Evolution</w:t>
      </w:r>
      <w:r>
        <w:t xml:space="preserve">; </w:t>
      </w:r>
      <w:r w:rsidRPr="00D6108A">
        <w:t xml:space="preserve">Dover, </w:t>
      </w:r>
      <w:r>
        <w:t>1985; p. 350</w:t>
      </w:r>
      <w:r w:rsidRPr="00D6108A">
        <w:t>.</w:t>
      </w:r>
    </w:p>
  </w:footnote>
  <w:footnote w:id="84">
    <w:p w:rsidR="00AA45F8" w:rsidRDefault="00AA45F8">
      <w:pPr>
        <w:pStyle w:val="FootnoteText"/>
      </w:pPr>
      <w:r>
        <w:rPr>
          <w:rStyle w:val="FootnoteReference"/>
        </w:rPr>
        <w:footnoteRef/>
      </w:r>
      <w:r>
        <w:t xml:space="preserve"> </w:t>
      </w:r>
      <w:proofErr w:type="gramStart"/>
      <w:r w:rsidRPr="0028469C">
        <w:rPr>
          <w:i/>
        </w:rPr>
        <w:t>Expelled: No Intelligence Allowed</w:t>
      </w:r>
      <w:r w:rsidRPr="0028469C">
        <w:t xml:space="preserve">; Nathan </w:t>
      </w:r>
      <w:proofErr w:type="spellStart"/>
      <w:r w:rsidRPr="0028469C">
        <w:t>Frankowski</w:t>
      </w:r>
      <w:proofErr w:type="spellEnd"/>
      <w:r w:rsidRPr="0028469C">
        <w:t>; Rocky Mountain Pictures, 2008; documentary</w:t>
      </w:r>
      <w:r>
        <w:t xml:space="preserve"> </w:t>
      </w:r>
      <w:r w:rsidRPr="00535AF4">
        <w:t>DVD</w:t>
      </w:r>
      <w:r>
        <w:t>.</w:t>
      </w:r>
      <w:proofErr w:type="gramEnd"/>
    </w:p>
  </w:footnote>
  <w:footnote w:id="85">
    <w:p w:rsidR="00AA45F8" w:rsidRPr="00B61F74" w:rsidRDefault="00AA45F8">
      <w:pPr>
        <w:pStyle w:val="FootnoteText"/>
      </w:pPr>
      <w:r>
        <w:rPr>
          <w:rStyle w:val="FootnoteReference"/>
        </w:rPr>
        <w:footnoteRef/>
      </w:r>
      <w:r>
        <w:t xml:space="preserve"> Hebrews 1:3, </w:t>
      </w:r>
      <w:r w:rsidRPr="009701B7">
        <w:rPr>
          <w:i/>
        </w:rPr>
        <w:t>New American Standard Bible</w:t>
      </w:r>
      <w:r>
        <w:t>.</w:t>
      </w:r>
    </w:p>
  </w:footnote>
  <w:footnote w:id="86">
    <w:p w:rsidR="00AA45F8" w:rsidRDefault="00AA45F8">
      <w:pPr>
        <w:pStyle w:val="FootnoteText"/>
      </w:pPr>
      <w:r>
        <w:rPr>
          <w:rStyle w:val="FootnoteReference"/>
        </w:rPr>
        <w:footnoteRef/>
      </w:r>
      <w:r>
        <w:t xml:space="preserve"> </w:t>
      </w:r>
      <w:r w:rsidRPr="008C7AA0">
        <w:t>http://www.evolutionnews.org/2005/04/</w:t>
      </w:r>
      <w:r>
        <w:t>.</w:t>
      </w:r>
    </w:p>
  </w:footnote>
  <w:footnote w:id="87">
    <w:p w:rsidR="00AA45F8" w:rsidRDefault="00AA45F8" w:rsidP="003F5159">
      <w:pPr>
        <w:pStyle w:val="FootnoteText"/>
      </w:pPr>
      <w:r>
        <w:rPr>
          <w:rStyle w:val="FootnoteReference"/>
        </w:rPr>
        <w:footnoteRef/>
      </w:r>
      <w:r>
        <w:t xml:space="preserve"> </w:t>
      </w:r>
      <w:proofErr w:type="spellStart"/>
      <w:proofErr w:type="gramStart"/>
      <w:r w:rsidRPr="008C7AA0">
        <w:t>Shermer</w:t>
      </w:r>
      <w:proofErr w:type="spellEnd"/>
      <w:r>
        <w:t>,</w:t>
      </w:r>
      <w:r w:rsidRPr="008C7AA0">
        <w:t xml:space="preserve"> Michael</w:t>
      </w:r>
      <w:r>
        <w:t xml:space="preserve">; “The Woodstock of Evolution”; </w:t>
      </w:r>
      <w:r w:rsidRPr="008C7AA0">
        <w:t>http://www.scientificamerican.com/ar</w:t>
      </w:r>
      <w:r>
        <w:t>ticle/the-woodstock-of-evolutio.</w:t>
      </w:r>
      <w:proofErr w:type="gramEnd"/>
    </w:p>
    <w:p w:rsidR="00AA45F8" w:rsidRDefault="00AA45F8">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05C"/>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B6B9F"/>
    <w:multiLevelType w:val="hybridMultilevel"/>
    <w:tmpl w:val="11D47798"/>
    <w:lvl w:ilvl="0" w:tplc="40A2D1E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3480768"/>
    <w:multiLevelType w:val="hybridMultilevel"/>
    <w:tmpl w:val="B402396E"/>
    <w:lvl w:ilvl="0" w:tplc="40A2D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F961D4"/>
    <w:multiLevelType w:val="hybridMultilevel"/>
    <w:tmpl w:val="AC8ACA1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A809AA"/>
    <w:multiLevelType w:val="hybridMultilevel"/>
    <w:tmpl w:val="D9BEE1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8ED1783"/>
    <w:multiLevelType w:val="hybridMultilevel"/>
    <w:tmpl w:val="67CC5B44"/>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6">
    <w:nsid w:val="09B6378A"/>
    <w:multiLevelType w:val="hybridMultilevel"/>
    <w:tmpl w:val="AB02F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EA5054E"/>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FEB6F52"/>
    <w:multiLevelType w:val="hybridMultilevel"/>
    <w:tmpl w:val="E58E0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066E73"/>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E43531"/>
    <w:multiLevelType w:val="hybridMultilevel"/>
    <w:tmpl w:val="0576E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E22972"/>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CE70127"/>
    <w:multiLevelType w:val="hybridMultilevel"/>
    <w:tmpl w:val="AF3621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E6B38D6"/>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E7F23E7"/>
    <w:multiLevelType w:val="hybridMultilevel"/>
    <w:tmpl w:val="1EECA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ED635FB"/>
    <w:multiLevelType w:val="hybridMultilevel"/>
    <w:tmpl w:val="5AE2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F3585B"/>
    <w:multiLevelType w:val="hybridMultilevel"/>
    <w:tmpl w:val="BEE27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F7E78"/>
    <w:multiLevelType w:val="hybridMultilevel"/>
    <w:tmpl w:val="3D184B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253D4E55"/>
    <w:multiLevelType w:val="hybridMultilevel"/>
    <w:tmpl w:val="A7E6AF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75117CD"/>
    <w:multiLevelType w:val="hybridMultilevel"/>
    <w:tmpl w:val="87D8FB5C"/>
    <w:lvl w:ilvl="0" w:tplc="40A2D1E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0">
    <w:nsid w:val="2B4D6A6A"/>
    <w:multiLevelType w:val="hybridMultilevel"/>
    <w:tmpl w:val="877AE680"/>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Arial"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Arial"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Arial" w:hint="default"/>
      </w:rPr>
    </w:lvl>
    <w:lvl w:ilvl="8" w:tplc="04090005" w:tentative="1">
      <w:start w:val="1"/>
      <w:numFmt w:val="bullet"/>
      <w:lvlText w:val=""/>
      <w:lvlJc w:val="left"/>
      <w:pPr>
        <w:ind w:left="6408" w:hanging="360"/>
      </w:pPr>
      <w:rPr>
        <w:rFonts w:ascii="Wingdings" w:hAnsi="Wingdings" w:hint="default"/>
      </w:rPr>
    </w:lvl>
  </w:abstractNum>
  <w:abstractNum w:abstractNumId="21">
    <w:nsid w:val="2EEA05D6"/>
    <w:multiLevelType w:val="hybridMultilevel"/>
    <w:tmpl w:val="3A82EDF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Arial"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Arial"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Arial" w:hint="default"/>
      </w:rPr>
    </w:lvl>
    <w:lvl w:ilvl="8" w:tplc="04090005" w:tentative="1">
      <w:start w:val="1"/>
      <w:numFmt w:val="bullet"/>
      <w:lvlText w:val=""/>
      <w:lvlJc w:val="left"/>
      <w:pPr>
        <w:ind w:left="6408" w:hanging="360"/>
      </w:pPr>
      <w:rPr>
        <w:rFonts w:ascii="Wingdings" w:hAnsi="Wingdings" w:hint="default"/>
      </w:rPr>
    </w:lvl>
  </w:abstractNum>
  <w:abstractNum w:abstractNumId="22">
    <w:nsid w:val="3131526E"/>
    <w:multiLevelType w:val="hybridMultilevel"/>
    <w:tmpl w:val="38DE1DFA"/>
    <w:lvl w:ilvl="0" w:tplc="04090001">
      <w:start w:val="1"/>
      <w:numFmt w:val="bullet"/>
      <w:lvlText w:val=""/>
      <w:lvlJc w:val="left"/>
      <w:pPr>
        <w:ind w:left="648" w:hanging="360"/>
      </w:pPr>
      <w:rPr>
        <w:rFonts w:ascii="Symbol" w:hAnsi="Symbol"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nsid w:val="34196B94"/>
    <w:multiLevelType w:val="hybridMultilevel"/>
    <w:tmpl w:val="455092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4846375"/>
    <w:multiLevelType w:val="hybridMultilevel"/>
    <w:tmpl w:val="9AFC28B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3CB82E15"/>
    <w:multiLevelType w:val="hybridMultilevel"/>
    <w:tmpl w:val="156059D4"/>
    <w:lvl w:ilvl="0" w:tplc="40A2D1E6">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6">
    <w:nsid w:val="4312482B"/>
    <w:multiLevelType w:val="hybridMultilevel"/>
    <w:tmpl w:val="CC3A6E6C"/>
    <w:lvl w:ilvl="0" w:tplc="04090001">
      <w:start w:val="1"/>
      <w:numFmt w:val="bullet"/>
      <w:lvlText w:val=""/>
      <w:lvlJc w:val="left"/>
      <w:pPr>
        <w:ind w:left="720" w:hanging="360"/>
      </w:pPr>
      <w:rPr>
        <w:rFonts w:ascii="Symbol" w:hAnsi="Symbol"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A518E3"/>
    <w:multiLevelType w:val="hybridMultilevel"/>
    <w:tmpl w:val="FE942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7E1DF1"/>
    <w:multiLevelType w:val="hybridMultilevel"/>
    <w:tmpl w:val="D130B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Aria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Aria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Arial"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F3741B6"/>
    <w:multiLevelType w:val="hybridMultilevel"/>
    <w:tmpl w:val="DCB0C6EE"/>
    <w:lvl w:ilvl="0" w:tplc="2C5C090E">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2542CAA"/>
    <w:multiLevelType w:val="hybridMultilevel"/>
    <w:tmpl w:val="4802FE5E"/>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1">
    <w:nsid w:val="530233CB"/>
    <w:multiLevelType w:val="hybridMultilevel"/>
    <w:tmpl w:val="5F7ED888"/>
    <w:lvl w:ilvl="0" w:tplc="ACC81BA6">
      <w:numFmt w:val="bullet"/>
      <w:lvlText w:val="-"/>
      <w:lvlJc w:val="left"/>
      <w:pPr>
        <w:ind w:left="720" w:hanging="360"/>
      </w:pPr>
      <w:rPr>
        <w:rFonts w:ascii="Calibri" w:eastAsiaTheme="minorEastAsia" w:hAnsi="Calibri" w:cs="Times New Roman"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4A3BE4"/>
    <w:multiLevelType w:val="hybridMultilevel"/>
    <w:tmpl w:val="CFA2F34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60403BC8"/>
    <w:multiLevelType w:val="hybridMultilevel"/>
    <w:tmpl w:val="720C988E"/>
    <w:lvl w:ilvl="0" w:tplc="40A2D1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1595B27"/>
    <w:multiLevelType w:val="hybridMultilevel"/>
    <w:tmpl w:val="455092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B5606A"/>
    <w:multiLevelType w:val="hybridMultilevel"/>
    <w:tmpl w:val="31A4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7FF6EE5"/>
    <w:multiLevelType w:val="hybridMultilevel"/>
    <w:tmpl w:val="4D4A675E"/>
    <w:lvl w:ilvl="0" w:tplc="E182FCF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9BC1D69"/>
    <w:multiLevelType w:val="hybridMultilevel"/>
    <w:tmpl w:val="F244A650"/>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Arial"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Arial"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Arial" w:hint="default"/>
      </w:rPr>
    </w:lvl>
    <w:lvl w:ilvl="8" w:tplc="04090005" w:tentative="1">
      <w:start w:val="1"/>
      <w:numFmt w:val="bullet"/>
      <w:lvlText w:val=""/>
      <w:lvlJc w:val="left"/>
      <w:pPr>
        <w:ind w:left="6530" w:hanging="360"/>
      </w:pPr>
      <w:rPr>
        <w:rFonts w:ascii="Wingdings" w:hAnsi="Wingdings" w:hint="default"/>
      </w:rPr>
    </w:lvl>
  </w:abstractNum>
  <w:abstractNum w:abstractNumId="38">
    <w:nsid w:val="6AF15BF3"/>
    <w:multiLevelType w:val="hybridMultilevel"/>
    <w:tmpl w:val="7B5E55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Aria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Arial"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Arial" w:hint="default"/>
      </w:rPr>
    </w:lvl>
    <w:lvl w:ilvl="8" w:tplc="04090005" w:tentative="1">
      <w:start w:val="1"/>
      <w:numFmt w:val="bullet"/>
      <w:lvlText w:val=""/>
      <w:lvlJc w:val="left"/>
      <w:pPr>
        <w:ind w:left="7560" w:hanging="360"/>
      </w:pPr>
      <w:rPr>
        <w:rFonts w:ascii="Wingdings" w:hAnsi="Wingdings" w:hint="default"/>
      </w:rPr>
    </w:lvl>
  </w:abstractNum>
  <w:abstractNum w:abstractNumId="39">
    <w:nsid w:val="6C4D2056"/>
    <w:multiLevelType w:val="hybridMultilevel"/>
    <w:tmpl w:val="D9BEE16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66D1823"/>
    <w:multiLevelType w:val="hybridMultilevel"/>
    <w:tmpl w:val="3B56CF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7ACD627C"/>
    <w:multiLevelType w:val="hybridMultilevel"/>
    <w:tmpl w:val="31A4CF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7C330FE0"/>
    <w:multiLevelType w:val="hybridMultilevel"/>
    <w:tmpl w:val="FC2E2108"/>
    <w:lvl w:ilvl="0" w:tplc="ACC81BA6">
      <w:numFmt w:val="bullet"/>
      <w:lvlText w:val="-"/>
      <w:lvlJc w:val="left"/>
      <w:pPr>
        <w:ind w:left="648" w:hanging="360"/>
      </w:pPr>
      <w:rPr>
        <w:rFonts w:ascii="Calibri" w:eastAsiaTheme="minorEastAsia" w:hAnsi="Calibri" w:cs="Times New Roman" w:hint="default"/>
        <w:i w:val="0"/>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3">
    <w:nsid w:val="7D0577D9"/>
    <w:multiLevelType w:val="hybridMultilevel"/>
    <w:tmpl w:val="21EE29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6"/>
  </w:num>
  <w:num w:numId="3">
    <w:abstractNumId w:val="28"/>
  </w:num>
  <w:num w:numId="4">
    <w:abstractNumId w:val="15"/>
  </w:num>
  <w:num w:numId="5">
    <w:abstractNumId w:val="10"/>
  </w:num>
  <w:num w:numId="6">
    <w:abstractNumId w:val="40"/>
  </w:num>
  <w:num w:numId="7">
    <w:abstractNumId w:val="37"/>
  </w:num>
  <w:num w:numId="8">
    <w:abstractNumId w:val="16"/>
  </w:num>
  <w:num w:numId="9">
    <w:abstractNumId w:val="14"/>
  </w:num>
  <w:num w:numId="10">
    <w:abstractNumId w:val="18"/>
  </w:num>
  <w:num w:numId="11">
    <w:abstractNumId w:val="3"/>
  </w:num>
  <w:num w:numId="12">
    <w:abstractNumId w:val="24"/>
  </w:num>
  <w:num w:numId="13">
    <w:abstractNumId w:val="29"/>
  </w:num>
  <w:num w:numId="14">
    <w:abstractNumId w:val="38"/>
  </w:num>
  <w:num w:numId="15">
    <w:abstractNumId w:val="36"/>
  </w:num>
  <w:num w:numId="16">
    <w:abstractNumId w:val="27"/>
  </w:num>
  <w:num w:numId="17">
    <w:abstractNumId w:val="2"/>
  </w:num>
  <w:num w:numId="18">
    <w:abstractNumId w:val="25"/>
  </w:num>
  <w:num w:numId="19">
    <w:abstractNumId w:val="19"/>
  </w:num>
  <w:num w:numId="20">
    <w:abstractNumId w:val="1"/>
  </w:num>
  <w:num w:numId="21">
    <w:abstractNumId w:val="8"/>
  </w:num>
  <w:num w:numId="22">
    <w:abstractNumId w:val="33"/>
  </w:num>
  <w:num w:numId="23">
    <w:abstractNumId w:val="7"/>
  </w:num>
  <w:num w:numId="24">
    <w:abstractNumId w:val="23"/>
  </w:num>
  <w:num w:numId="25">
    <w:abstractNumId w:val="4"/>
  </w:num>
  <w:num w:numId="26">
    <w:abstractNumId w:val="43"/>
  </w:num>
  <w:num w:numId="27">
    <w:abstractNumId w:val="35"/>
  </w:num>
  <w:num w:numId="28">
    <w:abstractNumId w:val="17"/>
  </w:num>
  <w:num w:numId="29">
    <w:abstractNumId w:val="20"/>
  </w:num>
  <w:num w:numId="30">
    <w:abstractNumId w:val="21"/>
  </w:num>
  <w:num w:numId="31">
    <w:abstractNumId w:val="30"/>
  </w:num>
  <w:num w:numId="32">
    <w:abstractNumId w:val="5"/>
  </w:num>
  <w:num w:numId="33">
    <w:abstractNumId w:val="32"/>
  </w:num>
  <w:num w:numId="34">
    <w:abstractNumId w:val="22"/>
  </w:num>
  <w:num w:numId="35">
    <w:abstractNumId w:val="41"/>
  </w:num>
  <w:num w:numId="36">
    <w:abstractNumId w:val="39"/>
  </w:num>
  <w:num w:numId="37">
    <w:abstractNumId w:val="13"/>
  </w:num>
  <w:num w:numId="38">
    <w:abstractNumId w:val="9"/>
  </w:num>
  <w:num w:numId="39">
    <w:abstractNumId w:val="0"/>
  </w:num>
  <w:num w:numId="40">
    <w:abstractNumId w:val="34"/>
  </w:num>
  <w:num w:numId="41">
    <w:abstractNumId w:val="11"/>
  </w:num>
  <w:num w:numId="42">
    <w:abstractNumId w:val="42"/>
  </w:num>
  <w:num w:numId="43">
    <w:abstractNumId w:val="31"/>
  </w:num>
  <w:num w:numId="44">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embedTrueTypeFonts/>
  <w:embedSystemFonts/>
  <w:proofState w:spelling="clean" w:grammar="clean"/>
  <w:doNotTrackMoves/>
  <w:defaultTabStop w:val="288"/>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29311A"/>
    <w:rsid w:val="0000013B"/>
    <w:rsid w:val="000016BA"/>
    <w:rsid w:val="000025B6"/>
    <w:rsid w:val="000047E5"/>
    <w:rsid w:val="000047FB"/>
    <w:rsid w:val="00004D32"/>
    <w:rsid w:val="00005871"/>
    <w:rsid w:val="00006736"/>
    <w:rsid w:val="00007276"/>
    <w:rsid w:val="0000729E"/>
    <w:rsid w:val="000103FC"/>
    <w:rsid w:val="00011854"/>
    <w:rsid w:val="00012BF0"/>
    <w:rsid w:val="00013543"/>
    <w:rsid w:val="0001397C"/>
    <w:rsid w:val="0001458E"/>
    <w:rsid w:val="00015B77"/>
    <w:rsid w:val="00015EF0"/>
    <w:rsid w:val="0001658F"/>
    <w:rsid w:val="00016881"/>
    <w:rsid w:val="00017983"/>
    <w:rsid w:val="0002016D"/>
    <w:rsid w:val="00021156"/>
    <w:rsid w:val="00022AD6"/>
    <w:rsid w:val="00022AEF"/>
    <w:rsid w:val="00024C4F"/>
    <w:rsid w:val="00025E6D"/>
    <w:rsid w:val="00027BD0"/>
    <w:rsid w:val="00027EE7"/>
    <w:rsid w:val="000345C7"/>
    <w:rsid w:val="0003521C"/>
    <w:rsid w:val="00036C35"/>
    <w:rsid w:val="00040BC0"/>
    <w:rsid w:val="00042361"/>
    <w:rsid w:val="000427F5"/>
    <w:rsid w:val="000432D7"/>
    <w:rsid w:val="0004586D"/>
    <w:rsid w:val="00045B13"/>
    <w:rsid w:val="000501D7"/>
    <w:rsid w:val="00051B75"/>
    <w:rsid w:val="00053910"/>
    <w:rsid w:val="00053F72"/>
    <w:rsid w:val="00054693"/>
    <w:rsid w:val="00060CC6"/>
    <w:rsid w:val="000624B0"/>
    <w:rsid w:val="000627EA"/>
    <w:rsid w:val="00062CE5"/>
    <w:rsid w:val="000642D2"/>
    <w:rsid w:val="00070EA9"/>
    <w:rsid w:val="0007270C"/>
    <w:rsid w:val="00074445"/>
    <w:rsid w:val="0007506E"/>
    <w:rsid w:val="0007569E"/>
    <w:rsid w:val="000766E0"/>
    <w:rsid w:val="00080971"/>
    <w:rsid w:val="0008143B"/>
    <w:rsid w:val="00082861"/>
    <w:rsid w:val="00083595"/>
    <w:rsid w:val="00085324"/>
    <w:rsid w:val="00085E3E"/>
    <w:rsid w:val="000869C8"/>
    <w:rsid w:val="00087173"/>
    <w:rsid w:val="000875E4"/>
    <w:rsid w:val="0008768B"/>
    <w:rsid w:val="00091F33"/>
    <w:rsid w:val="0009224B"/>
    <w:rsid w:val="00095A40"/>
    <w:rsid w:val="00095C5A"/>
    <w:rsid w:val="000965C6"/>
    <w:rsid w:val="00097A9C"/>
    <w:rsid w:val="000A2875"/>
    <w:rsid w:val="000A2FB9"/>
    <w:rsid w:val="000A4095"/>
    <w:rsid w:val="000A4E55"/>
    <w:rsid w:val="000A4F9C"/>
    <w:rsid w:val="000B0D9A"/>
    <w:rsid w:val="000B1EF6"/>
    <w:rsid w:val="000B2848"/>
    <w:rsid w:val="000B31D6"/>
    <w:rsid w:val="000B44C0"/>
    <w:rsid w:val="000B5A84"/>
    <w:rsid w:val="000B6658"/>
    <w:rsid w:val="000B6BDA"/>
    <w:rsid w:val="000C0242"/>
    <w:rsid w:val="000C085E"/>
    <w:rsid w:val="000C22B7"/>
    <w:rsid w:val="000C22CD"/>
    <w:rsid w:val="000C5557"/>
    <w:rsid w:val="000C5F62"/>
    <w:rsid w:val="000C7BDD"/>
    <w:rsid w:val="000D159B"/>
    <w:rsid w:val="000D222B"/>
    <w:rsid w:val="000D266E"/>
    <w:rsid w:val="000D2E65"/>
    <w:rsid w:val="000D2EB8"/>
    <w:rsid w:val="000D325F"/>
    <w:rsid w:val="000D4CC1"/>
    <w:rsid w:val="000D5AE6"/>
    <w:rsid w:val="000D5E2A"/>
    <w:rsid w:val="000D7CA9"/>
    <w:rsid w:val="000E058B"/>
    <w:rsid w:val="000E18CE"/>
    <w:rsid w:val="000E2465"/>
    <w:rsid w:val="000E2B3F"/>
    <w:rsid w:val="000E44D9"/>
    <w:rsid w:val="000E65F1"/>
    <w:rsid w:val="000E6F5E"/>
    <w:rsid w:val="000F0A84"/>
    <w:rsid w:val="000F1A66"/>
    <w:rsid w:val="000F1AE3"/>
    <w:rsid w:val="000F338E"/>
    <w:rsid w:val="000F5086"/>
    <w:rsid w:val="000F7152"/>
    <w:rsid w:val="000F7D55"/>
    <w:rsid w:val="00102D21"/>
    <w:rsid w:val="00105F3E"/>
    <w:rsid w:val="00106D2E"/>
    <w:rsid w:val="00107362"/>
    <w:rsid w:val="00107783"/>
    <w:rsid w:val="00110B35"/>
    <w:rsid w:val="00111C1A"/>
    <w:rsid w:val="00116478"/>
    <w:rsid w:val="0011652D"/>
    <w:rsid w:val="001168D5"/>
    <w:rsid w:val="00116DC7"/>
    <w:rsid w:val="001177EC"/>
    <w:rsid w:val="00120E39"/>
    <w:rsid w:val="00123CAA"/>
    <w:rsid w:val="001240F6"/>
    <w:rsid w:val="00124766"/>
    <w:rsid w:val="0012501D"/>
    <w:rsid w:val="001314DF"/>
    <w:rsid w:val="001419AB"/>
    <w:rsid w:val="00142E33"/>
    <w:rsid w:val="00145DD1"/>
    <w:rsid w:val="00146D39"/>
    <w:rsid w:val="001473CD"/>
    <w:rsid w:val="00147BCD"/>
    <w:rsid w:val="0015251E"/>
    <w:rsid w:val="001526D8"/>
    <w:rsid w:val="00152D0A"/>
    <w:rsid w:val="00152E30"/>
    <w:rsid w:val="00153E25"/>
    <w:rsid w:val="00153F81"/>
    <w:rsid w:val="00154E19"/>
    <w:rsid w:val="0015541A"/>
    <w:rsid w:val="00155B34"/>
    <w:rsid w:val="00155F59"/>
    <w:rsid w:val="00155FD9"/>
    <w:rsid w:val="00162683"/>
    <w:rsid w:val="00162C9A"/>
    <w:rsid w:val="00163450"/>
    <w:rsid w:val="00164305"/>
    <w:rsid w:val="00164786"/>
    <w:rsid w:val="0016531F"/>
    <w:rsid w:val="00165780"/>
    <w:rsid w:val="00165A3B"/>
    <w:rsid w:val="00165C99"/>
    <w:rsid w:val="00166B76"/>
    <w:rsid w:val="0016761B"/>
    <w:rsid w:val="00167ACF"/>
    <w:rsid w:val="00167D08"/>
    <w:rsid w:val="001706A4"/>
    <w:rsid w:val="00171231"/>
    <w:rsid w:val="001746BE"/>
    <w:rsid w:val="0017484B"/>
    <w:rsid w:val="0017645C"/>
    <w:rsid w:val="001769DE"/>
    <w:rsid w:val="001774A0"/>
    <w:rsid w:val="00177FCD"/>
    <w:rsid w:val="0018292B"/>
    <w:rsid w:val="00183261"/>
    <w:rsid w:val="001838C5"/>
    <w:rsid w:val="00183DBB"/>
    <w:rsid w:val="00186651"/>
    <w:rsid w:val="00190A44"/>
    <w:rsid w:val="00191C68"/>
    <w:rsid w:val="00191EA1"/>
    <w:rsid w:val="00193040"/>
    <w:rsid w:val="001937DD"/>
    <w:rsid w:val="00194F86"/>
    <w:rsid w:val="001951B2"/>
    <w:rsid w:val="001A1E86"/>
    <w:rsid w:val="001A217C"/>
    <w:rsid w:val="001A24B5"/>
    <w:rsid w:val="001A3F9A"/>
    <w:rsid w:val="001A718C"/>
    <w:rsid w:val="001A7394"/>
    <w:rsid w:val="001A73A5"/>
    <w:rsid w:val="001A73C3"/>
    <w:rsid w:val="001B0992"/>
    <w:rsid w:val="001B1852"/>
    <w:rsid w:val="001B22C1"/>
    <w:rsid w:val="001B2B7F"/>
    <w:rsid w:val="001B3AD0"/>
    <w:rsid w:val="001B431A"/>
    <w:rsid w:val="001B436D"/>
    <w:rsid w:val="001B43FF"/>
    <w:rsid w:val="001B4ACF"/>
    <w:rsid w:val="001B4EA5"/>
    <w:rsid w:val="001B5295"/>
    <w:rsid w:val="001B672D"/>
    <w:rsid w:val="001B739D"/>
    <w:rsid w:val="001B7D17"/>
    <w:rsid w:val="001C18B1"/>
    <w:rsid w:val="001C2380"/>
    <w:rsid w:val="001C3753"/>
    <w:rsid w:val="001C3D12"/>
    <w:rsid w:val="001C5E84"/>
    <w:rsid w:val="001C6ABA"/>
    <w:rsid w:val="001C6E20"/>
    <w:rsid w:val="001C77B6"/>
    <w:rsid w:val="001D29CF"/>
    <w:rsid w:val="001D2B85"/>
    <w:rsid w:val="001D3FB7"/>
    <w:rsid w:val="001D64FB"/>
    <w:rsid w:val="001D7B5D"/>
    <w:rsid w:val="001D7DC5"/>
    <w:rsid w:val="001E0706"/>
    <w:rsid w:val="001E07AC"/>
    <w:rsid w:val="001E4C88"/>
    <w:rsid w:val="001E6046"/>
    <w:rsid w:val="001E64BE"/>
    <w:rsid w:val="001F0287"/>
    <w:rsid w:val="001F2530"/>
    <w:rsid w:val="001F4EAE"/>
    <w:rsid w:val="001F66E5"/>
    <w:rsid w:val="001F7263"/>
    <w:rsid w:val="0020189D"/>
    <w:rsid w:val="002025A8"/>
    <w:rsid w:val="00202747"/>
    <w:rsid w:val="002038AC"/>
    <w:rsid w:val="002042F8"/>
    <w:rsid w:val="002108C4"/>
    <w:rsid w:val="002117B2"/>
    <w:rsid w:val="00212707"/>
    <w:rsid w:val="00213A74"/>
    <w:rsid w:val="00214171"/>
    <w:rsid w:val="002152B2"/>
    <w:rsid w:val="002177BC"/>
    <w:rsid w:val="002209B8"/>
    <w:rsid w:val="00221D00"/>
    <w:rsid w:val="00221FD2"/>
    <w:rsid w:val="00223DC2"/>
    <w:rsid w:val="00224169"/>
    <w:rsid w:val="00225C7E"/>
    <w:rsid w:val="002276F4"/>
    <w:rsid w:val="002308D3"/>
    <w:rsid w:val="00231F09"/>
    <w:rsid w:val="00233001"/>
    <w:rsid w:val="0023480C"/>
    <w:rsid w:val="002350A4"/>
    <w:rsid w:val="0023669B"/>
    <w:rsid w:val="00241D04"/>
    <w:rsid w:val="0024273D"/>
    <w:rsid w:val="00242C88"/>
    <w:rsid w:val="00244180"/>
    <w:rsid w:val="00244E4E"/>
    <w:rsid w:val="00245A61"/>
    <w:rsid w:val="00246382"/>
    <w:rsid w:val="00246893"/>
    <w:rsid w:val="00246EC0"/>
    <w:rsid w:val="00250375"/>
    <w:rsid w:val="00251873"/>
    <w:rsid w:val="002518BF"/>
    <w:rsid w:val="00251D79"/>
    <w:rsid w:val="00252AB3"/>
    <w:rsid w:val="00252AE6"/>
    <w:rsid w:val="00255BBA"/>
    <w:rsid w:val="00255F35"/>
    <w:rsid w:val="0025699E"/>
    <w:rsid w:val="002578DC"/>
    <w:rsid w:val="00257A96"/>
    <w:rsid w:val="00260FE1"/>
    <w:rsid w:val="002619DF"/>
    <w:rsid w:val="00261C14"/>
    <w:rsid w:val="00263553"/>
    <w:rsid w:val="00263875"/>
    <w:rsid w:val="00264003"/>
    <w:rsid w:val="0026427F"/>
    <w:rsid w:val="00264BAE"/>
    <w:rsid w:val="0026506F"/>
    <w:rsid w:val="00265AAC"/>
    <w:rsid w:val="00267DD6"/>
    <w:rsid w:val="00267F8E"/>
    <w:rsid w:val="00270A04"/>
    <w:rsid w:val="00271235"/>
    <w:rsid w:val="0027124D"/>
    <w:rsid w:val="002714E6"/>
    <w:rsid w:val="0027269E"/>
    <w:rsid w:val="00272C68"/>
    <w:rsid w:val="00272D80"/>
    <w:rsid w:val="00275987"/>
    <w:rsid w:val="00275B98"/>
    <w:rsid w:val="0027627B"/>
    <w:rsid w:val="0027635C"/>
    <w:rsid w:val="00280982"/>
    <w:rsid w:val="002842E9"/>
    <w:rsid w:val="002846A0"/>
    <w:rsid w:val="0028519F"/>
    <w:rsid w:val="00286ADC"/>
    <w:rsid w:val="002870DC"/>
    <w:rsid w:val="00287F39"/>
    <w:rsid w:val="00292320"/>
    <w:rsid w:val="0029311A"/>
    <w:rsid w:val="00295212"/>
    <w:rsid w:val="00296506"/>
    <w:rsid w:val="002A321E"/>
    <w:rsid w:val="002A609A"/>
    <w:rsid w:val="002A65B2"/>
    <w:rsid w:val="002A699B"/>
    <w:rsid w:val="002A6A43"/>
    <w:rsid w:val="002A6F9B"/>
    <w:rsid w:val="002A79E2"/>
    <w:rsid w:val="002B0776"/>
    <w:rsid w:val="002B0AB6"/>
    <w:rsid w:val="002B1A98"/>
    <w:rsid w:val="002B1B80"/>
    <w:rsid w:val="002B4F90"/>
    <w:rsid w:val="002B533A"/>
    <w:rsid w:val="002B538D"/>
    <w:rsid w:val="002C00D1"/>
    <w:rsid w:val="002C15E7"/>
    <w:rsid w:val="002C175C"/>
    <w:rsid w:val="002C1C22"/>
    <w:rsid w:val="002C2BA9"/>
    <w:rsid w:val="002C2D28"/>
    <w:rsid w:val="002C35AC"/>
    <w:rsid w:val="002C3DA0"/>
    <w:rsid w:val="002C6180"/>
    <w:rsid w:val="002D0A20"/>
    <w:rsid w:val="002D0D0C"/>
    <w:rsid w:val="002D2EC6"/>
    <w:rsid w:val="002D303A"/>
    <w:rsid w:val="002D3A5B"/>
    <w:rsid w:val="002D4235"/>
    <w:rsid w:val="002D503E"/>
    <w:rsid w:val="002D5CEA"/>
    <w:rsid w:val="002D7538"/>
    <w:rsid w:val="002D79DA"/>
    <w:rsid w:val="002E0C71"/>
    <w:rsid w:val="002E1305"/>
    <w:rsid w:val="002E2EED"/>
    <w:rsid w:val="002E5142"/>
    <w:rsid w:val="002E5D19"/>
    <w:rsid w:val="002E6F36"/>
    <w:rsid w:val="002E736A"/>
    <w:rsid w:val="002F01D7"/>
    <w:rsid w:val="002F2053"/>
    <w:rsid w:val="002F2291"/>
    <w:rsid w:val="002F22CA"/>
    <w:rsid w:val="002F2A0E"/>
    <w:rsid w:val="002F6EF7"/>
    <w:rsid w:val="002F7ACE"/>
    <w:rsid w:val="003000AE"/>
    <w:rsid w:val="003002F8"/>
    <w:rsid w:val="00300AEA"/>
    <w:rsid w:val="00302A46"/>
    <w:rsid w:val="0030368C"/>
    <w:rsid w:val="003059C6"/>
    <w:rsid w:val="003069BF"/>
    <w:rsid w:val="00307DAD"/>
    <w:rsid w:val="0031004E"/>
    <w:rsid w:val="00312083"/>
    <w:rsid w:val="0031233B"/>
    <w:rsid w:val="00313A0D"/>
    <w:rsid w:val="0031413C"/>
    <w:rsid w:val="003179B9"/>
    <w:rsid w:val="00322932"/>
    <w:rsid w:val="00322982"/>
    <w:rsid w:val="00322DE5"/>
    <w:rsid w:val="00322F92"/>
    <w:rsid w:val="0032412C"/>
    <w:rsid w:val="00324650"/>
    <w:rsid w:val="003267E0"/>
    <w:rsid w:val="00327377"/>
    <w:rsid w:val="003300D0"/>
    <w:rsid w:val="00330D70"/>
    <w:rsid w:val="00331F27"/>
    <w:rsid w:val="0033229D"/>
    <w:rsid w:val="00332836"/>
    <w:rsid w:val="00332E7B"/>
    <w:rsid w:val="00333568"/>
    <w:rsid w:val="00333E3B"/>
    <w:rsid w:val="0033782E"/>
    <w:rsid w:val="0034001F"/>
    <w:rsid w:val="00342D88"/>
    <w:rsid w:val="003437BA"/>
    <w:rsid w:val="003450F0"/>
    <w:rsid w:val="00345153"/>
    <w:rsid w:val="0034717A"/>
    <w:rsid w:val="00347708"/>
    <w:rsid w:val="00350AA1"/>
    <w:rsid w:val="003521E3"/>
    <w:rsid w:val="003529EB"/>
    <w:rsid w:val="00353471"/>
    <w:rsid w:val="003534EE"/>
    <w:rsid w:val="00353DB5"/>
    <w:rsid w:val="00355502"/>
    <w:rsid w:val="00355A40"/>
    <w:rsid w:val="0035640D"/>
    <w:rsid w:val="003577A6"/>
    <w:rsid w:val="00357E0C"/>
    <w:rsid w:val="00357F6E"/>
    <w:rsid w:val="00360306"/>
    <w:rsid w:val="00360794"/>
    <w:rsid w:val="00360CB3"/>
    <w:rsid w:val="00362C5D"/>
    <w:rsid w:val="003645C5"/>
    <w:rsid w:val="003655D6"/>
    <w:rsid w:val="00370176"/>
    <w:rsid w:val="003708F1"/>
    <w:rsid w:val="00373274"/>
    <w:rsid w:val="003739D8"/>
    <w:rsid w:val="00373D12"/>
    <w:rsid w:val="0037609B"/>
    <w:rsid w:val="00376318"/>
    <w:rsid w:val="00376740"/>
    <w:rsid w:val="003807AA"/>
    <w:rsid w:val="0038257B"/>
    <w:rsid w:val="00385F46"/>
    <w:rsid w:val="00386417"/>
    <w:rsid w:val="0038760C"/>
    <w:rsid w:val="003876C5"/>
    <w:rsid w:val="00390042"/>
    <w:rsid w:val="00390A14"/>
    <w:rsid w:val="00392092"/>
    <w:rsid w:val="003924CA"/>
    <w:rsid w:val="00392D2F"/>
    <w:rsid w:val="00393707"/>
    <w:rsid w:val="003948F7"/>
    <w:rsid w:val="00395350"/>
    <w:rsid w:val="003956FE"/>
    <w:rsid w:val="00395E5C"/>
    <w:rsid w:val="00396090"/>
    <w:rsid w:val="00396307"/>
    <w:rsid w:val="003A2082"/>
    <w:rsid w:val="003A2E09"/>
    <w:rsid w:val="003A3539"/>
    <w:rsid w:val="003A3F4C"/>
    <w:rsid w:val="003A4E61"/>
    <w:rsid w:val="003A6FFA"/>
    <w:rsid w:val="003A724B"/>
    <w:rsid w:val="003B0242"/>
    <w:rsid w:val="003B10CA"/>
    <w:rsid w:val="003B1E89"/>
    <w:rsid w:val="003B2570"/>
    <w:rsid w:val="003B26C3"/>
    <w:rsid w:val="003B2EED"/>
    <w:rsid w:val="003B32A9"/>
    <w:rsid w:val="003B3DCE"/>
    <w:rsid w:val="003B4A1F"/>
    <w:rsid w:val="003C1059"/>
    <w:rsid w:val="003C1B61"/>
    <w:rsid w:val="003C1BD4"/>
    <w:rsid w:val="003C2D60"/>
    <w:rsid w:val="003C3451"/>
    <w:rsid w:val="003C381A"/>
    <w:rsid w:val="003C5ABE"/>
    <w:rsid w:val="003C71A4"/>
    <w:rsid w:val="003C71DA"/>
    <w:rsid w:val="003D0BC2"/>
    <w:rsid w:val="003D1E83"/>
    <w:rsid w:val="003D25F4"/>
    <w:rsid w:val="003D2827"/>
    <w:rsid w:val="003D45E6"/>
    <w:rsid w:val="003D4C0B"/>
    <w:rsid w:val="003E014B"/>
    <w:rsid w:val="003E0667"/>
    <w:rsid w:val="003E0DCF"/>
    <w:rsid w:val="003E35CC"/>
    <w:rsid w:val="003E4389"/>
    <w:rsid w:val="003E73AF"/>
    <w:rsid w:val="003F1765"/>
    <w:rsid w:val="003F17A8"/>
    <w:rsid w:val="003F25FF"/>
    <w:rsid w:val="003F2C38"/>
    <w:rsid w:val="003F3401"/>
    <w:rsid w:val="003F3B99"/>
    <w:rsid w:val="003F5159"/>
    <w:rsid w:val="004017B4"/>
    <w:rsid w:val="004022D7"/>
    <w:rsid w:val="00402A30"/>
    <w:rsid w:val="00403FA1"/>
    <w:rsid w:val="004064A9"/>
    <w:rsid w:val="00410E70"/>
    <w:rsid w:val="00411DCE"/>
    <w:rsid w:val="00413071"/>
    <w:rsid w:val="00413832"/>
    <w:rsid w:val="004152CB"/>
    <w:rsid w:val="004156F7"/>
    <w:rsid w:val="00415E52"/>
    <w:rsid w:val="0041771C"/>
    <w:rsid w:val="004177F0"/>
    <w:rsid w:val="004178B9"/>
    <w:rsid w:val="004206D3"/>
    <w:rsid w:val="00421F09"/>
    <w:rsid w:val="004231C5"/>
    <w:rsid w:val="00425490"/>
    <w:rsid w:val="00425F3F"/>
    <w:rsid w:val="00426242"/>
    <w:rsid w:val="0042650B"/>
    <w:rsid w:val="004278AD"/>
    <w:rsid w:val="00430004"/>
    <w:rsid w:val="0043276C"/>
    <w:rsid w:val="00433157"/>
    <w:rsid w:val="00434317"/>
    <w:rsid w:val="00435F08"/>
    <w:rsid w:val="00441880"/>
    <w:rsid w:val="00442536"/>
    <w:rsid w:val="00442542"/>
    <w:rsid w:val="0044396C"/>
    <w:rsid w:val="0044661B"/>
    <w:rsid w:val="00450D4D"/>
    <w:rsid w:val="004513F7"/>
    <w:rsid w:val="00451985"/>
    <w:rsid w:val="0045287C"/>
    <w:rsid w:val="0045579D"/>
    <w:rsid w:val="00457DEC"/>
    <w:rsid w:val="00457E6C"/>
    <w:rsid w:val="00461576"/>
    <w:rsid w:val="004618FC"/>
    <w:rsid w:val="004619D0"/>
    <w:rsid w:val="00461EBE"/>
    <w:rsid w:val="0046231B"/>
    <w:rsid w:val="0046279B"/>
    <w:rsid w:val="00463547"/>
    <w:rsid w:val="0046593A"/>
    <w:rsid w:val="00465F5B"/>
    <w:rsid w:val="004664B7"/>
    <w:rsid w:val="00466C51"/>
    <w:rsid w:val="004714E9"/>
    <w:rsid w:val="00472632"/>
    <w:rsid w:val="004741FE"/>
    <w:rsid w:val="004753C8"/>
    <w:rsid w:val="004756B8"/>
    <w:rsid w:val="00475EEE"/>
    <w:rsid w:val="00481542"/>
    <w:rsid w:val="00482AC7"/>
    <w:rsid w:val="00482FB0"/>
    <w:rsid w:val="0048361E"/>
    <w:rsid w:val="00483886"/>
    <w:rsid w:val="004845A2"/>
    <w:rsid w:val="00484CAE"/>
    <w:rsid w:val="00484DCC"/>
    <w:rsid w:val="004862AA"/>
    <w:rsid w:val="00486A47"/>
    <w:rsid w:val="00486F19"/>
    <w:rsid w:val="00491D38"/>
    <w:rsid w:val="00493830"/>
    <w:rsid w:val="00495367"/>
    <w:rsid w:val="00496737"/>
    <w:rsid w:val="004A0140"/>
    <w:rsid w:val="004A0476"/>
    <w:rsid w:val="004A075D"/>
    <w:rsid w:val="004A0DD3"/>
    <w:rsid w:val="004A1111"/>
    <w:rsid w:val="004A171D"/>
    <w:rsid w:val="004A41E5"/>
    <w:rsid w:val="004A44ED"/>
    <w:rsid w:val="004A59DA"/>
    <w:rsid w:val="004B13FA"/>
    <w:rsid w:val="004B19E2"/>
    <w:rsid w:val="004B36C9"/>
    <w:rsid w:val="004B3AAF"/>
    <w:rsid w:val="004B7416"/>
    <w:rsid w:val="004C03A1"/>
    <w:rsid w:val="004C0A53"/>
    <w:rsid w:val="004C139A"/>
    <w:rsid w:val="004C20B0"/>
    <w:rsid w:val="004C38BA"/>
    <w:rsid w:val="004C60FF"/>
    <w:rsid w:val="004C6DDB"/>
    <w:rsid w:val="004D3432"/>
    <w:rsid w:val="004D363E"/>
    <w:rsid w:val="004D3B12"/>
    <w:rsid w:val="004D45F0"/>
    <w:rsid w:val="004D5971"/>
    <w:rsid w:val="004D614F"/>
    <w:rsid w:val="004E18CE"/>
    <w:rsid w:val="004E1A3F"/>
    <w:rsid w:val="004E1A5E"/>
    <w:rsid w:val="004E2622"/>
    <w:rsid w:val="004E6A58"/>
    <w:rsid w:val="004E6F63"/>
    <w:rsid w:val="004E7A13"/>
    <w:rsid w:val="004F0A02"/>
    <w:rsid w:val="004F6788"/>
    <w:rsid w:val="004F6A68"/>
    <w:rsid w:val="004F75A8"/>
    <w:rsid w:val="00501DAB"/>
    <w:rsid w:val="00502517"/>
    <w:rsid w:val="005030D2"/>
    <w:rsid w:val="00503A72"/>
    <w:rsid w:val="00503E5F"/>
    <w:rsid w:val="00505154"/>
    <w:rsid w:val="00506074"/>
    <w:rsid w:val="005077C5"/>
    <w:rsid w:val="005129EB"/>
    <w:rsid w:val="00512B68"/>
    <w:rsid w:val="00513205"/>
    <w:rsid w:val="005141EA"/>
    <w:rsid w:val="00514579"/>
    <w:rsid w:val="00516964"/>
    <w:rsid w:val="00520702"/>
    <w:rsid w:val="005227AD"/>
    <w:rsid w:val="0052315D"/>
    <w:rsid w:val="00523250"/>
    <w:rsid w:val="00525F8F"/>
    <w:rsid w:val="00526516"/>
    <w:rsid w:val="005270A3"/>
    <w:rsid w:val="00527460"/>
    <w:rsid w:val="0052764D"/>
    <w:rsid w:val="00530B83"/>
    <w:rsid w:val="00531342"/>
    <w:rsid w:val="0053211E"/>
    <w:rsid w:val="0053446C"/>
    <w:rsid w:val="00536FAF"/>
    <w:rsid w:val="005376CB"/>
    <w:rsid w:val="00537B85"/>
    <w:rsid w:val="00540157"/>
    <w:rsid w:val="005404D7"/>
    <w:rsid w:val="0054167C"/>
    <w:rsid w:val="00542B26"/>
    <w:rsid w:val="0054372D"/>
    <w:rsid w:val="00543AA7"/>
    <w:rsid w:val="00545E29"/>
    <w:rsid w:val="00546218"/>
    <w:rsid w:val="00546BB3"/>
    <w:rsid w:val="00547AAB"/>
    <w:rsid w:val="00550C77"/>
    <w:rsid w:val="005540C2"/>
    <w:rsid w:val="00554D72"/>
    <w:rsid w:val="005562C0"/>
    <w:rsid w:val="00556A39"/>
    <w:rsid w:val="0055752D"/>
    <w:rsid w:val="00557E1C"/>
    <w:rsid w:val="00562849"/>
    <w:rsid w:val="00562CDA"/>
    <w:rsid w:val="00563668"/>
    <w:rsid w:val="00565260"/>
    <w:rsid w:val="005673CA"/>
    <w:rsid w:val="00571841"/>
    <w:rsid w:val="00572837"/>
    <w:rsid w:val="00572C27"/>
    <w:rsid w:val="005745B2"/>
    <w:rsid w:val="00580582"/>
    <w:rsid w:val="00582700"/>
    <w:rsid w:val="00583252"/>
    <w:rsid w:val="00584C75"/>
    <w:rsid w:val="0058517E"/>
    <w:rsid w:val="00586E2F"/>
    <w:rsid w:val="00587311"/>
    <w:rsid w:val="00587AB1"/>
    <w:rsid w:val="00594F6E"/>
    <w:rsid w:val="005957E4"/>
    <w:rsid w:val="005958F2"/>
    <w:rsid w:val="0059683C"/>
    <w:rsid w:val="00597C3D"/>
    <w:rsid w:val="00597E3A"/>
    <w:rsid w:val="005A1EEA"/>
    <w:rsid w:val="005A2A57"/>
    <w:rsid w:val="005A2C31"/>
    <w:rsid w:val="005A371D"/>
    <w:rsid w:val="005A578B"/>
    <w:rsid w:val="005A59DA"/>
    <w:rsid w:val="005A683D"/>
    <w:rsid w:val="005A6DAB"/>
    <w:rsid w:val="005B02FC"/>
    <w:rsid w:val="005B2394"/>
    <w:rsid w:val="005B3650"/>
    <w:rsid w:val="005B4BC8"/>
    <w:rsid w:val="005B51EB"/>
    <w:rsid w:val="005C180E"/>
    <w:rsid w:val="005C1814"/>
    <w:rsid w:val="005C2CD8"/>
    <w:rsid w:val="005C35A6"/>
    <w:rsid w:val="005C4E4C"/>
    <w:rsid w:val="005C540F"/>
    <w:rsid w:val="005C5A5D"/>
    <w:rsid w:val="005C5DAA"/>
    <w:rsid w:val="005C67F6"/>
    <w:rsid w:val="005C7DE4"/>
    <w:rsid w:val="005D173A"/>
    <w:rsid w:val="005D60D5"/>
    <w:rsid w:val="005D6F42"/>
    <w:rsid w:val="005D7220"/>
    <w:rsid w:val="005D7814"/>
    <w:rsid w:val="005E208B"/>
    <w:rsid w:val="005E5112"/>
    <w:rsid w:val="005E7D57"/>
    <w:rsid w:val="005F1521"/>
    <w:rsid w:val="005F1CE1"/>
    <w:rsid w:val="005F2834"/>
    <w:rsid w:val="005F33AC"/>
    <w:rsid w:val="005F6099"/>
    <w:rsid w:val="005F681A"/>
    <w:rsid w:val="00600462"/>
    <w:rsid w:val="00600559"/>
    <w:rsid w:val="00600726"/>
    <w:rsid w:val="00600C09"/>
    <w:rsid w:val="00602924"/>
    <w:rsid w:val="00602BB6"/>
    <w:rsid w:val="00602E87"/>
    <w:rsid w:val="00604E79"/>
    <w:rsid w:val="00604E96"/>
    <w:rsid w:val="006056CB"/>
    <w:rsid w:val="0060644B"/>
    <w:rsid w:val="006066BF"/>
    <w:rsid w:val="0060693F"/>
    <w:rsid w:val="00606A5F"/>
    <w:rsid w:val="00611F62"/>
    <w:rsid w:val="00612143"/>
    <w:rsid w:val="00614674"/>
    <w:rsid w:val="0061467C"/>
    <w:rsid w:val="0061663E"/>
    <w:rsid w:val="00616749"/>
    <w:rsid w:val="00620904"/>
    <w:rsid w:val="00620ED1"/>
    <w:rsid w:val="0062228F"/>
    <w:rsid w:val="006229B8"/>
    <w:rsid w:val="00622A0C"/>
    <w:rsid w:val="00623A23"/>
    <w:rsid w:val="006261A2"/>
    <w:rsid w:val="00626D25"/>
    <w:rsid w:val="00627167"/>
    <w:rsid w:val="00627216"/>
    <w:rsid w:val="00627341"/>
    <w:rsid w:val="006279DC"/>
    <w:rsid w:val="00630077"/>
    <w:rsid w:val="00630167"/>
    <w:rsid w:val="00630851"/>
    <w:rsid w:val="00631AC4"/>
    <w:rsid w:val="00633069"/>
    <w:rsid w:val="006331F2"/>
    <w:rsid w:val="00633D87"/>
    <w:rsid w:val="00636CF2"/>
    <w:rsid w:val="00637221"/>
    <w:rsid w:val="00637B7B"/>
    <w:rsid w:val="006415C9"/>
    <w:rsid w:val="00641849"/>
    <w:rsid w:val="00645EBB"/>
    <w:rsid w:val="006460F7"/>
    <w:rsid w:val="006473F4"/>
    <w:rsid w:val="00647690"/>
    <w:rsid w:val="00647C77"/>
    <w:rsid w:val="0065041E"/>
    <w:rsid w:val="00653BE7"/>
    <w:rsid w:val="00655130"/>
    <w:rsid w:val="006567FE"/>
    <w:rsid w:val="006575BB"/>
    <w:rsid w:val="00657D49"/>
    <w:rsid w:val="0066083C"/>
    <w:rsid w:val="006647F9"/>
    <w:rsid w:val="00665B26"/>
    <w:rsid w:val="00666E37"/>
    <w:rsid w:val="00670AAF"/>
    <w:rsid w:val="00670FAC"/>
    <w:rsid w:val="00671A41"/>
    <w:rsid w:val="00671D56"/>
    <w:rsid w:val="0067438F"/>
    <w:rsid w:val="006744A7"/>
    <w:rsid w:val="00674E5D"/>
    <w:rsid w:val="00675792"/>
    <w:rsid w:val="00676A41"/>
    <w:rsid w:val="00676BDB"/>
    <w:rsid w:val="00676CE3"/>
    <w:rsid w:val="00680482"/>
    <w:rsid w:val="0068125E"/>
    <w:rsid w:val="00681C2C"/>
    <w:rsid w:val="006830AC"/>
    <w:rsid w:val="006863D9"/>
    <w:rsid w:val="006876D7"/>
    <w:rsid w:val="0069060C"/>
    <w:rsid w:val="00690702"/>
    <w:rsid w:val="006909AD"/>
    <w:rsid w:val="00691D39"/>
    <w:rsid w:val="006924B1"/>
    <w:rsid w:val="0069351A"/>
    <w:rsid w:val="0069384E"/>
    <w:rsid w:val="00694EE7"/>
    <w:rsid w:val="006967D3"/>
    <w:rsid w:val="00696A7A"/>
    <w:rsid w:val="006A0ABA"/>
    <w:rsid w:val="006A1445"/>
    <w:rsid w:val="006A2068"/>
    <w:rsid w:val="006A24E0"/>
    <w:rsid w:val="006A40EE"/>
    <w:rsid w:val="006A4F9D"/>
    <w:rsid w:val="006A5E2E"/>
    <w:rsid w:val="006B127F"/>
    <w:rsid w:val="006B1465"/>
    <w:rsid w:val="006B2062"/>
    <w:rsid w:val="006B22D4"/>
    <w:rsid w:val="006B3463"/>
    <w:rsid w:val="006B5689"/>
    <w:rsid w:val="006B5974"/>
    <w:rsid w:val="006B6021"/>
    <w:rsid w:val="006B650E"/>
    <w:rsid w:val="006B6BF9"/>
    <w:rsid w:val="006B6D84"/>
    <w:rsid w:val="006B7545"/>
    <w:rsid w:val="006C1934"/>
    <w:rsid w:val="006C22E9"/>
    <w:rsid w:val="006C241D"/>
    <w:rsid w:val="006C2CB5"/>
    <w:rsid w:val="006C404A"/>
    <w:rsid w:val="006C46E2"/>
    <w:rsid w:val="006C4B5B"/>
    <w:rsid w:val="006C64EE"/>
    <w:rsid w:val="006C7481"/>
    <w:rsid w:val="006D160B"/>
    <w:rsid w:val="006D24EB"/>
    <w:rsid w:val="006D551D"/>
    <w:rsid w:val="006D629C"/>
    <w:rsid w:val="006D7BE5"/>
    <w:rsid w:val="006E007C"/>
    <w:rsid w:val="006E0587"/>
    <w:rsid w:val="006E3F4D"/>
    <w:rsid w:val="006E5C85"/>
    <w:rsid w:val="006F184F"/>
    <w:rsid w:val="006F24CF"/>
    <w:rsid w:val="006F3D40"/>
    <w:rsid w:val="006F43D3"/>
    <w:rsid w:val="006F468E"/>
    <w:rsid w:val="006F552F"/>
    <w:rsid w:val="006F58FA"/>
    <w:rsid w:val="006F6917"/>
    <w:rsid w:val="00701686"/>
    <w:rsid w:val="00702271"/>
    <w:rsid w:val="007047F8"/>
    <w:rsid w:val="00705C68"/>
    <w:rsid w:val="0071028F"/>
    <w:rsid w:val="0071166E"/>
    <w:rsid w:val="00711967"/>
    <w:rsid w:val="00712878"/>
    <w:rsid w:val="00716DE1"/>
    <w:rsid w:val="00717335"/>
    <w:rsid w:val="007176AD"/>
    <w:rsid w:val="00721864"/>
    <w:rsid w:val="00721BCB"/>
    <w:rsid w:val="00721DC3"/>
    <w:rsid w:val="00721F70"/>
    <w:rsid w:val="00723217"/>
    <w:rsid w:val="00723BB6"/>
    <w:rsid w:val="0072480F"/>
    <w:rsid w:val="007276BE"/>
    <w:rsid w:val="007302EC"/>
    <w:rsid w:val="007307B0"/>
    <w:rsid w:val="00730D2F"/>
    <w:rsid w:val="00731094"/>
    <w:rsid w:val="0073293C"/>
    <w:rsid w:val="00734866"/>
    <w:rsid w:val="00734BE8"/>
    <w:rsid w:val="007361C8"/>
    <w:rsid w:val="007363B4"/>
    <w:rsid w:val="00737C8C"/>
    <w:rsid w:val="00740BCF"/>
    <w:rsid w:val="0074119F"/>
    <w:rsid w:val="0074172A"/>
    <w:rsid w:val="0074196C"/>
    <w:rsid w:val="00742E8D"/>
    <w:rsid w:val="00743AD6"/>
    <w:rsid w:val="00743B36"/>
    <w:rsid w:val="0074465F"/>
    <w:rsid w:val="00747291"/>
    <w:rsid w:val="00751E6B"/>
    <w:rsid w:val="00752BFF"/>
    <w:rsid w:val="0075424C"/>
    <w:rsid w:val="00754F5E"/>
    <w:rsid w:val="00757213"/>
    <w:rsid w:val="00760A5D"/>
    <w:rsid w:val="00760F51"/>
    <w:rsid w:val="0076136D"/>
    <w:rsid w:val="007647F6"/>
    <w:rsid w:val="0076503B"/>
    <w:rsid w:val="00765DD2"/>
    <w:rsid w:val="00766026"/>
    <w:rsid w:val="0077190C"/>
    <w:rsid w:val="007731B0"/>
    <w:rsid w:val="007732CC"/>
    <w:rsid w:val="007733A7"/>
    <w:rsid w:val="007744B9"/>
    <w:rsid w:val="00774F75"/>
    <w:rsid w:val="00777201"/>
    <w:rsid w:val="00777753"/>
    <w:rsid w:val="00777840"/>
    <w:rsid w:val="007806CF"/>
    <w:rsid w:val="00780D76"/>
    <w:rsid w:val="00780E99"/>
    <w:rsid w:val="007811FA"/>
    <w:rsid w:val="007825BF"/>
    <w:rsid w:val="00783DD6"/>
    <w:rsid w:val="00784D97"/>
    <w:rsid w:val="00785C9C"/>
    <w:rsid w:val="00786691"/>
    <w:rsid w:val="00786B24"/>
    <w:rsid w:val="00787D4E"/>
    <w:rsid w:val="00787E03"/>
    <w:rsid w:val="00791305"/>
    <w:rsid w:val="00791DAA"/>
    <w:rsid w:val="00792B23"/>
    <w:rsid w:val="00792B24"/>
    <w:rsid w:val="0079562F"/>
    <w:rsid w:val="007959B9"/>
    <w:rsid w:val="007962E9"/>
    <w:rsid w:val="00796422"/>
    <w:rsid w:val="007A2FF0"/>
    <w:rsid w:val="007A356F"/>
    <w:rsid w:val="007A35AF"/>
    <w:rsid w:val="007A5636"/>
    <w:rsid w:val="007A65A4"/>
    <w:rsid w:val="007B0043"/>
    <w:rsid w:val="007B084B"/>
    <w:rsid w:val="007B1456"/>
    <w:rsid w:val="007B1585"/>
    <w:rsid w:val="007B15EE"/>
    <w:rsid w:val="007B1A9A"/>
    <w:rsid w:val="007B29FA"/>
    <w:rsid w:val="007B5160"/>
    <w:rsid w:val="007C20AB"/>
    <w:rsid w:val="007C2768"/>
    <w:rsid w:val="007C2C51"/>
    <w:rsid w:val="007C36F6"/>
    <w:rsid w:val="007C5946"/>
    <w:rsid w:val="007C7A0E"/>
    <w:rsid w:val="007D0FEF"/>
    <w:rsid w:val="007D1F0C"/>
    <w:rsid w:val="007D23F9"/>
    <w:rsid w:val="007D37F9"/>
    <w:rsid w:val="007D6889"/>
    <w:rsid w:val="007D7709"/>
    <w:rsid w:val="007E2DDC"/>
    <w:rsid w:val="007E3804"/>
    <w:rsid w:val="007E53D3"/>
    <w:rsid w:val="007E563D"/>
    <w:rsid w:val="007F48AC"/>
    <w:rsid w:val="007F6BA6"/>
    <w:rsid w:val="00800F44"/>
    <w:rsid w:val="0080196B"/>
    <w:rsid w:val="00801986"/>
    <w:rsid w:val="00801E84"/>
    <w:rsid w:val="00802D41"/>
    <w:rsid w:val="00803B86"/>
    <w:rsid w:val="008057E8"/>
    <w:rsid w:val="008057F5"/>
    <w:rsid w:val="0080691A"/>
    <w:rsid w:val="00806ACB"/>
    <w:rsid w:val="00807808"/>
    <w:rsid w:val="0081135C"/>
    <w:rsid w:val="00812CAD"/>
    <w:rsid w:val="008130D1"/>
    <w:rsid w:val="00814605"/>
    <w:rsid w:val="00815C72"/>
    <w:rsid w:val="00817FCD"/>
    <w:rsid w:val="00821BC3"/>
    <w:rsid w:val="008225D8"/>
    <w:rsid w:val="008254DE"/>
    <w:rsid w:val="00825934"/>
    <w:rsid w:val="00827406"/>
    <w:rsid w:val="00827C28"/>
    <w:rsid w:val="00827D3C"/>
    <w:rsid w:val="00827E6E"/>
    <w:rsid w:val="008311A4"/>
    <w:rsid w:val="0083187B"/>
    <w:rsid w:val="00834D26"/>
    <w:rsid w:val="00835843"/>
    <w:rsid w:val="00840DF4"/>
    <w:rsid w:val="00840FA6"/>
    <w:rsid w:val="0084243B"/>
    <w:rsid w:val="00842686"/>
    <w:rsid w:val="0084282D"/>
    <w:rsid w:val="00844517"/>
    <w:rsid w:val="008445A0"/>
    <w:rsid w:val="00844718"/>
    <w:rsid w:val="00845A3C"/>
    <w:rsid w:val="00846C4D"/>
    <w:rsid w:val="00846F2A"/>
    <w:rsid w:val="00846FEA"/>
    <w:rsid w:val="008477C9"/>
    <w:rsid w:val="008477D5"/>
    <w:rsid w:val="008529A0"/>
    <w:rsid w:val="008539EE"/>
    <w:rsid w:val="00854459"/>
    <w:rsid w:val="00854FE1"/>
    <w:rsid w:val="00863D6A"/>
    <w:rsid w:val="0086657C"/>
    <w:rsid w:val="008679D4"/>
    <w:rsid w:val="00870133"/>
    <w:rsid w:val="008706B2"/>
    <w:rsid w:val="00870A39"/>
    <w:rsid w:val="0087180F"/>
    <w:rsid w:val="00871B9D"/>
    <w:rsid w:val="008722BE"/>
    <w:rsid w:val="00873DE2"/>
    <w:rsid w:val="00873F28"/>
    <w:rsid w:val="008748EE"/>
    <w:rsid w:val="008761D0"/>
    <w:rsid w:val="00877A8D"/>
    <w:rsid w:val="00877ECE"/>
    <w:rsid w:val="00880E24"/>
    <w:rsid w:val="00881319"/>
    <w:rsid w:val="008828D2"/>
    <w:rsid w:val="00883476"/>
    <w:rsid w:val="00883BCF"/>
    <w:rsid w:val="0088579A"/>
    <w:rsid w:val="0088686A"/>
    <w:rsid w:val="00887D05"/>
    <w:rsid w:val="0089017F"/>
    <w:rsid w:val="00891AF7"/>
    <w:rsid w:val="0089334F"/>
    <w:rsid w:val="008936DB"/>
    <w:rsid w:val="00893A78"/>
    <w:rsid w:val="00894A04"/>
    <w:rsid w:val="008968E9"/>
    <w:rsid w:val="00897023"/>
    <w:rsid w:val="00897090"/>
    <w:rsid w:val="00897D09"/>
    <w:rsid w:val="008A0D40"/>
    <w:rsid w:val="008A1C92"/>
    <w:rsid w:val="008A4F3F"/>
    <w:rsid w:val="008B00FE"/>
    <w:rsid w:val="008B5961"/>
    <w:rsid w:val="008C0C50"/>
    <w:rsid w:val="008C0D87"/>
    <w:rsid w:val="008C28AF"/>
    <w:rsid w:val="008C3521"/>
    <w:rsid w:val="008C5416"/>
    <w:rsid w:val="008C54D4"/>
    <w:rsid w:val="008C5601"/>
    <w:rsid w:val="008C5C2D"/>
    <w:rsid w:val="008C6179"/>
    <w:rsid w:val="008C7583"/>
    <w:rsid w:val="008C7973"/>
    <w:rsid w:val="008C7AA0"/>
    <w:rsid w:val="008D0033"/>
    <w:rsid w:val="008D0389"/>
    <w:rsid w:val="008D0EED"/>
    <w:rsid w:val="008D1108"/>
    <w:rsid w:val="008D1249"/>
    <w:rsid w:val="008D1B6E"/>
    <w:rsid w:val="008D1E9C"/>
    <w:rsid w:val="008D2A68"/>
    <w:rsid w:val="008D60DC"/>
    <w:rsid w:val="008D66E9"/>
    <w:rsid w:val="008D699A"/>
    <w:rsid w:val="008D6D25"/>
    <w:rsid w:val="008D6F83"/>
    <w:rsid w:val="008D75BC"/>
    <w:rsid w:val="008D78FB"/>
    <w:rsid w:val="008E055D"/>
    <w:rsid w:val="008E0C65"/>
    <w:rsid w:val="008E1E8E"/>
    <w:rsid w:val="008E2849"/>
    <w:rsid w:val="008E2BED"/>
    <w:rsid w:val="008E474C"/>
    <w:rsid w:val="008E5EE0"/>
    <w:rsid w:val="008E6519"/>
    <w:rsid w:val="008E6928"/>
    <w:rsid w:val="008E74BF"/>
    <w:rsid w:val="008F01F9"/>
    <w:rsid w:val="008F15BD"/>
    <w:rsid w:val="008F2D38"/>
    <w:rsid w:val="008F3094"/>
    <w:rsid w:val="008F30E5"/>
    <w:rsid w:val="008F334C"/>
    <w:rsid w:val="008F3EA0"/>
    <w:rsid w:val="008F4D49"/>
    <w:rsid w:val="0090124C"/>
    <w:rsid w:val="00906BD6"/>
    <w:rsid w:val="00910B1C"/>
    <w:rsid w:val="00911352"/>
    <w:rsid w:val="00917363"/>
    <w:rsid w:val="009177E9"/>
    <w:rsid w:val="00917CC3"/>
    <w:rsid w:val="0092348F"/>
    <w:rsid w:val="009243CB"/>
    <w:rsid w:val="00927332"/>
    <w:rsid w:val="0093034B"/>
    <w:rsid w:val="00931108"/>
    <w:rsid w:val="009352C6"/>
    <w:rsid w:val="00935B51"/>
    <w:rsid w:val="00936646"/>
    <w:rsid w:val="00936ADA"/>
    <w:rsid w:val="009439FA"/>
    <w:rsid w:val="00943BFB"/>
    <w:rsid w:val="009446D9"/>
    <w:rsid w:val="00945DE0"/>
    <w:rsid w:val="00946F7B"/>
    <w:rsid w:val="009475D7"/>
    <w:rsid w:val="00950318"/>
    <w:rsid w:val="0095155E"/>
    <w:rsid w:val="00951D4C"/>
    <w:rsid w:val="00951D97"/>
    <w:rsid w:val="00952410"/>
    <w:rsid w:val="00952C9F"/>
    <w:rsid w:val="00955210"/>
    <w:rsid w:val="00956163"/>
    <w:rsid w:val="00956C48"/>
    <w:rsid w:val="00960C9E"/>
    <w:rsid w:val="009613B1"/>
    <w:rsid w:val="00961B4E"/>
    <w:rsid w:val="00962AF5"/>
    <w:rsid w:val="00963249"/>
    <w:rsid w:val="00963D9D"/>
    <w:rsid w:val="00964E81"/>
    <w:rsid w:val="00965433"/>
    <w:rsid w:val="0096595A"/>
    <w:rsid w:val="00965984"/>
    <w:rsid w:val="00967049"/>
    <w:rsid w:val="009674FC"/>
    <w:rsid w:val="009701B7"/>
    <w:rsid w:val="009704B0"/>
    <w:rsid w:val="009711F0"/>
    <w:rsid w:val="00973D7F"/>
    <w:rsid w:val="009746E3"/>
    <w:rsid w:val="00975C44"/>
    <w:rsid w:val="00976766"/>
    <w:rsid w:val="00976EFC"/>
    <w:rsid w:val="00980A67"/>
    <w:rsid w:val="00983877"/>
    <w:rsid w:val="00984EC0"/>
    <w:rsid w:val="00986890"/>
    <w:rsid w:val="00986D64"/>
    <w:rsid w:val="0098798A"/>
    <w:rsid w:val="00991C1C"/>
    <w:rsid w:val="00992292"/>
    <w:rsid w:val="00995731"/>
    <w:rsid w:val="00996C8F"/>
    <w:rsid w:val="00996E52"/>
    <w:rsid w:val="00997119"/>
    <w:rsid w:val="009A0C4D"/>
    <w:rsid w:val="009A0D40"/>
    <w:rsid w:val="009A3EE7"/>
    <w:rsid w:val="009A47DD"/>
    <w:rsid w:val="009A47EF"/>
    <w:rsid w:val="009A5C38"/>
    <w:rsid w:val="009A62D4"/>
    <w:rsid w:val="009B44A0"/>
    <w:rsid w:val="009B4925"/>
    <w:rsid w:val="009B6993"/>
    <w:rsid w:val="009B77B5"/>
    <w:rsid w:val="009C037A"/>
    <w:rsid w:val="009C09D7"/>
    <w:rsid w:val="009C0B63"/>
    <w:rsid w:val="009C0ECB"/>
    <w:rsid w:val="009C33C9"/>
    <w:rsid w:val="009C51A3"/>
    <w:rsid w:val="009C6871"/>
    <w:rsid w:val="009C76A7"/>
    <w:rsid w:val="009D04C5"/>
    <w:rsid w:val="009D12E8"/>
    <w:rsid w:val="009D3067"/>
    <w:rsid w:val="009D330C"/>
    <w:rsid w:val="009D43AE"/>
    <w:rsid w:val="009D4796"/>
    <w:rsid w:val="009D52DB"/>
    <w:rsid w:val="009D5545"/>
    <w:rsid w:val="009D597A"/>
    <w:rsid w:val="009D66B0"/>
    <w:rsid w:val="009D73F6"/>
    <w:rsid w:val="009E0C14"/>
    <w:rsid w:val="009E24AA"/>
    <w:rsid w:val="009E2B64"/>
    <w:rsid w:val="009E4D7B"/>
    <w:rsid w:val="009E716A"/>
    <w:rsid w:val="009E765F"/>
    <w:rsid w:val="009F088F"/>
    <w:rsid w:val="009F11BA"/>
    <w:rsid w:val="009F1D23"/>
    <w:rsid w:val="009F1F74"/>
    <w:rsid w:val="009F2223"/>
    <w:rsid w:val="009F274B"/>
    <w:rsid w:val="009F2DFA"/>
    <w:rsid w:val="009F3285"/>
    <w:rsid w:val="009F328F"/>
    <w:rsid w:val="009F53E3"/>
    <w:rsid w:val="009F5FED"/>
    <w:rsid w:val="009F68D3"/>
    <w:rsid w:val="009F773E"/>
    <w:rsid w:val="00A109B0"/>
    <w:rsid w:val="00A12BB7"/>
    <w:rsid w:val="00A1436D"/>
    <w:rsid w:val="00A202AC"/>
    <w:rsid w:val="00A206BD"/>
    <w:rsid w:val="00A21228"/>
    <w:rsid w:val="00A218EB"/>
    <w:rsid w:val="00A2273A"/>
    <w:rsid w:val="00A2289A"/>
    <w:rsid w:val="00A26792"/>
    <w:rsid w:val="00A26867"/>
    <w:rsid w:val="00A26888"/>
    <w:rsid w:val="00A27662"/>
    <w:rsid w:val="00A276B5"/>
    <w:rsid w:val="00A301EE"/>
    <w:rsid w:val="00A31101"/>
    <w:rsid w:val="00A322C2"/>
    <w:rsid w:val="00A35AEB"/>
    <w:rsid w:val="00A3649E"/>
    <w:rsid w:val="00A36606"/>
    <w:rsid w:val="00A378B5"/>
    <w:rsid w:val="00A40042"/>
    <w:rsid w:val="00A40528"/>
    <w:rsid w:val="00A425BA"/>
    <w:rsid w:val="00A4489D"/>
    <w:rsid w:val="00A4552B"/>
    <w:rsid w:val="00A45620"/>
    <w:rsid w:val="00A47287"/>
    <w:rsid w:val="00A47451"/>
    <w:rsid w:val="00A50791"/>
    <w:rsid w:val="00A513CD"/>
    <w:rsid w:val="00A51CF7"/>
    <w:rsid w:val="00A523BF"/>
    <w:rsid w:val="00A53F73"/>
    <w:rsid w:val="00A549D4"/>
    <w:rsid w:val="00A54A3B"/>
    <w:rsid w:val="00A55087"/>
    <w:rsid w:val="00A551D8"/>
    <w:rsid w:val="00A553AB"/>
    <w:rsid w:val="00A55755"/>
    <w:rsid w:val="00A55EB5"/>
    <w:rsid w:val="00A568FB"/>
    <w:rsid w:val="00A56E3A"/>
    <w:rsid w:val="00A5727C"/>
    <w:rsid w:val="00A57F07"/>
    <w:rsid w:val="00A60A6C"/>
    <w:rsid w:val="00A62711"/>
    <w:rsid w:val="00A62912"/>
    <w:rsid w:val="00A62E90"/>
    <w:rsid w:val="00A63FCF"/>
    <w:rsid w:val="00A647D6"/>
    <w:rsid w:val="00A64F72"/>
    <w:rsid w:val="00A65F6E"/>
    <w:rsid w:val="00A67CBB"/>
    <w:rsid w:val="00A67F6B"/>
    <w:rsid w:val="00A719F8"/>
    <w:rsid w:val="00A7318C"/>
    <w:rsid w:val="00A748CC"/>
    <w:rsid w:val="00A75155"/>
    <w:rsid w:val="00A765FD"/>
    <w:rsid w:val="00A76A47"/>
    <w:rsid w:val="00A77B97"/>
    <w:rsid w:val="00A8031B"/>
    <w:rsid w:val="00A82B15"/>
    <w:rsid w:val="00A834EE"/>
    <w:rsid w:val="00A845DF"/>
    <w:rsid w:val="00A8496E"/>
    <w:rsid w:val="00A8543A"/>
    <w:rsid w:val="00A854DD"/>
    <w:rsid w:val="00A875ED"/>
    <w:rsid w:val="00A91212"/>
    <w:rsid w:val="00A9318F"/>
    <w:rsid w:val="00A94F8C"/>
    <w:rsid w:val="00A95EE6"/>
    <w:rsid w:val="00A9643C"/>
    <w:rsid w:val="00AA0183"/>
    <w:rsid w:val="00AA11DB"/>
    <w:rsid w:val="00AA19E7"/>
    <w:rsid w:val="00AA1DEB"/>
    <w:rsid w:val="00AA257E"/>
    <w:rsid w:val="00AA3EDB"/>
    <w:rsid w:val="00AA45F8"/>
    <w:rsid w:val="00AA5006"/>
    <w:rsid w:val="00AA55DC"/>
    <w:rsid w:val="00AA6899"/>
    <w:rsid w:val="00AA7066"/>
    <w:rsid w:val="00AA7BCC"/>
    <w:rsid w:val="00AA7C15"/>
    <w:rsid w:val="00AB152D"/>
    <w:rsid w:val="00AB3F63"/>
    <w:rsid w:val="00AB5553"/>
    <w:rsid w:val="00AB560D"/>
    <w:rsid w:val="00AB5B01"/>
    <w:rsid w:val="00AB64FD"/>
    <w:rsid w:val="00AB67BA"/>
    <w:rsid w:val="00AC170B"/>
    <w:rsid w:val="00AC6FAA"/>
    <w:rsid w:val="00AC7999"/>
    <w:rsid w:val="00AD24CD"/>
    <w:rsid w:val="00AD35A6"/>
    <w:rsid w:val="00AD67D3"/>
    <w:rsid w:val="00AD7592"/>
    <w:rsid w:val="00AE0691"/>
    <w:rsid w:val="00AE138A"/>
    <w:rsid w:val="00AE2746"/>
    <w:rsid w:val="00AE37F2"/>
    <w:rsid w:val="00AE472F"/>
    <w:rsid w:val="00AE5AE3"/>
    <w:rsid w:val="00AE5FC5"/>
    <w:rsid w:val="00AE6A5B"/>
    <w:rsid w:val="00AE706E"/>
    <w:rsid w:val="00AE71F7"/>
    <w:rsid w:val="00AE7858"/>
    <w:rsid w:val="00AE7975"/>
    <w:rsid w:val="00AE7ACE"/>
    <w:rsid w:val="00AF0B16"/>
    <w:rsid w:val="00AF1A0B"/>
    <w:rsid w:val="00AF21D2"/>
    <w:rsid w:val="00AF29D9"/>
    <w:rsid w:val="00AF2EAD"/>
    <w:rsid w:val="00AF2EE8"/>
    <w:rsid w:val="00AF39EA"/>
    <w:rsid w:val="00AF4727"/>
    <w:rsid w:val="00AF5EBB"/>
    <w:rsid w:val="00B00210"/>
    <w:rsid w:val="00B04524"/>
    <w:rsid w:val="00B046FF"/>
    <w:rsid w:val="00B05450"/>
    <w:rsid w:val="00B0548B"/>
    <w:rsid w:val="00B110FB"/>
    <w:rsid w:val="00B135D9"/>
    <w:rsid w:val="00B14BE9"/>
    <w:rsid w:val="00B17D50"/>
    <w:rsid w:val="00B209B7"/>
    <w:rsid w:val="00B24E00"/>
    <w:rsid w:val="00B2696A"/>
    <w:rsid w:val="00B30739"/>
    <w:rsid w:val="00B315A1"/>
    <w:rsid w:val="00B322E0"/>
    <w:rsid w:val="00B350F0"/>
    <w:rsid w:val="00B352B0"/>
    <w:rsid w:val="00B35C4D"/>
    <w:rsid w:val="00B36629"/>
    <w:rsid w:val="00B36ACA"/>
    <w:rsid w:val="00B36C68"/>
    <w:rsid w:val="00B36D30"/>
    <w:rsid w:val="00B37593"/>
    <w:rsid w:val="00B37E3A"/>
    <w:rsid w:val="00B417BE"/>
    <w:rsid w:val="00B41A54"/>
    <w:rsid w:val="00B43551"/>
    <w:rsid w:val="00B43D66"/>
    <w:rsid w:val="00B45A19"/>
    <w:rsid w:val="00B536DD"/>
    <w:rsid w:val="00B559C2"/>
    <w:rsid w:val="00B60A19"/>
    <w:rsid w:val="00B60D91"/>
    <w:rsid w:val="00B6111B"/>
    <w:rsid w:val="00B613FA"/>
    <w:rsid w:val="00B616BB"/>
    <w:rsid w:val="00B61915"/>
    <w:rsid w:val="00B61D10"/>
    <w:rsid w:val="00B61F74"/>
    <w:rsid w:val="00B6275C"/>
    <w:rsid w:val="00B63117"/>
    <w:rsid w:val="00B6751C"/>
    <w:rsid w:val="00B67BB8"/>
    <w:rsid w:val="00B7094F"/>
    <w:rsid w:val="00B744EC"/>
    <w:rsid w:val="00B74942"/>
    <w:rsid w:val="00B7671E"/>
    <w:rsid w:val="00B768D3"/>
    <w:rsid w:val="00B76B73"/>
    <w:rsid w:val="00B77EA9"/>
    <w:rsid w:val="00B80970"/>
    <w:rsid w:val="00B81EFA"/>
    <w:rsid w:val="00B82306"/>
    <w:rsid w:val="00B83FAB"/>
    <w:rsid w:val="00B858E8"/>
    <w:rsid w:val="00B90108"/>
    <w:rsid w:val="00B91983"/>
    <w:rsid w:val="00B94B46"/>
    <w:rsid w:val="00B97738"/>
    <w:rsid w:val="00BA0650"/>
    <w:rsid w:val="00BA0EBD"/>
    <w:rsid w:val="00BA1676"/>
    <w:rsid w:val="00BA2221"/>
    <w:rsid w:val="00BA2809"/>
    <w:rsid w:val="00BA4595"/>
    <w:rsid w:val="00BA4F98"/>
    <w:rsid w:val="00BA564D"/>
    <w:rsid w:val="00BA63ED"/>
    <w:rsid w:val="00BA7EBF"/>
    <w:rsid w:val="00BB13AA"/>
    <w:rsid w:val="00BB14B7"/>
    <w:rsid w:val="00BB1BA9"/>
    <w:rsid w:val="00BB2453"/>
    <w:rsid w:val="00BB25AB"/>
    <w:rsid w:val="00BB4AD6"/>
    <w:rsid w:val="00BB4CC2"/>
    <w:rsid w:val="00BB4D4D"/>
    <w:rsid w:val="00BB4DE8"/>
    <w:rsid w:val="00BB5F55"/>
    <w:rsid w:val="00BB7290"/>
    <w:rsid w:val="00BC179E"/>
    <w:rsid w:val="00BC2423"/>
    <w:rsid w:val="00BC6369"/>
    <w:rsid w:val="00BC6B6D"/>
    <w:rsid w:val="00BD0DE3"/>
    <w:rsid w:val="00BD277A"/>
    <w:rsid w:val="00BD52B6"/>
    <w:rsid w:val="00BD5862"/>
    <w:rsid w:val="00BD776C"/>
    <w:rsid w:val="00BD78DE"/>
    <w:rsid w:val="00BE260C"/>
    <w:rsid w:val="00BE51C6"/>
    <w:rsid w:val="00BF036F"/>
    <w:rsid w:val="00BF0BE5"/>
    <w:rsid w:val="00BF1954"/>
    <w:rsid w:val="00BF2BA7"/>
    <w:rsid w:val="00BF4C3C"/>
    <w:rsid w:val="00BF701D"/>
    <w:rsid w:val="00BF72F1"/>
    <w:rsid w:val="00BF7320"/>
    <w:rsid w:val="00C000D3"/>
    <w:rsid w:val="00C00A55"/>
    <w:rsid w:val="00C04297"/>
    <w:rsid w:val="00C0455C"/>
    <w:rsid w:val="00C04C66"/>
    <w:rsid w:val="00C05152"/>
    <w:rsid w:val="00C052F1"/>
    <w:rsid w:val="00C05923"/>
    <w:rsid w:val="00C07B01"/>
    <w:rsid w:val="00C11766"/>
    <w:rsid w:val="00C12390"/>
    <w:rsid w:val="00C12765"/>
    <w:rsid w:val="00C12C8D"/>
    <w:rsid w:val="00C1352C"/>
    <w:rsid w:val="00C1358C"/>
    <w:rsid w:val="00C138E4"/>
    <w:rsid w:val="00C13C2F"/>
    <w:rsid w:val="00C14392"/>
    <w:rsid w:val="00C150BD"/>
    <w:rsid w:val="00C208F0"/>
    <w:rsid w:val="00C23128"/>
    <w:rsid w:val="00C2452A"/>
    <w:rsid w:val="00C246DA"/>
    <w:rsid w:val="00C24E63"/>
    <w:rsid w:val="00C250CA"/>
    <w:rsid w:val="00C25449"/>
    <w:rsid w:val="00C25475"/>
    <w:rsid w:val="00C25893"/>
    <w:rsid w:val="00C26853"/>
    <w:rsid w:val="00C26B49"/>
    <w:rsid w:val="00C35159"/>
    <w:rsid w:val="00C35A2D"/>
    <w:rsid w:val="00C365AC"/>
    <w:rsid w:val="00C36912"/>
    <w:rsid w:val="00C36996"/>
    <w:rsid w:val="00C37D6F"/>
    <w:rsid w:val="00C37F04"/>
    <w:rsid w:val="00C42965"/>
    <w:rsid w:val="00C42FCD"/>
    <w:rsid w:val="00C4331A"/>
    <w:rsid w:val="00C43465"/>
    <w:rsid w:val="00C435AB"/>
    <w:rsid w:val="00C43DD2"/>
    <w:rsid w:val="00C455D1"/>
    <w:rsid w:val="00C469D3"/>
    <w:rsid w:val="00C5111E"/>
    <w:rsid w:val="00C51895"/>
    <w:rsid w:val="00C51C49"/>
    <w:rsid w:val="00C51DF4"/>
    <w:rsid w:val="00C51E37"/>
    <w:rsid w:val="00C54903"/>
    <w:rsid w:val="00C572B0"/>
    <w:rsid w:val="00C57B39"/>
    <w:rsid w:val="00C60285"/>
    <w:rsid w:val="00C6095F"/>
    <w:rsid w:val="00C63689"/>
    <w:rsid w:val="00C63E04"/>
    <w:rsid w:val="00C66D3B"/>
    <w:rsid w:val="00C66DEE"/>
    <w:rsid w:val="00C73889"/>
    <w:rsid w:val="00C75FA2"/>
    <w:rsid w:val="00C77546"/>
    <w:rsid w:val="00C804C9"/>
    <w:rsid w:val="00C82FFA"/>
    <w:rsid w:val="00C83A2F"/>
    <w:rsid w:val="00C850CA"/>
    <w:rsid w:val="00C8585E"/>
    <w:rsid w:val="00C86922"/>
    <w:rsid w:val="00C871D0"/>
    <w:rsid w:val="00C877EC"/>
    <w:rsid w:val="00C91FB0"/>
    <w:rsid w:val="00C937CF"/>
    <w:rsid w:val="00C94E0B"/>
    <w:rsid w:val="00C95BD5"/>
    <w:rsid w:val="00C96E0F"/>
    <w:rsid w:val="00CA0305"/>
    <w:rsid w:val="00CA0859"/>
    <w:rsid w:val="00CA1607"/>
    <w:rsid w:val="00CA1C42"/>
    <w:rsid w:val="00CA2FDC"/>
    <w:rsid w:val="00CA368A"/>
    <w:rsid w:val="00CA4E5E"/>
    <w:rsid w:val="00CA7094"/>
    <w:rsid w:val="00CA75A1"/>
    <w:rsid w:val="00CA75CD"/>
    <w:rsid w:val="00CB422C"/>
    <w:rsid w:val="00CB5B54"/>
    <w:rsid w:val="00CB6FBB"/>
    <w:rsid w:val="00CB773B"/>
    <w:rsid w:val="00CB7923"/>
    <w:rsid w:val="00CC1328"/>
    <w:rsid w:val="00CC2460"/>
    <w:rsid w:val="00CC3320"/>
    <w:rsid w:val="00CC39FE"/>
    <w:rsid w:val="00CC3A4C"/>
    <w:rsid w:val="00CC3D6B"/>
    <w:rsid w:val="00CC4DB5"/>
    <w:rsid w:val="00CC5CAD"/>
    <w:rsid w:val="00CD14B3"/>
    <w:rsid w:val="00CD2C74"/>
    <w:rsid w:val="00CD3237"/>
    <w:rsid w:val="00CD417D"/>
    <w:rsid w:val="00CD4614"/>
    <w:rsid w:val="00CD573F"/>
    <w:rsid w:val="00CD5E55"/>
    <w:rsid w:val="00CD6480"/>
    <w:rsid w:val="00CD6B00"/>
    <w:rsid w:val="00CD7E2E"/>
    <w:rsid w:val="00CE1BB1"/>
    <w:rsid w:val="00CE7B65"/>
    <w:rsid w:val="00CF0B31"/>
    <w:rsid w:val="00CF0D54"/>
    <w:rsid w:val="00CF293A"/>
    <w:rsid w:val="00CF2AF7"/>
    <w:rsid w:val="00CF365A"/>
    <w:rsid w:val="00CF3C34"/>
    <w:rsid w:val="00D01FC9"/>
    <w:rsid w:val="00D0296C"/>
    <w:rsid w:val="00D02CED"/>
    <w:rsid w:val="00D041B5"/>
    <w:rsid w:val="00D04564"/>
    <w:rsid w:val="00D04FCC"/>
    <w:rsid w:val="00D058A1"/>
    <w:rsid w:val="00D0760E"/>
    <w:rsid w:val="00D07E56"/>
    <w:rsid w:val="00D118DF"/>
    <w:rsid w:val="00D14129"/>
    <w:rsid w:val="00D14B6E"/>
    <w:rsid w:val="00D161D4"/>
    <w:rsid w:val="00D20238"/>
    <w:rsid w:val="00D207FB"/>
    <w:rsid w:val="00D20D23"/>
    <w:rsid w:val="00D214CA"/>
    <w:rsid w:val="00D223F1"/>
    <w:rsid w:val="00D22BBB"/>
    <w:rsid w:val="00D25281"/>
    <w:rsid w:val="00D25434"/>
    <w:rsid w:val="00D26322"/>
    <w:rsid w:val="00D26B75"/>
    <w:rsid w:val="00D31499"/>
    <w:rsid w:val="00D3368C"/>
    <w:rsid w:val="00D33E74"/>
    <w:rsid w:val="00D34AF8"/>
    <w:rsid w:val="00D35694"/>
    <w:rsid w:val="00D35AE9"/>
    <w:rsid w:val="00D3776A"/>
    <w:rsid w:val="00D37E04"/>
    <w:rsid w:val="00D41D87"/>
    <w:rsid w:val="00D46A3B"/>
    <w:rsid w:val="00D477D3"/>
    <w:rsid w:val="00D5062F"/>
    <w:rsid w:val="00D51392"/>
    <w:rsid w:val="00D52C7B"/>
    <w:rsid w:val="00D53201"/>
    <w:rsid w:val="00D55323"/>
    <w:rsid w:val="00D55EEF"/>
    <w:rsid w:val="00D56F85"/>
    <w:rsid w:val="00D57D2F"/>
    <w:rsid w:val="00D60050"/>
    <w:rsid w:val="00D608C0"/>
    <w:rsid w:val="00D60D3C"/>
    <w:rsid w:val="00D6108A"/>
    <w:rsid w:val="00D61487"/>
    <w:rsid w:val="00D61BC4"/>
    <w:rsid w:val="00D633AE"/>
    <w:rsid w:val="00D64940"/>
    <w:rsid w:val="00D6533F"/>
    <w:rsid w:val="00D66566"/>
    <w:rsid w:val="00D70FC5"/>
    <w:rsid w:val="00D7244D"/>
    <w:rsid w:val="00D72815"/>
    <w:rsid w:val="00D73191"/>
    <w:rsid w:val="00D74635"/>
    <w:rsid w:val="00D74DAF"/>
    <w:rsid w:val="00D75412"/>
    <w:rsid w:val="00D75C81"/>
    <w:rsid w:val="00D76A79"/>
    <w:rsid w:val="00D76D8B"/>
    <w:rsid w:val="00D81B0C"/>
    <w:rsid w:val="00D82608"/>
    <w:rsid w:val="00D836A3"/>
    <w:rsid w:val="00D857C2"/>
    <w:rsid w:val="00D858AA"/>
    <w:rsid w:val="00D85DAE"/>
    <w:rsid w:val="00D86230"/>
    <w:rsid w:val="00D876C2"/>
    <w:rsid w:val="00D92C7D"/>
    <w:rsid w:val="00D93735"/>
    <w:rsid w:val="00D9532C"/>
    <w:rsid w:val="00D95A3B"/>
    <w:rsid w:val="00D97744"/>
    <w:rsid w:val="00DA0F48"/>
    <w:rsid w:val="00DA13C6"/>
    <w:rsid w:val="00DA2473"/>
    <w:rsid w:val="00DA2759"/>
    <w:rsid w:val="00DA27EA"/>
    <w:rsid w:val="00DA3511"/>
    <w:rsid w:val="00DA3883"/>
    <w:rsid w:val="00DA5313"/>
    <w:rsid w:val="00DA54C4"/>
    <w:rsid w:val="00DA5CC6"/>
    <w:rsid w:val="00DA5F41"/>
    <w:rsid w:val="00DB0004"/>
    <w:rsid w:val="00DB0997"/>
    <w:rsid w:val="00DB0B1A"/>
    <w:rsid w:val="00DB0B67"/>
    <w:rsid w:val="00DB1A5B"/>
    <w:rsid w:val="00DB333B"/>
    <w:rsid w:val="00DB3A8F"/>
    <w:rsid w:val="00DB5672"/>
    <w:rsid w:val="00DB6188"/>
    <w:rsid w:val="00DC03EF"/>
    <w:rsid w:val="00DC03F9"/>
    <w:rsid w:val="00DC110E"/>
    <w:rsid w:val="00DC1225"/>
    <w:rsid w:val="00DC207C"/>
    <w:rsid w:val="00DC2BF7"/>
    <w:rsid w:val="00DD0C6B"/>
    <w:rsid w:val="00DD11DB"/>
    <w:rsid w:val="00DD22A9"/>
    <w:rsid w:val="00DD33E3"/>
    <w:rsid w:val="00DD70B3"/>
    <w:rsid w:val="00DD73C4"/>
    <w:rsid w:val="00DE145B"/>
    <w:rsid w:val="00DE17B9"/>
    <w:rsid w:val="00DE1CEA"/>
    <w:rsid w:val="00DE259D"/>
    <w:rsid w:val="00DE2FAB"/>
    <w:rsid w:val="00DE345C"/>
    <w:rsid w:val="00DE72A8"/>
    <w:rsid w:val="00DF028B"/>
    <w:rsid w:val="00DF120B"/>
    <w:rsid w:val="00DF1D8F"/>
    <w:rsid w:val="00DF2787"/>
    <w:rsid w:val="00DF3AB8"/>
    <w:rsid w:val="00DF430E"/>
    <w:rsid w:val="00DF72E6"/>
    <w:rsid w:val="00E0039C"/>
    <w:rsid w:val="00E00537"/>
    <w:rsid w:val="00E007CE"/>
    <w:rsid w:val="00E00810"/>
    <w:rsid w:val="00E01730"/>
    <w:rsid w:val="00E01A92"/>
    <w:rsid w:val="00E032E0"/>
    <w:rsid w:val="00E036A2"/>
    <w:rsid w:val="00E04543"/>
    <w:rsid w:val="00E04A1F"/>
    <w:rsid w:val="00E05E3B"/>
    <w:rsid w:val="00E11489"/>
    <w:rsid w:val="00E114A0"/>
    <w:rsid w:val="00E11700"/>
    <w:rsid w:val="00E12F3E"/>
    <w:rsid w:val="00E16808"/>
    <w:rsid w:val="00E20522"/>
    <w:rsid w:val="00E22230"/>
    <w:rsid w:val="00E239D6"/>
    <w:rsid w:val="00E249BD"/>
    <w:rsid w:val="00E255A9"/>
    <w:rsid w:val="00E27AA2"/>
    <w:rsid w:val="00E32CEA"/>
    <w:rsid w:val="00E32D36"/>
    <w:rsid w:val="00E34F53"/>
    <w:rsid w:val="00E368DE"/>
    <w:rsid w:val="00E37118"/>
    <w:rsid w:val="00E401CC"/>
    <w:rsid w:val="00E402DA"/>
    <w:rsid w:val="00E40AED"/>
    <w:rsid w:val="00E4160B"/>
    <w:rsid w:val="00E42BF3"/>
    <w:rsid w:val="00E42CBF"/>
    <w:rsid w:val="00E44567"/>
    <w:rsid w:val="00E44702"/>
    <w:rsid w:val="00E4507B"/>
    <w:rsid w:val="00E46D81"/>
    <w:rsid w:val="00E477A6"/>
    <w:rsid w:val="00E5211F"/>
    <w:rsid w:val="00E52854"/>
    <w:rsid w:val="00E52E44"/>
    <w:rsid w:val="00E573AD"/>
    <w:rsid w:val="00E57B18"/>
    <w:rsid w:val="00E6022D"/>
    <w:rsid w:val="00E606C1"/>
    <w:rsid w:val="00E63C49"/>
    <w:rsid w:val="00E64532"/>
    <w:rsid w:val="00E67497"/>
    <w:rsid w:val="00E67EDE"/>
    <w:rsid w:val="00E7086B"/>
    <w:rsid w:val="00E71580"/>
    <w:rsid w:val="00E71B57"/>
    <w:rsid w:val="00E72C85"/>
    <w:rsid w:val="00E743B2"/>
    <w:rsid w:val="00E75332"/>
    <w:rsid w:val="00E76020"/>
    <w:rsid w:val="00E77A71"/>
    <w:rsid w:val="00E77ECA"/>
    <w:rsid w:val="00E80265"/>
    <w:rsid w:val="00E80E97"/>
    <w:rsid w:val="00E812CE"/>
    <w:rsid w:val="00E83511"/>
    <w:rsid w:val="00E8362B"/>
    <w:rsid w:val="00E84929"/>
    <w:rsid w:val="00E853F9"/>
    <w:rsid w:val="00E86CE6"/>
    <w:rsid w:val="00E91314"/>
    <w:rsid w:val="00E91369"/>
    <w:rsid w:val="00E93597"/>
    <w:rsid w:val="00E942A5"/>
    <w:rsid w:val="00E94A5E"/>
    <w:rsid w:val="00EA2D08"/>
    <w:rsid w:val="00EA5BFE"/>
    <w:rsid w:val="00EA5EA3"/>
    <w:rsid w:val="00EA6743"/>
    <w:rsid w:val="00EB03E2"/>
    <w:rsid w:val="00EB0A65"/>
    <w:rsid w:val="00EB0E01"/>
    <w:rsid w:val="00EB1A59"/>
    <w:rsid w:val="00EB1E92"/>
    <w:rsid w:val="00EB6C4E"/>
    <w:rsid w:val="00EB7714"/>
    <w:rsid w:val="00EC0879"/>
    <w:rsid w:val="00EC27DC"/>
    <w:rsid w:val="00EC30EB"/>
    <w:rsid w:val="00EC374A"/>
    <w:rsid w:val="00EC566E"/>
    <w:rsid w:val="00EC58BB"/>
    <w:rsid w:val="00EC5C07"/>
    <w:rsid w:val="00EC7DB6"/>
    <w:rsid w:val="00ED0DA7"/>
    <w:rsid w:val="00ED316E"/>
    <w:rsid w:val="00ED3744"/>
    <w:rsid w:val="00ED3807"/>
    <w:rsid w:val="00ED3C0E"/>
    <w:rsid w:val="00ED3F0F"/>
    <w:rsid w:val="00ED4EBE"/>
    <w:rsid w:val="00ED6FB9"/>
    <w:rsid w:val="00ED6FF4"/>
    <w:rsid w:val="00ED7B77"/>
    <w:rsid w:val="00EE260C"/>
    <w:rsid w:val="00EE2632"/>
    <w:rsid w:val="00EE279F"/>
    <w:rsid w:val="00EE2E8B"/>
    <w:rsid w:val="00EE3A26"/>
    <w:rsid w:val="00EE489D"/>
    <w:rsid w:val="00EE48E6"/>
    <w:rsid w:val="00EE5E48"/>
    <w:rsid w:val="00EE6323"/>
    <w:rsid w:val="00EE7235"/>
    <w:rsid w:val="00EE7BCC"/>
    <w:rsid w:val="00EF08BB"/>
    <w:rsid w:val="00EF3E01"/>
    <w:rsid w:val="00EF40A3"/>
    <w:rsid w:val="00EF4664"/>
    <w:rsid w:val="00EF5668"/>
    <w:rsid w:val="00EF7640"/>
    <w:rsid w:val="00F01B2A"/>
    <w:rsid w:val="00F0204B"/>
    <w:rsid w:val="00F02BA0"/>
    <w:rsid w:val="00F03D98"/>
    <w:rsid w:val="00F04905"/>
    <w:rsid w:val="00F06985"/>
    <w:rsid w:val="00F06B96"/>
    <w:rsid w:val="00F06BA0"/>
    <w:rsid w:val="00F06DB7"/>
    <w:rsid w:val="00F07EE1"/>
    <w:rsid w:val="00F11376"/>
    <w:rsid w:val="00F122A1"/>
    <w:rsid w:val="00F125B0"/>
    <w:rsid w:val="00F12B75"/>
    <w:rsid w:val="00F13DDE"/>
    <w:rsid w:val="00F154C4"/>
    <w:rsid w:val="00F1583C"/>
    <w:rsid w:val="00F15C7D"/>
    <w:rsid w:val="00F17064"/>
    <w:rsid w:val="00F170D0"/>
    <w:rsid w:val="00F17727"/>
    <w:rsid w:val="00F209AA"/>
    <w:rsid w:val="00F2265A"/>
    <w:rsid w:val="00F2382D"/>
    <w:rsid w:val="00F2528C"/>
    <w:rsid w:val="00F26A02"/>
    <w:rsid w:val="00F30E7D"/>
    <w:rsid w:val="00F31028"/>
    <w:rsid w:val="00F3157E"/>
    <w:rsid w:val="00F317F0"/>
    <w:rsid w:val="00F32343"/>
    <w:rsid w:val="00F331A5"/>
    <w:rsid w:val="00F33404"/>
    <w:rsid w:val="00F3488C"/>
    <w:rsid w:val="00F34ECA"/>
    <w:rsid w:val="00F35F68"/>
    <w:rsid w:val="00F3627A"/>
    <w:rsid w:val="00F3787D"/>
    <w:rsid w:val="00F40849"/>
    <w:rsid w:val="00F40AAB"/>
    <w:rsid w:val="00F42487"/>
    <w:rsid w:val="00F4289B"/>
    <w:rsid w:val="00F431AD"/>
    <w:rsid w:val="00F438F5"/>
    <w:rsid w:val="00F43AA0"/>
    <w:rsid w:val="00F45605"/>
    <w:rsid w:val="00F459DD"/>
    <w:rsid w:val="00F45B13"/>
    <w:rsid w:val="00F45BC7"/>
    <w:rsid w:val="00F4675E"/>
    <w:rsid w:val="00F47DE3"/>
    <w:rsid w:val="00F5443F"/>
    <w:rsid w:val="00F54CF4"/>
    <w:rsid w:val="00F54F2F"/>
    <w:rsid w:val="00F56E0B"/>
    <w:rsid w:val="00F5715F"/>
    <w:rsid w:val="00F57E19"/>
    <w:rsid w:val="00F60243"/>
    <w:rsid w:val="00F605AA"/>
    <w:rsid w:val="00F62956"/>
    <w:rsid w:val="00F629B5"/>
    <w:rsid w:val="00F62F7E"/>
    <w:rsid w:val="00F66B45"/>
    <w:rsid w:val="00F66B8D"/>
    <w:rsid w:val="00F67534"/>
    <w:rsid w:val="00F7073E"/>
    <w:rsid w:val="00F707A8"/>
    <w:rsid w:val="00F71D4C"/>
    <w:rsid w:val="00F723F2"/>
    <w:rsid w:val="00F72DDB"/>
    <w:rsid w:val="00F7667B"/>
    <w:rsid w:val="00F776A7"/>
    <w:rsid w:val="00F82543"/>
    <w:rsid w:val="00F82774"/>
    <w:rsid w:val="00F8680A"/>
    <w:rsid w:val="00F871FC"/>
    <w:rsid w:val="00F900C6"/>
    <w:rsid w:val="00F91825"/>
    <w:rsid w:val="00F9324C"/>
    <w:rsid w:val="00F946D7"/>
    <w:rsid w:val="00F94C2A"/>
    <w:rsid w:val="00F94C82"/>
    <w:rsid w:val="00F95014"/>
    <w:rsid w:val="00F95467"/>
    <w:rsid w:val="00F9658A"/>
    <w:rsid w:val="00FA1473"/>
    <w:rsid w:val="00FA1974"/>
    <w:rsid w:val="00FA3C81"/>
    <w:rsid w:val="00FA70E9"/>
    <w:rsid w:val="00FA7486"/>
    <w:rsid w:val="00FB0B7D"/>
    <w:rsid w:val="00FB154F"/>
    <w:rsid w:val="00FB1DB7"/>
    <w:rsid w:val="00FB2005"/>
    <w:rsid w:val="00FB25AC"/>
    <w:rsid w:val="00FB4CF6"/>
    <w:rsid w:val="00FB5098"/>
    <w:rsid w:val="00FB521E"/>
    <w:rsid w:val="00FB5AE3"/>
    <w:rsid w:val="00FB64B2"/>
    <w:rsid w:val="00FB673F"/>
    <w:rsid w:val="00FB7E4C"/>
    <w:rsid w:val="00FC0068"/>
    <w:rsid w:val="00FC0EEE"/>
    <w:rsid w:val="00FC16BC"/>
    <w:rsid w:val="00FC1F5E"/>
    <w:rsid w:val="00FC288B"/>
    <w:rsid w:val="00FC34B5"/>
    <w:rsid w:val="00FC368A"/>
    <w:rsid w:val="00FC4DBA"/>
    <w:rsid w:val="00FC5F8A"/>
    <w:rsid w:val="00FD0F3D"/>
    <w:rsid w:val="00FD2864"/>
    <w:rsid w:val="00FD3B1D"/>
    <w:rsid w:val="00FD43B1"/>
    <w:rsid w:val="00FD5A49"/>
    <w:rsid w:val="00FD6779"/>
    <w:rsid w:val="00FD7415"/>
    <w:rsid w:val="00FD7FE0"/>
    <w:rsid w:val="00FE00ED"/>
    <w:rsid w:val="00FE07AE"/>
    <w:rsid w:val="00FE423D"/>
    <w:rsid w:val="00FE641F"/>
    <w:rsid w:val="00FE6A8B"/>
    <w:rsid w:val="00FF2669"/>
    <w:rsid w:val="00FF5530"/>
    <w:rsid w:val="00FF5D38"/>
    <w:rsid w:val="00FF6473"/>
    <w:rsid w:val="00FF6F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0" w:defSemiHidden="0" w:defUnhideWhenUsed="0" w:defQFormat="0" w:count="267">
    <w:lsdException w:name="heading 2" w:uiPriority="9" w:qFormat="1"/>
    <w:lsdException w:name="heading 3" w:uiPriority="9" w:qFormat="1"/>
    <w:lsdException w:name="toc 1" w:uiPriority="39"/>
    <w:lsdException w:name="toc 2" w:uiPriority="39"/>
    <w:lsdException w:name="toc 3" w:uiPriority="39"/>
    <w:lsdException w:name="footnote text" w:uiPriority="99"/>
    <w:lsdException w:name="footer" w:uiPriority="99"/>
    <w:lsdException w:name="footnote reference" w:uiPriority="99"/>
    <w:lsdException w:name="Hyperlink" w:uiPriority="99"/>
    <w:lsdException w:name="Emphasis" w:uiPriority="20" w:qFormat="1"/>
    <w:lsdException w:name="List Paragraph" w:uiPriority="34" w:qFormat="1"/>
    <w:lsdException w:name="TOC Heading" w:uiPriority="39" w:qFormat="1"/>
  </w:latentStyles>
  <w:style w:type="paragraph" w:default="1" w:styleId="Normal">
    <w:name w:val="Normal"/>
    <w:qFormat/>
    <w:rsid w:val="002D503E"/>
    <w:rPr>
      <w:sz w:val="20"/>
      <w:szCs w:val="24"/>
    </w:rPr>
  </w:style>
  <w:style w:type="paragraph" w:styleId="Heading1">
    <w:name w:val="heading 1"/>
    <w:basedOn w:val="Normal"/>
    <w:next w:val="Normal"/>
    <w:link w:val="Heading1Char"/>
    <w:uiPriority w:val="9"/>
    <w:qFormat/>
    <w:rsid w:val="004D45F0"/>
    <w:pPr>
      <w:jc w:val="center"/>
      <w:outlineLvl w:val="0"/>
    </w:pPr>
    <w:rPr>
      <w:b/>
      <w:i/>
      <w:sz w:val="32"/>
      <w:szCs w:val="32"/>
    </w:rPr>
  </w:style>
  <w:style w:type="paragraph" w:styleId="Heading2">
    <w:name w:val="heading 2"/>
    <w:basedOn w:val="Normal"/>
    <w:next w:val="Normal"/>
    <w:link w:val="Heading2Char"/>
    <w:uiPriority w:val="9"/>
    <w:unhideWhenUsed/>
    <w:qFormat/>
    <w:rsid w:val="00F95467"/>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F95467"/>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unhideWhenUsed/>
    <w:qFormat/>
    <w:rsid w:val="00F95467"/>
    <w:pPr>
      <w:keepNext/>
      <w:spacing w:before="240" w:after="60"/>
      <w:outlineLvl w:val="3"/>
    </w:pPr>
    <w:rPr>
      <w:b/>
      <w:bCs/>
      <w:sz w:val="28"/>
      <w:szCs w:val="28"/>
    </w:rPr>
  </w:style>
  <w:style w:type="paragraph" w:styleId="Heading5">
    <w:name w:val="heading 5"/>
    <w:basedOn w:val="Normal"/>
    <w:next w:val="Normal"/>
    <w:link w:val="Heading5Char"/>
    <w:uiPriority w:val="9"/>
    <w:unhideWhenUsed/>
    <w:qFormat/>
    <w:rsid w:val="00F95467"/>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F95467"/>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F95467"/>
    <w:pPr>
      <w:spacing w:before="240" w:after="60"/>
      <w:outlineLvl w:val="6"/>
    </w:pPr>
  </w:style>
  <w:style w:type="paragraph" w:styleId="Heading8">
    <w:name w:val="heading 8"/>
    <w:basedOn w:val="Normal"/>
    <w:next w:val="Normal"/>
    <w:link w:val="Heading8Char"/>
    <w:uiPriority w:val="9"/>
    <w:semiHidden/>
    <w:unhideWhenUsed/>
    <w:qFormat/>
    <w:rsid w:val="00F95467"/>
    <w:pPr>
      <w:spacing w:before="240" w:after="60"/>
      <w:outlineLvl w:val="7"/>
    </w:pPr>
    <w:rPr>
      <w:i/>
      <w:iCs/>
    </w:rPr>
  </w:style>
  <w:style w:type="paragraph" w:styleId="Heading9">
    <w:name w:val="heading 9"/>
    <w:basedOn w:val="Normal"/>
    <w:next w:val="Normal"/>
    <w:link w:val="Heading9Char"/>
    <w:uiPriority w:val="9"/>
    <w:semiHidden/>
    <w:unhideWhenUsed/>
    <w:qFormat/>
    <w:rsid w:val="00F95467"/>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45F0"/>
    <w:rPr>
      <w:b/>
      <w:i/>
      <w:sz w:val="32"/>
      <w:szCs w:val="32"/>
    </w:rPr>
  </w:style>
  <w:style w:type="character" w:customStyle="1" w:styleId="Heading2Char">
    <w:name w:val="Heading 2 Char"/>
    <w:basedOn w:val="DefaultParagraphFont"/>
    <w:link w:val="Heading2"/>
    <w:uiPriority w:val="9"/>
    <w:rsid w:val="00F95467"/>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F95467"/>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rsid w:val="00F95467"/>
    <w:rPr>
      <w:b/>
      <w:bCs/>
      <w:sz w:val="28"/>
      <w:szCs w:val="28"/>
    </w:rPr>
  </w:style>
  <w:style w:type="character" w:customStyle="1" w:styleId="Heading5Char">
    <w:name w:val="Heading 5 Char"/>
    <w:basedOn w:val="DefaultParagraphFont"/>
    <w:link w:val="Heading5"/>
    <w:uiPriority w:val="9"/>
    <w:rsid w:val="00F95467"/>
    <w:rPr>
      <w:b/>
      <w:bCs/>
      <w:i/>
      <w:iCs/>
      <w:sz w:val="26"/>
      <w:szCs w:val="26"/>
    </w:rPr>
  </w:style>
  <w:style w:type="character" w:customStyle="1" w:styleId="Heading6Char">
    <w:name w:val="Heading 6 Char"/>
    <w:basedOn w:val="DefaultParagraphFont"/>
    <w:link w:val="Heading6"/>
    <w:uiPriority w:val="9"/>
    <w:semiHidden/>
    <w:rsid w:val="00F95467"/>
    <w:rPr>
      <w:b/>
      <w:bCs/>
    </w:rPr>
  </w:style>
  <w:style w:type="character" w:customStyle="1" w:styleId="Heading7Char">
    <w:name w:val="Heading 7 Char"/>
    <w:basedOn w:val="DefaultParagraphFont"/>
    <w:link w:val="Heading7"/>
    <w:uiPriority w:val="9"/>
    <w:semiHidden/>
    <w:rsid w:val="00F95467"/>
    <w:rPr>
      <w:sz w:val="24"/>
      <w:szCs w:val="24"/>
    </w:rPr>
  </w:style>
  <w:style w:type="character" w:customStyle="1" w:styleId="Heading8Char">
    <w:name w:val="Heading 8 Char"/>
    <w:basedOn w:val="DefaultParagraphFont"/>
    <w:link w:val="Heading8"/>
    <w:uiPriority w:val="9"/>
    <w:semiHidden/>
    <w:rsid w:val="00F95467"/>
    <w:rPr>
      <w:i/>
      <w:iCs/>
      <w:sz w:val="24"/>
      <w:szCs w:val="24"/>
    </w:rPr>
  </w:style>
  <w:style w:type="character" w:customStyle="1" w:styleId="Heading9Char">
    <w:name w:val="Heading 9 Char"/>
    <w:basedOn w:val="DefaultParagraphFont"/>
    <w:link w:val="Heading9"/>
    <w:uiPriority w:val="9"/>
    <w:semiHidden/>
    <w:rsid w:val="00F95467"/>
    <w:rPr>
      <w:rFonts w:asciiTheme="majorHAnsi" w:eastAsiaTheme="majorEastAsia" w:hAnsiTheme="majorHAnsi"/>
    </w:rPr>
  </w:style>
  <w:style w:type="paragraph" w:styleId="Caption">
    <w:name w:val="caption"/>
    <w:basedOn w:val="Normal"/>
    <w:next w:val="Normal"/>
    <w:uiPriority w:val="35"/>
    <w:semiHidden/>
    <w:unhideWhenUsed/>
    <w:rsid w:val="00784D97"/>
    <w:rPr>
      <w:b/>
      <w:bCs/>
      <w:sz w:val="18"/>
      <w:szCs w:val="18"/>
    </w:rPr>
  </w:style>
  <w:style w:type="paragraph" w:styleId="Title">
    <w:name w:val="Title"/>
    <w:basedOn w:val="Normal"/>
    <w:next w:val="Normal"/>
    <w:link w:val="TitleChar"/>
    <w:uiPriority w:val="10"/>
    <w:qFormat/>
    <w:rsid w:val="00F95467"/>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95467"/>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F95467"/>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F95467"/>
    <w:rPr>
      <w:rFonts w:asciiTheme="majorHAnsi" w:eastAsiaTheme="majorEastAsia" w:hAnsiTheme="majorHAnsi"/>
      <w:sz w:val="24"/>
      <w:szCs w:val="24"/>
    </w:rPr>
  </w:style>
  <w:style w:type="character" w:styleId="Strong">
    <w:name w:val="Strong"/>
    <w:basedOn w:val="DefaultParagraphFont"/>
    <w:uiPriority w:val="22"/>
    <w:qFormat/>
    <w:rsid w:val="00F95467"/>
    <w:rPr>
      <w:b/>
      <w:bCs/>
    </w:rPr>
  </w:style>
  <w:style w:type="character" w:styleId="Emphasis">
    <w:name w:val="Emphasis"/>
    <w:basedOn w:val="DefaultParagraphFont"/>
    <w:uiPriority w:val="20"/>
    <w:qFormat/>
    <w:rsid w:val="00F95467"/>
    <w:rPr>
      <w:rFonts w:asciiTheme="minorHAnsi" w:hAnsiTheme="minorHAnsi"/>
      <w:b/>
      <w:i/>
      <w:iCs/>
    </w:rPr>
  </w:style>
  <w:style w:type="paragraph" w:styleId="NoSpacing">
    <w:name w:val="No Spacing"/>
    <w:basedOn w:val="Normal"/>
    <w:link w:val="NoSpacingChar"/>
    <w:uiPriority w:val="1"/>
    <w:qFormat/>
    <w:rsid w:val="00F95467"/>
    <w:rPr>
      <w:szCs w:val="32"/>
    </w:rPr>
  </w:style>
  <w:style w:type="character" w:customStyle="1" w:styleId="NoSpacingChar">
    <w:name w:val="No Spacing Char"/>
    <w:basedOn w:val="DefaultParagraphFont"/>
    <w:link w:val="NoSpacing"/>
    <w:uiPriority w:val="1"/>
    <w:rsid w:val="00784D97"/>
    <w:rPr>
      <w:sz w:val="24"/>
      <w:szCs w:val="32"/>
    </w:rPr>
  </w:style>
  <w:style w:type="paragraph" w:styleId="ListParagraph">
    <w:name w:val="List Paragraph"/>
    <w:basedOn w:val="Normal"/>
    <w:uiPriority w:val="34"/>
    <w:qFormat/>
    <w:rsid w:val="00F95467"/>
    <w:pPr>
      <w:ind w:left="720"/>
      <w:contextualSpacing/>
    </w:pPr>
  </w:style>
  <w:style w:type="paragraph" w:styleId="Quote">
    <w:name w:val="Quote"/>
    <w:basedOn w:val="Normal"/>
    <w:next w:val="Normal"/>
    <w:link w:val="QuoteChar"/>
    <w:uiPriority w:val="29"/>
    <w:qFormat/>
    <w:rsid w:val="00F95467"/>
    <w:rPr>
      <w:i/>
    </w:rPr>
  </w:style>
  <w:style w:type="character" w:customStyle="1" w:styleId="QuoteChar">
    <w:name w:val="Quote Char"/>
    <w:basedOn w:val="DefaultParagraphFont"/>
    <w:link w:val="Quote"/>
    <w:uiPriority w:val="29"/>
    <w:rsid w:val="00F95467"/>
    <w:rPr>
      <w:i/>
      <w:sz w:val="24"/>
      <w:szCs w:val="24"/>
    </w:rPr>
  </w:style>
  <w:style w:type="paragraph" w:styleId="IntenseQuote">
    <w:name w:val="Intense Quote"/>
    <w:basedOn w:val="Normal"/>
    <w:next w:val="Normal"/>
    <w:link w:val="IntenseQuoteChar"/>
    <w:uiPriority w:val="30"/>
    <w:qFormat/>
    <w:rsid w:val="00F95467"/>
    <w:pPr>
      <w:ind w:left="720" w:right="720"/>
    </w:pPr>
    <w:rPr>
      <w:b/>
      <w:i/>
      <w:szCs w:val="22"/>
    </w:rPr>
  </w:style>
  <w:style w:type="character" w:customStyle="1" w:styleId="IntenseQuoteChar">
    <w:name w:val="Intense Quote Char"/>
    <w:basedOn w:val="DefaultParagraphFont"/>
    <w:link w:val="IntenseQuote"/>
    <w:uiPriority w:val="30"/>
    <w:rsid w:val="00F95467"/>
    <w:rPr>
      <w:b/>
      <w:i/>
      <w:sz w:val="24"/>
    </w:rPr>
  </w:style>
  <w:style w:type="character" w:styleId="SubtleEmphasis">
    <w:name w:val="Subtle Emphasis"/>
    <w:uiPriority w:val="19"/>
    <w:qFormat/>
    <w:rsid w:val="00F95467"/>
    <w:rPr>
      <w:i/>
      <w:color w:val="5A5A5A" w:themeColor="text1" w:themeTint="A5"/>
    </w:rPr>
  </w:style>
  <w:style w:type="character" w:styleId="IntenseEmphasis">
    <w:name w:val="Intense Emphasis"/>
    <w:basedOn w:val="DefaultParagraphFont"/>
    <w:uiPriority w:val="21"/>
    <w:qFormat/>
    <w:rsid w:val="00F95467"/>
    <w:rPr>
      <w:b/>
      <w:i/>
      <w:sz w:val="24"/>
      <w:szCs w:val="24"/>
      <w:u w:val="single"/>
    </w:rPr>
  </w:style>
  <w:style w:type="character" w:styleId="SubtleReference">
    <w:name w:val="Subtle Reference"/>
    <w:basedOn w:val="DefaultParagraphFont"/>
    <w:uiPriority w:val="31"/>
    <w:qFormat/>
    <w:rsid w:val="00F95467"/>
    <w:rPr>
      <w:sz w:val="24"/>
      <w:szCs w:val="24"/>
      <w:u w:val="single"/>
    </w:rPr>
  </w:style>
  <w:style w:type="character" w:styleId="IntenseReference">
    <w:name w:val="Intense Reference"/>
    <w:basedOn w:val="DefaultParagraphFont"/>
    <w:uiPriority w:val="32"/>
    <w:qFormat/>
    <w:rsid w:val="00F95467"/>
    <w:rPr>
      <w:b/>
      <w:sz w:val="24"/>
      <w:u w:val="single"/>
    </w:rPr>
  </w:style>
  <w:style w:type="character" w:styleId="BookTitle">
    <w:name w:val="Book Title"/>
    <w:basedOn w:val="DefaultParagraphFont"/>
    <w:uiPriority w:val="33"/>
    <w:qFormat/>
    <w:rsid w:val="00F95467"/>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F95467"/>
    <w:pPr>
      <w:outlineLvl w:val="9"/>
    </w:pPr>
  </w:style>
  <w:style w:type="table" w:styleId="TableGrid">
    <w:name w:val="Table Grid"/>
    <w:basedOn w:val="TableNormal"/>
    <w:uiPriority w:val="59"/>
    <w:rsid w:val="009D3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CE1BB1"/>
    <w:rPr>
      <w:sz w:val="16"/>
      <w:szCs w:val="20"/>
    </w:rPr>
  </w:style>
  <w:style w:type="character" w:customStyle="1" w:styleId="FootnoteTextChar">
    <w:name w:val="Footnote Text Char"/>
    <w:basedOn w:val="DefaultParagraphFont"/>
    <w:link w:val="FootnoteText"/>
    <w:uiPriority w:val="99"/>
    <w:rsid w:val="00CE1BB1"/>
    <w:rPr>
      <w:sz w:val="16"/>
      <w:szCs w:val="20"/>
    </w:rPr>
  </w:style>
  <w:style w:type="character" w:styleId="FootnoteReference">
    <w:name w:val="footnote reference"/>
    <w:basedOn w:val="DefaultParagraphFont"/>
    <w:uiPriority w:val="99"/>
    <w:semiHidden/>
    <w:unhideWhenUsed/>
    <w:rsid w:val="002152B2"/>
    <w:rPr>
      <w:vertAlign w:val="superscript"/>
    </w:rPr>
  </w:style>
  <w:style w:type="character" w:customStyle="1" w:styleId="apple-converted-space">
    <w:name w:val="apple-converted-space"/>
    <w:basedOn w:val="DefaultParagraphFont"/>
    <w:rsid w:val="002152B2"/>
  </w:style>
  <w:style w:type="character" w:styleId="Hyperlink">
    <w:name w:val="Hyperlink"/>
    <w:basedOn w:val="DefaultParagraphFont"/>
    <w:uiPriority w:val="99"/>
    <w:unhideWhenUsed/>
    <w:rsid w:val="002152B2"/>
    <w:rPr>
      <w:color w:val="0000FF"/>
      <w:u w:val="single"/>
    </w:rPr>
  </w:style>
  <w:style w:type="character" w:customStyle="1" w:styleId="reference-accessdate">
    <w:name w:val="reference-accessdate"/>
    <w:basedOn w:val="DefaultParagraphFont"/>
    <w:rsid w:val="002152B2"/>
  </w:style>
  <w:style w:type="paragraph" w:styleId="BalloonText">
    <w:name w:val="Balloon Text"/>
    <w:basedOn w:val="Normal"/>
    <w:link w:val="BalloonTextChar"/>
    <w:uiPriority w:val="99"/>
    <w:semiHidden/>
    <w:unhideWhenUsed/>
    <w:rsid w:val="00800F44"/>
    <w:rPr>
      <w:rFonts w:ascii="Tahoma" w:hAnsi="Tahoma" w:cs="Tahoma"/>
      <w:sz w:val="16"/>
      <w:szCs w:val="16"/>
    </w:rPr>
  </w:style>
  <w:style w:type="character" w:customStyle="1" w:styleId="BalloonTextChar">
    <w:name w:val="Balloon Text Char"/>
    <w:basedOn w:val="DefaultParagraphFont"/>
    <w:link w:val="BalloonText"/>
    <w:uiPriority w:val="99"/>
    <w:semiHidden/>
    <w:rsid w:val="00800F44"/>
    <w:rPr>
      <w:rFonts w:ascii="Tahoma" w:hAnsi="Tahoma" w:cs="Tahoma"/>
      <w:sz w:val="16"/>
      <w:szCs w:val="16"/>
    </w:rPr>
  </w:style>
  <w:style w:type="paragraph" w:styleId="EndnoteText">
    <w:name w:val="endnote text"/>
    <w:basedOn w:val="Normal"/>
    <w:link w:val="EndnoteTextChar"/>
    <w:uiPriority w:val="99"/>
    <w:semiHidden/>
    <w:unhideWhenUsed/>
    <w:rsid w:val="00505154"/>
    <w:rPr>
      <w:szCs w:val="20"/>
    </w:rPr>
  </w:style>
  <w:style w:type="character" w:customStyle="1" w:styleId="EndnoteTextChar">
    <w:name w:val="Endnote Text Char"/>
    <w:basedOn w:val="DefaultParagraphFont"/>
    <w:link w:val="EndnoteText"/>
    <w:uiPriority w:val="99"/>
    <w:semiHidden/>
    <w:rsid w:val="00505154"/>
    <w:rPr>
      <w:sz w:val="20"/>
      <w:szCs w:val="20"/>
    </w:rPr>
  </w:style>
  <w:style w:type="character" w:styleId="EndnoteReference">
    <w:name w:val="endnote reference"/>
    <w:basedOn w:val="DefaultParagraphFont"/>
    <w:uiPriority w:val="99"/>
    <w:semiHidden/>
    <w:unhideWhenUsed/>
    <w:rsid w:val="00505154"/>
    <w:rPr>
      <w:vertAlign w:val="superscript"/>
    </w:rPr>
  </w:style>
  <w:style w:type="paragraph" w:styleId="TOC1">
    <w:name w:val="toc 1"/>
    <w:basedOn w:val="Normal"/>
    <w:next w:val="Normal"/>
    <w:autoRedefine/>
    <w:uiPriority w:val="39"/>
    <w:unhideWhenUsed/>
    <w:rsid w:val="00F17727"/>
    <w:pPr>
      <w:spacing w:after="100"/>
    </w:pPr>
  </w:style>
  <w:style w:type="paragraph" w:styleId="TOC2">
    <w:name w:val="toc 2"/>
    <w:basedOn w:val="Normal"/>
    <w:next w:val="Normal"/>
    <w:autoRedefine/>
    <w:uiPriority w:val="39"/>
    <w:unhideWhenUsed/>
    <w:rsid w:val="00DE2FAB"/>
    <w:pPr>
      <w:spacing w:after="100"/>
      <w:ind w:left="240"/>
    </w:pPr>
  </w:style>
  <w:style w:type="character" w:customStyle="1" w:styleId="text">
    <w:name w:val="text"/>
    <w:basedOn w:val="DefaultParagraphFont"/>
    <w:rsid w:val="00CC1328"/>
  </w:style>
  <w:style w:type="paragraph" w:styleId="TOC3">
    <w:name w:val="toc 3"/>
    <w:basedOn w:val="Normal"/>
    <w:next w:val="Normal"/>
    <w:autoRedefine/>
    <w:uiPriority w:val="39"/>
    <w:unhideWhenUsed/>
    <w:rsid w:val="00681C2C"/>
    <w:pPr>
      <w:spacing w:after="100"/>
      <w:ind w:left="480"/>
    </w:pPr>
  </w:style>
  <w:style w:type="paragraph" w:styleId="Header">
    <w:name w:val="header"/>
    <w:basedOn w:val="Normal"/>
    <w:link w:val="HeaderChar"/>
    <w:uiPriority w:val="99"/>
    <w:unhideWhenUsed/>
    <w:rsid w:val="00780D76"/>
    <w:pPr>
      <w:tabs>
        <w:tab w:val="center" w:pos="4680"/>
        <w:tab w:val="right" w:pos="9360"/>
      </w:tabs>
    </w:pPr>
  </w:style>
  <w:style w:type="character" w:customStyle="1" w:styleId="HeaderChar">
    <w:name w:val="Header Char"/>
    <w:basedOn w:val="DefaultParagraphFont"/>
    <w:link w:val="Header"/>
    <w:uiPriority w:val="99"/>
    <w:rsid w:val="00780D76"/>
    <w:rPr>
      <w:sz w:val="24"/>
      <w:szCs w:val="24"/>
    </w:rPr>
  </w:style>
  <w:style w:type="paragraph" w:styleId="Footer">
    <w:name w:val="footer"/>
    <w:basedOn w:val="Normal"/>
    <w:link w:val="FooterChar"/>
    <w:uiPriority w:val="99"/>
    <w:unhideWhenUsed/>
    <w:rsid w:val="00780D76"/>
    <w:pPr>
      <w:tabs>
        <w:tab w:val="center" w:pos="4680"/>
        <w:tab w:val="right" w:pos="9360"/>
      </w:tabs>
    </w:pPr>
  </w:style>
  <w:style w:type="character" w:customStyle="1" w:styleId="FooterChar">
    <w:name w:val="Footer Char"/>
    <w:basedOn w:val="DefaultParagraphFont"/>
    <w:link w:val="Footer"/>
    <w:uiPriority w:val="99"/>
    <w:rsid w:val="00780D76"/>
    <w:rPr>
      <w:sz w:val="24"/>
      <w:szCs w:val="24"/>
    </w:rPr>
  </w:style>
  <w:style w:type="character" w:styleId="CommentReference">
    <w:name w:val="annotation reference"/>
    <w:basedOn w:val="DefaultParagraphFont"/>
    <w:uiPriority w:val="99"/>
    <w:semiHidden/>
    <w:unhideWhenUsed/>
    <w:rsid w:val="007B15EE"/>
    <w:rPr>
      <w:sz w:val="18"/>
      <w:szCs w:val="18"/>
    </w:rPr>
  </w:style>
  <w:style w:type="paragraph" w:styleId="CommentText">
    <w:name w:val="annotation text"/>
    <w:basedOn w:val="Normal"/>
    <w:link w:val="CommentTextChar"/>
    <w:uiPriority w:val="99"/>
    <w:semiHidden/>
    <w:unhideWhenUsed/>
    <w:rsid w:val="007B15EE"/>
  </w:style>
  <w:style w:type="character" w:customStyle="1" w:styleId="CommentTextChar">
    <w:name w:val="Comment Text Char"/>
    <w:basedOn w:val="DefaultParagraphFont"/>
    <w:link w:val="CommentText"/>
    <w:uiPriority w:val="99"/>
    <w:semiHidden/>
    <w:rsid w:val="007B15EE"/>
    <w:rPr>
      <w:sz w:val="24"/>
      <w:szCs w:val="24"/>
    </w:rPr>
  </w:style>
  <w:style w:type="paragraph" w:styleId="CommentSubject">
    <w:name w:val="annotation subject"/>
    <w:basedOn w:val="CommentText"/>
    <w:next w:val="CommentText"/>
    <w:link w:val="CommentSubjectChar"/>
    <w:uiPriority w:val="99"/>
    <w:semiHidden/>
    <w:unhideWhenUsed/>
    <w:rsid w:val="007B15EE"/>
    <w:rPr>
      <w:b/>
      <w:bCs/>
      <w:szCs w:val="20"/>
    </w:rPr>
  </w:style>
  <w:style w:type="character" w:customStyle="1" w:styleId="CommentSubjectChar">
    <w:name w:val="Comment Subject Char"/>
    <w:basedOn w:val="CommentTextChar"/>
    <w:link w:val="CommentSubject"/>
    <w:uiPriority w:val="99"/>
    <w:semiHidden/>
    <w:rsid w:val="007B15EE"/>
    <w:rPr>
      <w:b/>
      <w:bCs/>
      <w:sz w:val="20"/>
      <w:szCs w:val="20"/>
    </w:rPr>
  </w:style>
  <w:style w:type="character" w:styleId="FollowedHyperlink">
    <w:name w:val="FollowedHyperlink"/>
    <w:basedOn w:val="DefaultParagraphFont"/>
    <w:rsid w:val="00A9121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imes New Roman"/>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5467"/>
    <w:rPr>
      <w:sz w:val="24"/>
      <w:szCs w:val="24"/>
    </w:rPr>
  </w:style>
  <w:style w:type="paragraph" w:styleId="Heading1">
    <w:name w:val="heading 1"/>
    <w:basedOn w:val="Normal"/>
    <w:next w:val="Normal"/>
    <w:link w:val="Heading1Char"/>
    <w:uiPriority w:val="9"/>
    <w:qFormat/>
    <w:rsid w:val="0061467C"/>
    <w:pPr>
      <w:jc w:val="center"/>
      <w:outlineLvl w:val="0"/>
    </w:pPr>
    <w:rPr>
      <w:i/>
      <w:sz w:val="32"/>
      <w:szCs w:val="32"/>
    </w:rPr>
  </w:style>
  <w:style w:type="paragraph" w:styleId="Heading2">
    <w:name w:val="heading 2"/>
    <w:basedOn w:val="Normal"/>
    <w:next w:val="Normal"/>
    <w:link w:val="Heading2Char"/>
    <w:uiPriority w:val="9"/>
    <w:unhideWhenUsed/>
    <w:qFormat/>
    <w:rsid w:val="00F95467"/>
    <w:pPr>
      <w:keepNext/>
      <w:spacing w:before="240" w:after="60"/>
      <w:outlineLvl w:val="1"/>
    </w:pPr>
    <w:rPr>
      <w:rFonts w:asciiTheme="majorHAnsi" w:eastAsiaTheme="majorEastAsia" w:hAnsiTheme="majorHAnsi"/>
      <w:b/>
      <w:bCs/>
      <w:i/>
      <w:iCs/>
      <w:sz w:val="28"/>
      <w:szCs w:val="28"/>
    </w:rPr>
  </w:style>
  <w:style w:type="paragraph" w:styleId="Heading3">
    <w:name w:val="heading 3"/>
    <w:basedOn w:val="Normal"/>
    <w:next w:val="Normal"/>
    <w:link w:val="Heading3Char"/>
    <w:uiPriority w:val="9"/>
    <w:unhideWhenUsed/>
    <w:qFormat/>
    <w:rsid w:val="00F95467"/>
    <w:pPr>
      <w:keepNext/>
      <w:spacing w:before="240" w:after="60"/>
      <w:outlineLvl w:val="2"/>
    </w:pPr>
    <w:rPr>
      <w:rFonts w:asciiTheme="majorHAnsi" w:eastAsiaTheme="majorEastAsia" w:hAnsiTheme="majorHAnsi"/>
      <w:b/>
      <w:bCs/>
      <w:sz w:val="26"/>
      <w:szCs w:val="26"/>
    </w:rPr>
  </w:style>
  <w:style w:type="paragraph" w:styleId="Heading4">
    <w:name w:val="heading 4"/>
    <w:basedOn w:val="Normal"/>
    <w:next w:val="Normal"/>
    <w:link w:val="Heading4Char"/>
    <w:uiPriority w:val="9"/>
    <w:semiHidden/>
    <w:unhideWhenUsed/>
    <w:qFormat/>
    <w:rsid w:val="00F95467"/>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F95467"/>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F95467"/>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F95467"/>
    <w:pPr>
      <w:spacing w:before="240" w:after="60"/>
      <w:outlineLvl w:val="6"/>
    </w:pPr>
  </w:style>
  <w:style w:type="paragraph" w:styleId="Heading8">
    <w:name w:val="heading 8"/>
    <w:basedOn w:val="Normal"/>
    <w:next w:val="Normal"/>
    <w:link w:val="Heading8Char"/>
    <w:uiPriority w:val="9"/>
    <w:semiHidden/>
    <w:unhideWhenUsed/>
    <w:qFormat/>
    <w:rsid w:val="00F95467"/>
    <w:pPr>
      <w:spacing w:before="240" w:after="60"/>
      <w:outlineLvl w:val="7"/>
    </w:pPr>
    <w:rPr>
      <w:i/>
      <w:iCs/>
    </w:rPr>
  </w:style>
  <w:style w:type="paragraph" w:styleId="Heading9">
    <w:name w:val="heading 9"/>
    <w:basedOn w:val="Normal"/>
    <w:next w:val="Normal"/>
    <w:link w:val="Heading9Char"/>
    <w:uiPriority w:val="9"/>
    <w:semiHidden/>
    <w:unhideWhenUsed/>
    <w:qFormat/>
    <w:rsid w:val="00F95467"/>
    <w:pPr>
      <w:spacing w:before="240" w:after="60"/>
      <w:outlineLvl w:val="8"/>
    </w:pPr>
    <w:rPr>
      <w:rFonts w:asciiTheme="majorHAnsi" w:eastAsiaTheme="majorEastAsia" w:hAnsiTheme="majorHAns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467C"/>
    <w:rPr>
      <w:i/>
      <w:sz w:val="32"/>
      <w:szCs w:val="32"/>
    </w:rPr>
  </w:style>
  <w:style w:type="character" w:customStyle="1" w:styleId="Heading2Char">
    <w:name w:val="Heading 2 Char"/>
    <w:basedOn w:val="DefaultParagraphFont"/>
    <w:link w:val="Heading2"/>
    <w:uiPriority w:val="9"/>
    <w:rsid w:val="00F95467"/>
    <w:rPr>
      <w:rFonts w:asciiTheme="majorHAnsi" w:eastAsiaTheme="majorEastAsia" w:hAnsiTheme="majorHAnsi"/>
      <w:b/>
      <w:bCs/>
      <w:i/>
      <w:iCs/>
      <w:sz w:val="28"/>
      <w:szCs w:val="28"/>
    </w:rPr>
  </w:style>
  <w:style w:type="character" w:customStyle="1" w:styleId="Heading3Char">
    <w:name w:val="Heading 3 Char"/>
    <w:basedOn w:val="DefaultParagraphFont"/>
    <w:link w:val="Heading3"/>
    <w:uiPriority w:val="9"/>
    <w:rsid w:val="00F95467"/>
    <w:rPr>
      <w:rFonts w:asciiTheme="majorHAnsi" w:eastAsiaTheme="majorEastAsia" w:hAnsiTheme="majorHAnsi"/>
      <w:b/>
      <w:bCs/>
      <w:sz w:val="26"/>
      <w:szCs w:val="26"/>
    </w:rPr>
  </w:style>
  <w:style w:type="character" w:customStyle="1" w:styleId="Heading4Char">
    <w:name w:val="Heading 4 Char"/>
    <w:basedOn w:val="DefaultParagraphFont"/>
    <w:link w:val="Heading4"/>
    <w:uiPriority w:val="9"/>
    <w:semiHidden/>
    <w:rsid w:val="00F95467"/>
    <w:rPr>
      <w:b/>
      <w:bCs/>
      <w:sz w:val="28"/>
      <w:szCs w:val="28"/>
    </w:rPr>
  </w:style>
  <w:style w:type="character" w:customStyle="1" w:styleId="Heading5Char">
    <w:name w:val="Heading 5 Char"/>
    <w:basedOn w:val="DefaultParagraphFont"/>
    <w:link w:val="Heading5"/>
    <w:uiPriority w:val="9"/>
    <w:semiHidden/>
    <w:rsid w:val="00F95467"/>
    <w:rPr>
      <w:b/>
      <w:bCs/>
      <w:i/>
      <w:iCs/>
      <w:sz w:val="26"/>
      <w:szCs w:val="26"/>
    </w:rPr>
  </w:style>
  <w:style w:type="character" w:customStyle="1" w:styleId="Heading6Char">
    <w:name w:val="Heading 6 Char"/>
    <w:basedOn w:val="DefaultParagraphFont"/>
    <w:link w:val="Heading6"/>
    <w:uiPriority w:val="9"/>
    <w:semiHidden/>
    <w:rsid w:val="00F95467"/>
    <w:rPr>
      <w:b/>
      <w:bCs/>
    </w:rPr>
  </w:style>
  <w:style w:type="character" w:customStyle="1" w:styleId="Heading7Char">
    <w:name w:val="Heading 7 Char"/>
    <w:basedOn w:val="DefaultParagraphFont"/>
    <w:link w:val="Heading7"/>
    <w:uiPriority w:val="9"/>
    <w:semiHidden/>
    <w:rsid w:val="00F95467"/>
    <w:rPr>
      <w:sz w:val="24"/>
      <w:szCs w:val="24"/>
    </w:rPr>
  </w:style>
  <w:style w:type="character" w:customStyle="1" w:styleId="Heading8Char">
    <w:name w:val="Heading 8 Char"/>
    <w:basedOn w:val="DefaultParagraphFont"/>
    <w:link w:val="Heading8"/>
    <w:uiPriority w:val="9"/>
    <w:semiHidden/>
    <w:rsid w:val="00F95467"/>
    <w:rPr>
      <w:i/>
      <w:iCs/>
      <w:sz w:val="24"/>
      <w:szCs w:val="24"/>
    </w:rPr>
  </w:style>
  <w:style w:type="character" w:customStyle="1" w:styleId="Heading9Char">
    <w:name w:val="Heading 9 Char"/>
    <w:basedOn w:val="DefaultParagraphFont"/>
    <w:link w:val="Heading9"/>
    <w:uiPriority w:val="9"/>
    <w:semiHidden/>
    <w:rsid w:val="00F95467"/>
    <w:rPr>
      <w:rFonts w:asciiTheme="majorHAnsi" w:eastAsiaTheme="majorEastAsia" w:hAnsiTheme="majorHAnsi"/>
    </w:rPr>
  </w:style>
  <w:style w:type="paragraph" w:styleId="Caption">
    <w:name w:val="caption"/>
    <w:basedOn w:val="Normal"/>
    <w:next w:val="Normal"/>
    <w:uiPriority w:val="35"/>
    <w:semiHidden/>
    <w:unhideWhenUsed/>
    <w:rsid w:val="00784D97"/>
    <w:rPr>
      <w:b/>
      <w:bCs/>
      <w:sz w:val="18"/>
      <w:szCs w:val="18"/>
    </w:rPr>
  </w:style>
  <w:style w:type="paragraph" w:styleId="Title">
    <w:name w:val="Title"/>
    <w:basedOn w:val="Normal"/>
    <w:next w:val="Normal"/>
    <w:link w:val="TitleChar"/>
    <w:uiPriority w:val="10"/>
    <w:qFormat/>
    <w:rsid w:val="00F95467"/>
    <w:pPr>
      <w:spacing w:before="240" w:after="60"/>
      <w:jc w:val="center"/>
      <w:outlineLvl w:val="0"/>
    </w:pPr>
    <w:rPr>
      <w:rFonts w:asciiTheme="majorHAnsi" w:eastAsiaTheme="majorEastAsia" w:hAnsiTheme="majorHAnsi"/>
      <w:b/>
      <w:bCs/>
      <w:kern w:val="28"/>
      <w:sz w:val="32"/>
      <w:szCs w:val="32"/>
    </w:rPr>
  </w:style>
  <w:style w:type="character" w:customStyle="1" w:styleId="TitleChar">
    <w:name w:val="Title Char"/>
    <w:basedOn w:val="DefaultParagraphFont"/>
    <w:link w:val="Title"/>
    <w:uiPriority w:val="10"/>
    <w:rsid w:val="00F95467"/>
    <w:rPr>
      <w:rFonts w:asciiTheme="majorHAnsi" w:eastAsiaTheme="majorEastAsia" w:hAnsiTheme="majorHAnsi"/>
      <w:b/>
      <w:bCs/>
      <w:kern w:val="28"/>
      <w:sz w:val="32"/>
      <w:szCs w:val="32"/>
    </w:rPr>
  </w:style>
  <w:style w:type="paragraph" w:styleId="Subtitle">
    <w:name w:val="Subtitle"/>
    <w:basedOn w:val="Normal"/>
    <w:next w:val="Normal"/>
    <w:link w:val="SubtitleChar"/>
    <w:uiPriority w:val="11"/>
    <w:qFormat/>
    <w:rsid w:val="00F95467"/>
    <w:pPr>
      <w:spacing w:after="60"/>
      <w:jc w:val="center"/>
      <w:outlineLvl w:val="1"/>
    </w:pPr>
    <w:rPr>
      <w:rFonts w:asciiTheme="majorHAnsi" w:eastAsiaTheme="majorEastAsia" w:hAnsiTheme="majorHAnsi"/>
    </w:rPr>
  </w:style>
  <w:style w:type="character" w:customStyle="1" w:styleId="SubtitleChar">
    <w:name w:val="Subtitle Char"/>
    <w:basedOn w:val="DefaultParagraphFont"/>
    <w:link w:val="Subtitle"/>
    <w:uiPriority w:val="11"/>
    <w:rsid w:val="00F95467"/>
    <w:rPr>
      <w:rFonts w:asciiTheme="majorHAnsi" w:eastAsiaTheme="majorEastAsia" w:hAnsiTheme="majorHAnsi"/>
      <w:sz w:val="24"/>
      <w:szCs w:val="24"/>
    </w:rPr>
  </w:style>
  <w:style w:type="character" w:styleId="Strong">
    <w:name w:val="Strong"/>
    <w:basedOn w:val="DefaultParagraphFont"/>
    <w:uiPriority w:val="22"/>
    <w:qFormat/>
    <w:rsid w:val="00F95467"/>
    <w:rPr>
      <w:b/>
      <w:bCs/>
    </w:rPr>
  </w:style>
  <w:style w:type="character" w:styleId="Emphasis">
    <w:name w:val="Emphasis"/>
    <w:basedOn w:val="DefaultParagraphFont"/>
    <w:uiPriority w:val="20"/>
    <w:qFormat/>
    <w:rsid w:val="00F95467"/>
    <w:rPr>
      <w:rFonts w:asciiTheme="minorHAnsi" w:hAnsiTheme="minorHAnsi"/>
      <w:b/>
      <w:i/>
      <w:iCs/>
    </w:rPr>
  </w:style>
  <w:style w:type="paragraph" w:styleId="NoSpacing">
    <w:name w:val="No Spacing"/>
    <w:basedOn w:val="Normal"/>
    <w:link w:val="NoSpacingChar"/>
    <w:uiPriority w:val="1"/>
    <w:qFormat/>
    <w:rsid w:val="00F95467"/>
    <w:rPr>
      <w:szCs w:val="32"/>
    </w:rPr>
  </w:style>
  <w:style w:type="character" w:customStyle="1" w:styleId="NoSpacingChar">
    <w:name w:val="No Spacing Char"/>
    <w:basedOn w:val="DefaultParagraphFont"/>
    <w:link w:val="NoSpacing"/>
    <w:uiPriority w:val="1"/>
    <w:rsid w:val="00784D97"/>
    <w:rPr>
      <w:sz w:val="24"/>
      <w:szCs w:val="32"/>
    </w:rPr>
  </w:style>
  <w:style w:type="paragraph" w:styleId="ListParagraph">
    <w:name w:val="List Paragraph"/>
    <w:basedOn w:val="Normal"/>
    <w:uiPriority w:val="34"/>
    <w:qFormat/>
    <w:rsid w:val="00F95467"/>
    <w:pPr>
      <w:ind w:left="720"/>
      <w:contextualSpacing/>
    </w:pPr>
  </w:style>
  <w:style w:type="paragraph" w:styleId="Quote">
    <w:name w:val="Quote"/>
    <w:basedOn w:val="Normal"/>
    <w:next w:val="Normal"/>
    <w:link w:val="QuoteChar"/>
    <w:uiPriority w:val="29"/>
    <w:qFormat/>
    <w:rsid w:val="00F95467"/>
    <w:rPr>
      <w:i/>
    </w:rPr>
  </w:style>
  <w:style w:type="character" w:customStyle="1" w:styleId="QuoteChar">
    <w:name w:val="Quote Char"/>
    <w:basedOn w:val="DefaultParagraphFont"/>
    <w:link w:val="Quote"/>
    <w:uiPriority w:val="29"/>
    <w:rsid w:val="00F95467"/>
    <w:rPr>
      <w:i/>
      <w:sz w:val="24"/>
      <w:szCs w:val="24"/>
    </w:rPr>
  </w:style>
  <w:style w:type="paragraph" w:styleId="IntenseQuote">
    <w:name w:val="Intense Quote"/>
    <w:basedOn w:val="Normal"/>
    <w:next w:val="Normal"/>
    <w:link w:val="IntenseQuoteChar"/>
    <w:uiPriority w:val="30"/>
    <w:qFormat/>
    <w:rsid w:val="00F95467"/>
    <w:pPr>
      <w:ind w:left="720" w:right="720"/>
    </w:pPr>
    <w:rPr>
      <w:b/>
      <w:i/>
      <w:szCs w:val="22"/>
    </w:rPr>
  </w:style>
  <w:style w:type="character" w:customStyle="1" w:styleId="IntenseQuoteChar">
    <w:name w:val="Intense Quote Char"/>
    <w:basedOn w:val="DefaultParagraphFont"/>
    <w:link w:val="IntenseQuote"/>
    <w:uiPriority w:val="30"/>
    <w:rsid w:val="00F95467"/>
    <w:rPr>
      <w:b/>
      <w:i/>
      <w:sz w:val="24"/>
    </w:rPr>
  </w:style>
  <w:style w:type="character" w:styleId="SubtleEmphasis">
    <w:name w:val="Subtle Emphasis"/>
    <w:uiPriority w:val="19"/>
    <w:qFormat/>
    <w:rsid w:val="00F95467"/>
    <w:rPr>
      <w:i/>
      <w:color w:val="5A5A5A" w:themeColor="text1" w:themeTint="A5"/>
    </w:rPr>
  </w:style>
  <w:style w:type="character" w:styleId="IntenseEmphasis">
    <w:name w:val="Intense Emphasis"/>
    <w:basedOn w:val="DefaultParagraphFont"/>
    <w:uiPriority w:val="21"/>
    <w:qFormat/>
    <w:rsid w:val="00F95467"/>
    <w:rPr>
      <w:b/>
      <w:i/>
      <w:sz w:val="24"/>
      <w:szCs w:val="24"/>
      <w:u w:val="single"/>
    </w:rPr>
  </w:style>
  <w:style w:type="character" w:styleId="SubtleReference">
    <w:name w:val="Subtle Reference"/>
    <w:basedOn w:val="DefaultParagraphFont"/>
    <w:uiPriority w:val="31"/>
    <w:qFormat/>
    <w:rsid w:val="00F95467"/>
    <w:rPr>
      <w:sz w:val="24"/>
      <w:szCs w:val="24"/>
      <w:u w:val="single"/>
    </w:rPr>
  </w:style>
  <w:style w:type="character" w:styleId="IntenseReference">
    <w:name w:val="Intense Reference"/>
    <w:basedOn w:val="DefaultParagraphFont"/>
    <w:uiPriority w:val="32"/>
    <w:qFormat/>
    <w:rsid w:val="00F95467"/>
    <w:rPr>
      <w:b/>
      <w:sz w:val="24"/>
      <w:u w:val="single"/>
    </w:rPr>
  </w:style>
  <w:style w:type="character" w:styleId="BookTitle">
    <w:name w:val="Book Title"/>
    <w:basedOn w:val="DefaultParagraphFont"/>
    <w:uiPriority w:val="33"/>
    <w:qFormat/>
    <w:rsid w:val="00F95467"/>
    <w:rPr>
      <w:rFonts w:asciiTheme="majorHAnsi" w:eastAsiaTheme="majorEastAsia" w:hAnsiTheme="majorHAnsi"/>
      <w:b/>
      <w:i/>
      <w:sz w:val="24"/>
      <w:szCs w:val="24"/>
    </w:rPr>
  </w:style>
  <w:style w:type="paragraph" w:styleId="TOCHeading">
    <w:name w:val="TOC Heading"/>
    <w:basedOn w:val="Heading1"/>
    <w:next w:val="Normal"/>
    <w:uiPriority w:val="39"/>
    <w:unhideWhenUsed/>
    <w:qFormat/>
    <w:rsid w:val="00F95467"/>
    <w:pPr>
      <w:outlineLvl w:val="9"/>
    </w:pPr>
  </w:style>
  <w:style w:type="table" w:styleId="TableGrid">
    <w:name w:val="Table Grid"/>
    <w:basedOn w:val="TableNormal"/>
    <w:uiPriority w:val="59"/>
    <w:rsid w:val="009D33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2152B2"/>
    <w:rPr>
      <w:sz w:val="20"/>
      <w:szCs w:val="20"/>
    </w:rPr>
  </w:style>
  <w:style w:type="character" w:customStyle="1" w:styleId="FootnoteTextChar">
    <w:name w:val="Footnote Text Char"/>
    <w:basedOn w:val="DefaultParagraphFont"/>
    <w:link w:val="FootnoteText"/>
    <w:uiPriority w:val="99"/>
    <w:rsid w:val="002152B2"/>
    <w:rPr>
      <w:sz w:val="20"/>
      <w:szCs w:val="20"/>
    </w:rPr>
  </w:style>
  <w:style w:type="character" w:styleId="FootnoteReference">
    <w:name w:val="footnote reference"/>
    <w:basedOn w:val="DefaultParagraphFont"/>
    <w:uiPriority w:val="99"/>
    <w:semiHidden/>
    <w:unhideWhenUsed/>
    <w:rsid w:val="002152B2"/>
    <w:rPr>
      <w:vertAlign w:val="superscript"/>
    </w:rPr>
  </w:style>
  <w:style w:type="character" w:customStyle="1" w:styleId="apple-converted-space">
    <w:name w:val="apple-converted-space"/>
    <w:basedOn w:val="DefaultParagraphFont"/>
    <w:rsid w:val="002152B2"/>
  </w:style>
  <w:style w:type="character" w:styleId="Hyperlink">
    <w:name w:val="Hyperlink"/>
    <w:basedOn w:val="DefaultParagraphFont"/>
    <w:uiPriority w:val="99"/>
    <w:unhideWhenUsed/>
    <w:rsid w:val="002152B2"/>
    <w:rPr>
      <w:color w:val="0000FF"/>
      <w:u w:val="single"/>
    </w:rPr>
  </w:style>
  <w:style w:type="character" w:customStyle="1" w:styleId="reference-accessdate">
    <w:name w:val="reference-accessdate"/>
    <w:basedOn w:val="DefaultParagraphFont"/>
    <w:rsid w:val="002152B2"/>
  </w:style>
  <w:style w:type="paragraph" w:styleId="BalloonText">
    <w:name w:val="Balloon Text"/>
    <w:basedOn w:val="Normal"/>
    <w:link w:val="BalloonTextChar"/>
    <w:uiPriority w:val="99"/>
    <w:semiHidden/>
    <w:unhideWhenUsed/>
    <w:rsid w:val="00800F44"/>
    <w:rPr>
      <w:rFonts w:ascii="Tahoma" w:hAnsi="Tahoma" w:cs="Tahoma"/>
      <w:sz w:val="16"/>
      <w:szCs w:val="16"/>
    </w:rPr>
  </w:style>
  <w:style w:type="character" w:customStyle="1" w:styleId="BalloonTextChar">
    <w:name w:val="Balloon Text Char"/>
    <w:basedOn w:val="DefaultParagraphFont"/>
    <w:link w:val="BalloonText"/>
    <w:uiPriority w:val="99"/>
    <w:semiHidden/>
    <w:rsid w:val="00800F44"/>
    <w:rPr>
      <w:rFonts w:ascii="Tahoma" w:hAnsi="Tahoma" w:cs="Tahoma"/>
      <w:sz w:val="16"/>
      <w:szCs w:val="16"/>
    </w:rPr>
  </w:style>
  <w:style w:type="paragraph" w:styleId="EndnoteText">
    <w:name w:val="endnote text"/>
    <w:basedOn w:val="Normal"/>
    <w:link w:val="EndnoteTextChar"/>
    <w:uiPriority w:val="99"/>
    <w:semiHidden/>
    <w:unhideWhenUsed/>
    <w:rsid w:val="00505154"/>
    <w:rPr>
      <w:sz w:val="20"/>
      <w:szCs w:val="20"/>
    </w:rPr>
  </w:style>
  <w:style w:type="character" w:customStyle="1" w:styleId="EndnoteTextChar">
    <w:name w:val="Endnote Text Char"/>
    <w:basedOn w:val="DefaultParagraphFont"/>
    <w:link w:val="EndnoteText"/>
    <w:uiPriority w:val="99"/>
    <w:semiHidden/>
    <w:rsid w:val="00505154"/>
    <w:rPr>
      <w:sz w:val="20"/>
      <w:szCs w:val="20"/>
    </w:rPr>
  </w:style>
  <w:style w:type="character" w:styleId="EndnoteReference">
    <w:name w:val="endnote reference"/>
    <w:basedOn w:val="DefaultParagraphFont"/>
    <w:uiPriority w:val="99"/>
    <w:semiHidden/>
    <w:unhideWhenUsed/>
    <w:rsid w:val="00505154"/>
    <w:rPr>
      <w:vertAlign w:val="superscript"/>
    </w:rPr>
  </w:style>
  <w:style w:type="paragraph" w:styleId="TOC1">
    <w:name w:val="toc 1"/>
    <w:basedOn w:val="Normal"/>
    <w:next w:val="Normal"/>
    <w:autoRedefine/>
    <w:uiPriority w:val="39"/>
    <w:unhideWhenUsed/>
    <w:rsid w:val="00F17727"/>
    <w:pPr>
      <w:spacing w:after="100"/>
    </w:pPr>
  </w:style>
  <w:style w:type="paragraph" w:styleId="TOC2">
    <w:name w:val="toc 2"/>
    <w:basedOn w:val="Normal"/>
    <w:next w:val="Normal"/>
    <w:autoRedefine/>
    <w:uiPriority w:val="39"/>
    <w:unhideWhenUsed/>
    <w:rsid w:val="00DE2FAB"/>
    <w:pPr>
      <w:spacing w:after="100"/>
      <w:ind w:left="240"/>
    </w:pPr>
  </w:style>
  <w:style w:type="character" w:customStyle="1" w:styleId="text">
    <w:name w:val="text"/>
    <w:basedOn w:val="DefaultParagraphFont"/>
    <w:rsid w:val="00CC1328"/>
  </w:style>
  <w:style w:type="paragraph" w:styleId="TOC3">
    <w:name w:val="toc 3"/>
    <w:basedOn w:val="Normal"/>
    <w:next w:val="Normal"/>
    <w:autoRedefine/>
    <w:uiPriority w:val="39"/>
    <w:unhideWhenUsed/>
    <w:rsid w:val="00681C2C"/>
    <w:pPr>
      <w:spacing w:after="100"/>
      <w:ind w:left="480"/>
    </w:pPr>
  </w:style>
  <w:style w:type="paragraph" w:styleId="Header">
    <w:name w:val="header"/>
    <w:basedOn w:val="Normal"/>
    <w:link w:val="HeaderChar"/>
    <w:uiPriority w:val="99"/>
    <w:unhideWhenUsed/>
    <w:rsid w:val="00780D76"/>
    <w:pPr>
      <w:tabs>
        <w:tab w:val="center" w:pos="4680"/>
        <w:tab w:val="right" w:pos="9360"/>
      </w:tabs>
    </w:pPr>
  </w:style>
  <w:style w:type="character" w:customStyle="1" w:styleId="HeaderChar">
    <w:name w:val="Header Char"/>
    <w:basedOn w:val="DefaultParagraphFont"/>
    <w:link w:val="Header"/>
    <w:uiPriority w:val="99"/>
    <w:rsid w:val="00780D76"/>
    <w:rPr>
      <w:sz w:val="24"/>
      <w:szCs w:val="24"/>
    </w:rPr>
  </w:style>
  <w:style w:type="paragraph" w:styleId="Footer">
    <w:name w:val="footer"/>
    <w:basedOn w:val="Normal"/>
    <w:link w:val="FooterChar"/>
    <w:uiPriority w:val="99"/>
    <w:unhideWhenUsed/>
    <w:rsid w:val="00780D76"/>
    <w:pPr>
      <w:tabs>
        <w:tab w:val="center" w:pos="4680"/>
        <w:tab w:val="right" w:pos="9360"/>
      </w:tabs>
    </w:pPr>
  </w:style>
  <w:style w:type="character" w:customStyle="1" w:styleId="FooterChar">
    <w:name w:val="Footer Char"/>
    <w:basedOn w:val="DefaultParagraphFont"/>
    <w:link w:val="Footer"/>
    <w:uiPriority w:val="99"/>
    <w:rsid w:val="00780D7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546352">
      <w:bodyDiv w:val="1"/>
      <w:marLeft w:val="0"/>
      <w:marRight w:val="0"/>
      <w:marTop w:val="0"/>
      <w:marBottom w:val="0"/>
      <w:divBdr>
        <w:top w:val="none" w:sz="0" w:space="0" w:color="auto"/>
        <w:left w:val="none" w:sz="0" w:space="0" w:color="auto"/>
        <w:bottom w:val="none" w:sz="0" w:space="0" w:color="auto"/>
        <w:right w:val="none" w:sz="0" w:space="0" w:color="auto"/>
      </w:divBdr>
    </w:div>
    <w:div w:id="264196607">
      <w:bodyDiv w:val="1"/>
      <w:marLeft w:val="0"/>
      <w:marRight w:val="0"/>
      <w:marTop w:val="0"/>
      <w:marBottom w:val="0"/>
      <w:divBdr>
        <w:top w:val="none" w:sz="0" w:space="0" w:color="auto"/>
        <w:left w:val="none" w:sz="0" w:space="0" w:color="auto"/>
        <w:bottom w:val="none" w:sz="0" w:space="0" w:color="auto"/>
        <w:right w:val="none" w:sz="0" w:space="0" w:color="auto"/>
      </w:divBdr>
    </w:div>
    <w:div w:id="441613622">
      <w:bodyDiv w:val="1"/>
      <w:marLeft w:val="0"/>
      <w:marRight w:val="0"/>
      <w:marTop w:val="0"/>
      <w:marBottom w:val="0"/>
      <w:divBdr>
        <w:top w:val="none" w:sz="0" w:space="0" w:color="auto"/>
        <w:left w:val="none" w:sz="0" w:space="0" w:color="auto"/>
        <w:bottom w:val="none" w:sz="0" w:space="0" w:color="auto"/>
        <w:right w:val="none" w:sz="0" w:space="0" w:color="auto"/>
      </w:divBdr>
    </w:div>
    <w:div w:id="448664410">
      <w:bodyDiv w:val="1"/>
      <w:marLeft w:val="0"/>
      <w:marRight w:val="0"/>
      <w:marTop w:val="0"/>
      <w:marBottom w:val="0"/>
      <w:divBdr>
        <w:top w:val="none" w:sz="0" w:space="0" w:color="auto"/>
        <w:left w:val="none" w:sz="0" w:space="0" w:color="auto"/>
        <w:bottom w:val="none" w:sz="0" w:space="0" w:color="auto"/>
        <w:right w:val="none" w:sz="0" w:space="0" w:color="auto"/>
      </w:divBdr>
    </w:div>
    <w:div w:id="659577397">
      <w:bodyDiv w:val="1"/>
      <w:marLeft w:val="0"/>
      <w:marRight w:val="0"/>
      <w:marTop w:val="0"/>
      <w:marBottom w:val="0"/>
      <w:divBdr>
        <w:top w:val="none" w:sz="0" w:space="0" w:color="auto"/>
        <w:left w:val="none" w:sz="0" w:space="0" w:color="auto"/>
        <w:bottom w:val="none" w:sz="0" w:space="0" w:color="auto"/>
        <w:right w:val="none" w:sz="0" w:space="0" w:color="auto"/>
      </w:divBdr>
    </w:div>
    <w:div w:id="844981817">
      <w:bodyDiv w:val="1"/>
      <w:marLeft w:val="0"/>
      <w:marRight w:val="0"/>
      <w:marTop w:val="0"/>
      <w:marBottom w:val="0"/>
      <w:divBdr>
        <w:top w:val="none" w:sz="0" w:space="0" w:color="auto"/>
        <w:left w:val="none" w:sz="0" w:space="0" w:color="auto"/>
        <w:bottom w:val="none" w:sz="0" w:space="0" w:color="auto"/>
        <w:right w:val="none" w:sz="0" w:space="0" w:color="auto"/>
      </w:divBdr>
    </w:div>
    <w:div w:id="915171179">
      <w:bodyDiv w:val="1"/>
      <w:marLeft w:val="0"/>
      <w:marRight w:val="0"/>
      <w:marTop w:val="0"/>
      <w:marBottom w:val="0"/>
      <w:divBdr>
        <w:top w:val="none" w:sz="0" w:space="0" w:color="auto"/>
        <w:left w:val="none" w:sz="0" w:space="0" w:color="auto"/>
        <w:bottom w:val="none" w:sz="0" w:space="0" w:color="auto"/>
        <w:right w:val="none" w:sz="0" w:space="0" w:color="auto"/>
      </w:divBdr>
    </w:div>
    <w:div w:id="941104825">
      <w:bodyDiv w:val="1"/>
      <w:marLeft w:val="0"/>
      <w:marRight w:val="0"/>
      <w:marTop w:val="0"/>
      <w:marBottom w:val="0"/>
      <w:divBdr>
        <w:top w:val="none" w:sz="0" w:space="0" w:color="auto"/>
        <w:left w:val="none" w:sz="0" w:space="0" w:color="auto"/>
        <w:bottom w:val="none" w:sz="0" w:space="0" w:color="auto"/>
        <w:right w:val="none" w:sz="0" w:space="0" w:color="auto"/>
      </w:divBdr>
    </w:div>
    <w:div w:id="1012075389">
      <w:bodyDiv w:val="1"/>
      <w:marLeft w:val="0"/>
      <w:marRight w:val="0"/>
      <w:marTop w:val="0"/>
      <w:marBottom w:val="0"/>
      <w:divBdr>
        <w:top w:val="none" w:sz="0" w:space="0" w:color="auto"/>
        <w:left w:val="none" w:sz="0" w:space="0" w:color="auto"/>
        <w:bottom w:val="none" w:sz="0" w:space="0" w:color="auto"/>
        <w:right w:val="none" w:sz="0" w:space="0" w:color="auto"/>
      </w:divBdr>
    </w:div>
    <w:div w:id="1416586634">
      <w:bodyDiv w:val="1"/>
      <w:marLeft w:val="0"/>
      <w:marRight w:val="0"/>
      <w:marTop w:val="0"/>
      <w:marBottom w:val="0"/>
      <w:divBdr>
        <w:top w:val="none" w:sz="0" w:space="0" w:color="auto"/>
        <w:left w:val="none" w:sz="0" w:space="0" w:color="auto"/>
        <w:bottom w:val="none" w:sz="0" w:space="0" w:color="auto"/>
        <w:right w:val="none" w:sz="0" w:space="0" w:color="auto"/>
      </w:divBdr>
    </w:div>
    <w:div w:id="1625115998">
      <w:bodyDiv w:val="1"/>
      <w:marLeft w:val="0"/>
      <w:marRight w:val="0"/>
      <w:marTop w:val="0"/>
      <w:marBottom w:val="0"/>
      <w:divBdr>
        <w:top w:val="none" w:sz="0" w:space="0" w:color="auto"/>
        <w:left w:val="none" w:sz="0" w:space="0" w:color="auto"/>
        <w:bottom w:val="none" w:sz="0" w:space="0" w:color="auto"/>
        <w:right w:val="none" w:sz="0" w:space="0" w:color="auto"/>
      </w:divBdr>
    </w:div>
    <w:div w:id="1844314203">
      <w:bodyDiv w:val="1"/>
      <w:marLeft w:val="0"/>
      <w:marRight w:val="0"/>
      <w:marTop w:val="0"/>
      <w:marBottom w:val="0"/>
      <w:divBdr>
        <w:top w:val="none" w:sz="0" w:space="0" w:color="auto"/>
        <w:left w:val="none" w:sz="0" w:space="0" w:color="auto"/>
        <w:bottom w:val="none" w:sz="0" w:space="0" w:color="auto"/>
        <w:right w:val="none" w:sz="0" w:space="0" w:color="auto"/>
      </w:divBdr>
    </w:div>
    <w:div w:id="1892032915">
      <w:bodyDiv w:val="1"/>
      <w:marLeft w:val="0"/>
      <w:marRight w:val="0"/>
      <w:marTop w:val="0"/>
      <w:marBottom w:val="0"/>
      <w:divBdr>
        <w:top w:val="none" w:sz="0" w:space="0" w:color="auto"/>
        <w:left w:val="none" w:sz="0" w:space="0" w:color="auto"/>
        <w:bottom w:val="none" w:sz="0" w:space="0" w:color="auto"/>
        <w:right w:val="none" w:sz="0" w:space="0" w:color="auto"/>
      </w:divBdr>
    </w:div>
    <w:div w:id="2139643921">
      <w:bodyDiv w:val="1"/>
      <w:marLeft w:val="0"/>
      <w:marRight w:val="0"/>
      <w:marTop w:val="0"/>
      <w:marBottom w:val="0"/>
      <w:divBdr>
        <w:top w:val="none" w:sz="0" w:space="0" w:color="auto"/>
        <w:left w:val="none" w:sz="0" w:space="0" w:color="auto"/>
        <w:bottom w:val="none" w:sz="0" w:space="0" w:color="auto"/>
        <w:right w:val="none" w:sz="0" w:space="0" w:color="auto"/>
      </w:divBdr>
      <w:divsChild>
        <w:div w:id="41293669">
          <w:blockQuote w:val="1"/>
          <w:marLeft w:val="288"/>
          <w:marRight w:val="288"/>
          <w:marTop w:val="120"/>
          <w:marBottom w:val="120"/>
          <w:divBdr>
            <w:top w:val="none" w:sz="0" w:space="0" w:color="auto"/>
            <w:left w:val="none" w:sz="0" w:space="0" w:color="auto"/>
            <w:bottom w:val="none" w:sz="0" w:space="0" w:color="auto"/>
            <w:right w:val="none" w:sz="0" w:space="0" w:color="auto"/>
          </w:divBdr>
        </w:div>
        <w:div w:id="1603223887">
          <w:blockQuote w:val="1"/>
          <w:marLeft w:val="288"/>
          <w:marRight w:val="288"/>
          <w:marTop w:val="120"/>
          <w:marBottom w:val="120"/>
          <w:divBdr>
            <w:top w:val="none" w:sz="0" w:space="0" w:color="auto"/>
            <w:left w:val="none" w:sz="0" w:space="0" w:color="auto"/>
            <w:bottom w:val="none" w:sz="0" w:space="0" w:color="auto"/>
            <w:right w:val="none" w:sz="0" w:space="0" w:color="auto"/>
          </w:divBdr>
        </w:div>
      </w:divsChild>
    </w:div>
    <w:div w:id="2142768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en.wikipedia.org/wiki/Theoretical_physicist" TargetMode="External"/><Relationship Id="rId18" Type="http://schemas.openxmlformats.org/officeDocument/2006/relationships/footer" Target="footer4.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en.wikipedia.org/wiki/Germans" TargetMode="Externa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footer" Target="footer1.xm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Quantum_mechanic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8" Type="http://schemas.openxmlformats.org/officeDocument/2006/relationships/hyperlink" Target="http://www.bridgetothebible.com/12%20reasons/Reason%201.htm" TargetMode="External"/><Relationship Id="rId3" Type="http://schemas.openxmlformats.org/officeDocument/2006/relationships/hyperlink" Target="http://casa.colorado.edu/~danforth/science/spiral/" TargetMode="External"/><Relationship Id="rId7" Type="http://schemas.openxmlformats.org/officeDocument/2006/relationships/hyperlink" Target="http://www.popsci.com/node/204957" TargetMode="External"/><Relationship Id="rId2" Type="http://schemas.openxmlformats.org/officeDocument/2006/relationships/hyperlink" Target="http://www.ngdc.noaa.gov/mgg/image/sedthick9.jpg" TargetMode="External"/><Relationship Id="rId1" Type="http://schemas.openxmlformats.org/officeDocument/2006/relationships/hyperlink" Target="http://globalwarmingisreal.com/2012/09/12/scientists-are-concerned-about-mysterious-ocean-salinity" TargetMode="External"/><Relationship Id="rId6" Type="http://schemas.openxmlformats.org/officeDocument/2006/relationships/hyperlink" Target="http://www.astrobio.net/news-exclusive/violent-eruptions-mercurys-past-hold-clues-formation/" TargetMode="External"/><Relationship Id="rId5" Type="http://schemas.openxmlformats.org/officeDocument/2006/relationships/hyperlink" Target="http://crev.info/2014/08/moon-still-has-hot-core/" TargetMode="External"/><Relationship Id="rId10" Type="http://schemas.openxmlformats.org/officeDocument/2006/relationships/hyperlink" Target="http://www.6000years.org/frame.php?page=dinosaurs_depictions" TargetMode="External"/><Relationship Id="rId4" Type="http://schemas.openxmlformats.org/officeDocument/2006/relationships/hyperlink" Target="http://www.science-frontiers.com/sf055/sf055p07.htm" TargetMode="External"/><Relationship Id="rId9" Type="http://schemas.openxmlformats.org/officeDocument/2006/relationships/hyperlink" Target="http://www.smithsonianmag.com/science-nature/dinosaur-shocker-1153064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AB256-1B30-40B8-86F5-3E66834D4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180</Pages>
  <Words>42818</Words>
  <Characters>244065</Characters>
  <Application>Microsoft Office Word</Application>
  <DocSecurity>0</DocSecurity>
  <Lines>2033</Lines>
  <Paragraphs>572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286311</CharactersWithSpaces>
  <SharedDoc>false</SharedDoc>
  <HLinks>
    <vt:vector size="516" baseType="variant">
      <vt:variant>
        <vt:i4>6488068</vt:i4>
      </vt:variant>
      <vt:variant>
        <vt:i4>477</vt:i4>
      </vt:variant>
      <vt:variant>
        <vt:i4>0</vt:i4>
      </vt:variant>
      <vt:variant>
        <vt:i4>5</vt:i4>
      </vt:variant>
      <vt:variant>
        <vt:lpwstr>http://en.wikipedia.org/wiki/Quantum_mechanics</vt:lpwstr>
      </vt:variant>
      <vt:variant>
        <vt:lpwstr/>
      </vt:variant>
      <vt:variant>
        <vt:i4>7995403</vt:i4>
      </vt:variant>
      <vt:variant>
        <vt:i4>474</vt:i4>
      </vt:variant>
      <vt:variant>
        <vt:i4>0</vt:i4>
      </vt:variant>
      <vt:variant>
        <vt:i4>5</vt:i4>
      </vt:variant>
      <vt:variant>
        <vt:lpwstr>http://en.wikipedia.org/wiki/Theoretical_physicist</vt:lpwstr>
      </vt:variant>
      <vt:variant>
        <vt:lpwstr/>
      </vt:variant>
      <vt:variant>
        <vt:i4>1572947</vt:i4>
      </vt:variant>
      <vt:variant>
        <vt:i4>471</vt:i4>
      </vt:variant>
      <vt:variant>
        <vt:i4>0</vt:i4>
      </vt:variant>
      <vt:variant>
        <vt:i4>5</vt:i4>
      </vt:variant>
      <vt:variant>
        <vt:lpwstr>http://en.wikipedia.org/wiki/Germans</vt:lpwstr>
      </vt:variant>
      <vt:variant>
        <vt:lpwstr/>
      </vt:variant>
      <vt:variant>
        <vt:i4>1245197</vt:i4>
      </vt:variant>
      <vt:variant>
        <vt:i4>464</vt:i4>
      </vt:variant>
      <vt:variant>
        <vt:i4>0</vt:i4>
      </vt:variant>
      <vt:variant>
        <vt:i4>5</vt:i4>
      </vt:variant>
      <vt:variant>
        <vt:lpwstr/>
      </vt:variant>
      <vt:variant>
        <vt:lpwstr>_Toc415684773</vt:lpwstr>
      </vt:variant>
      <vt:variant>
        <vt:i4>1245196</vt:i4>
      </vt:variant>
      <vt:variant>
        <vt:i4>458</vt:i4>
      </vt:variant>
      <vt:variant>
        <vt:i4>0</vt:i4>
      </vt:variant>
      <vt:variant>
        <vt:i4>5</vt:i4>
      </vt:variant>
      <vt:variant>
        <vt:lpwstr/>
      </vt:variant>
      <vt:variant>
        <vt:lpwstr>_Toc415684772</vt:lpwstr>
      </vt:variant>
      <vt:variant>
        <vt:i4>1245199</vt:i4>
      </vt:variant>
      <vt:variant>
        <vt:i4>452</vt:i4>
      </vt:variant>
      <vt:variant>
        <vt:i4>0</vt:i4>
      </vt:variant>
      <vt:variant>
        <vt:i4>5</vt:i4>
      </vt:variant>
      <vt:variant>
        <vt:lpwstr/>
      </vt:variant>
      <vt:variant>
        <vt:lpwstr>_Toc415684771</vt:lpwstr>
      </vt:variant>
      <vt:variant>
        <vt:i4>1245198</vt:i4>
      </vt:variant>
      <vt:variant>
        <vt:i4>446</vt:i4>
      </vt:variant>
      <vt:variant>
        <vt:i4>0</vt:i4>
      </vt:variant>
      <vt:variant>
        <vt:i4>5</vt:i4>
      </vt:variant>
      <vt:variant>
        <vt:lpwstr/>
      </vt:variant>
      <vt:variant>
        <vt:lpwstr>_Toc415684770</vt:lpwstr>
      </vt:variant>
      <vt:variant>
        <vt:i4>1179655</vt:i4>
      </vt:variant>
      <vt:variant>
        <vt:i4>440</vt:i4>
      </vt:variant>
      <vt:variant>
        <vt:i4>0</vt:i4>
      </vt:variant>
      <vt:variant>
        <vt:i4>5</vt:i4>
      </vt:variant>
      <vt:variant>
        <vt:lpwstr/>
      </vt:variant>
      <vt:variant>
        <vt:lpwstr>_Toc415684769</vt:lpwstr>
      </vt:variant>
      <vt:variant>
        <vt:i4>1179654</vt:i4>
      </vt:variant>
      <vt:variant>
        <vt:i4>434</vt:i4>
      </vt:variant>
      <vt:variant>
        <vt:i4>0</vt:i4>
      </vt:variant>
      <vt:variant>
        <vt:i4>5</vt:i4>
      </vt:variant>
      <vt:variant>
        <vt:lpwstr/>
      </vt:variant>
      <vt:variant>
        <vt:lpwstr>_Toc415684768</vt:lpwstr>
      </vt:variant>
      <vt:variant>
        <vt:i4>1179657</vt:i4>
      </vt:variant>
      <vt:variant>
        <vt:i4>428</vt:i4>
      </vt:variant>
      <vt:variant>
        <vt:i4>0</vt:i4>
      </vt:variant>
      <vt:variant>
        <vt:i4>5</vt:i4>
      </vt:variant>
      <vt:variant>
        <vt:lpwstr/>
      </vt:variant>
      <vt:variant>
        <vt:lpwstr>_Toc415684767</vt:lpwstr>
      </vt:variant>
      <vt:variant>
        <vt:i4>1179656</vt:i4>
      </vt:variant>
      <vt:variant>
        <vt:i4>422</vt:i4>
      </vt:variant>
      <vt:variant>
        <vt:i4>0</vt:i4>
      </vt:variant>
      <vt:variant>
        <vt:i4>5</vt:i4>
      </vt:variant>
      <vt:variant>
        <vt:lpwstr/>
      </vt:variant>
      <vt:variant>
        <vt:lpwstr>_Toc415684766</vt:lpwstr>
      </vt:variant>
      <vt:variant>
        <vt:i4>1179659</vt:i4>
      </vt:variant>
      <vt:variant>
        <vt:i4>416</vt:i4>
      </vt:variant>
      <vt:variant>
        <vt:i4>0</vt:i4>
      </vt:variant>
      <vt:variant>
        <vt:i4>5</vt:i4>
      </vt:variant>
      <vt:variant>
        <vt:lpwstr/>
      </vt:variant>
      <vt:variant>
        <vt:lpwstr>_Toc415684765</vt:lpwstr>
      </vt:variant>
      <vt:variant>
        <vt:i4>1179658</vt:i4>
      </vt:variant>
      <vt:variant>
        <vt:i4>410</vt:i4>
      </vt:variant>
      <vt:variant>
        <vt:i4>0</vt:i4>
      </vt:variant>
      <vt:variant>
        <vt:i4>5</vt:i4>
      </vt:variant>
      <vt:variant>
        <vt:lpwstr/>
      </vt:variant>
      <vt:variant>
        <vt:lpwstr>_Toc415684764</vt:lpwstr>
      </vt:variant>
      <vt:variant>
        <vt:i4>1179661</vt:i4>
      </vt:variant>
      <vt:variant>
        <vt:i4>404</vt:i4>
      </vt:variant>
      <vt:variant>
        <vt:i4>0</vt:i4>
      </vt:variant>
      <vt:variant>
        <vt:i4>5</vt:i4>
      </vt:variant>
      <vt:variant>
        <vt:lpwstr/>
      </vt:variant>
      <vt:variant>
        <vt:lpwstr>_Toc415684763</vt:lpwstr>
      </vt:variant>
      <vt:variant>
        <vt:i4>1179660</vt:i4>
      </vt:variant>
      <vt:variant>
        <vt:i4>398</vt:i4>
      </vt:variant>
      <vt:variant>
        <vt:i4>0</vt:i4>
      </vt:variant>
      <vt:variant>
        <vt:i4>5</vt:i4>
      </vt:variant>
      <vt:variant>
        <vt:lpwstr/>
      </vt:variant>
      <vt:variant>
        <vt:lpwstr>_Toc415684762</vt:lpwstr>
      </vt:variant>
      <vt:variant>
        <vt:i4>1179663</vt:i4>
      </vt:variant>
      <vt:variant>
        <vt:i4>392</vt:i4>
      </vt:variant>
      <vt:variant>
        <vt:i4>0</vt:i4>
      </vt:variant>
      <vt:variant>
        <vt:i4>5</vt:i4>
      </vt:variant>
      <vt:variant>
        <vt:lpwstr/>
      </vt:variant>
      <vt:variant>
        <vt:lpwstr>_Toc415684761</vt:lpwstr>
      </vt:variant>
      <vt:variant>
        <vt:i4>1179662</vt:i4>
      </vt:variant>
      <vt:variant>
        <vt:i4>386</vt:i4>
      </vt:variant>
      <vt:variant>
        <vt:i4>0</vt:i4>
      </vt:variant>
      <vt:variant>
        <vt:i4>5</vt:i4>
      </vt:variant>
      <vt:variant>
        <vt:lpwstr/>
      </vt:variant>
      <vt:variant>
        <vt:lpwstr>_Toc415684760</vt:lpwstr>
      </vt:variant>
      <vt:variant>
        <vt:i4>1114119</vt:i4>
      </vt:variant>
      <vt:variant>
        <vt:i4>380</vt:i4>
      </vt:variant>
      <vt:variant>
        <vt:i4>0</vt:i4>
      </vt:variant>
      <vt:variant>
        <vt:i4>5</vt:i4>
      </vt:variant>
      <vt:variant>
        <vt:lpwstr/>
      </vt:variant>
      <vt:variant>
        <vt:lpwstr>_Toc415684759</vt:lpwstr>
      </vt:variant>
      <vt:variant>
        <vt:i4>1114118</vt:i4>
      </vt:variant>
      <vt:variant>
        <vt:i4>374</vt:i4>
      </vt:variant>
      <vt:variant>
        <vt:i4>0</vt:i4>
      </vt:variant>
      <vt:variant>
        <vt:i4>5</vt:i4>
      </vt:variant>
      <vt:variant>
        <vt:lpwstr/>
      </vt:variant>
      <vt:variant>
        <vt:lpwstr>_Toc415684758</vt:lpwstr>
      </vt:variant>
      <vt:variant>
        <vt:i4>1114121</vt:i4>
      </vt:variant>
      <vt:variant>
        <vt:i4>368</vt:i4>
      </vt:variant>
      <vt:variant>
        <vt:i4>0</vt:i4>
      </vt:variant>
      <vt:variant>
        <vt:i4>5</vt:i4>
      </vt:variant>
      <vt:variant>
        <vt:lpwstr/>
      </vt:variant>
      <vt:variant>
        <vt:lpwstr>_Toc415684757</vt:lpwstr>
      </vt:variant>
      <vt:variant>
        <vt:i4>1114120</vt:i4>
      </vt:variant>
      <vt:variant>
        <vt:i4>362</vt:i4>
      </vt:variant>
      <vt:variant>
        <vt:i4>0</vt:i4>
      </vt:variant>
      <vt:variant>
        <vt:i4>5</vt:i4>
      </vt:variant>
      <vt:variant>
        <vt:lpwstr/>
      </vt:variant>
      <vt:variant>
        <vt:lpwstr>_Toc415684756</vt:lpwstr>
      </vt:variant>
      <vt:variant>
        <vt:i4>1114123</vt:i4>
      </vt:variant>
      <vt:variant>
        <vt:i4>356</vt:i4>
      </vt:variant>
      <vt:variant>
        <vt:i4>0</vt:i4>
      </vt:variant>
      <vt:variant>
        <vt:i4>5</vt:i4>
      </vt:variant>
      <vt:variant>
        <vt:lpwstr/>
      </vt:variant>
      <vt:variant>
        <vt:lpwstr>_Toc415684755</vt:lpwstr>
      </vt:variant>
      <vt:variant>
        <vt:i4>1114122</vt:i4>
      </vt:variant>
      <vt:variant>
        <vt:i4>350</vt:i4>
      </vt:variant>
      <vt:variant>
        <vt:i4>0</vt:i4>
      </vt:variant>
      <vt:variant>
        <vt:i4>5</vt:i4>
      </vt:variant>
      <vt:variant>
        <vt:lpwstr/>
      </vt:variant>
      <vt:variant>
        <vt:lpwstr>_Toc415684754</vt:lpwstr>
      </vt:variant>
      <vt:variant>
        <vt:i4>1114125</vt:i4>
      </vt:variant>
      <vt:variant>
        <vt:i4>344</vt:i4>
      </vt:variant>
      <vt:variant>
        <vt:i4>0</vt:i4>
      </vt:variant>
      <vt:variant>
        <vt:i4>5</vt:i4>
      </vt:variant>
      <vt:variant>
        <vt:lpwstr/>
      </vt:variant>
      <vt:variant>
        <vt:lpwstr>_Toc415684753</vt:lpwstr>
      </vt:variant>
      <vt:variant>
        <vt:i4>1114124</vt:i4>
      </vt:variant>
      <vt:variant>
        <vt:i4>338</vt:i4>
      </vt:variant>
      <vt:variant>
        <vt:i4>0</vt:i4>
      </vt:variant>
      <vt:variant>
        <vt:i4>5</vt:i4>
      </vt:variant>
      <vt:variant>
        <vt:lpwstr/>
      </vt:variant>
      <vt:variant>
        <vt:lpwstr>_Toc415684752</vt:lpwstr>
      </vt:variant>
      <vt:variant>
        <vt:i4>1114127</vt:i4>
      </vt:variant>
      <vt:variant>
        <vt:i4>332</vt:i4>
      </vt:variant>
      <vt:variant>
        <vt:i4>0</vt:i4>
      </vt:variant>
      <vt:variant>
        <vt:i4>5</vt:i4>
      </vt:variant>
      <vt:variant>
        <vt:lpwstr/>
      </vt:variant>
      <vt:variant>
        <vt:lpwstr>_Toc415684751</vt:lpwstr>
      </vt:variant>
      <vt:variant>
        <vt:i4>1114126</vt:i4>
      </vt:variant>
      <vt:variant>
        <vt:i4>326</vt:i4>
      </vt:variant>
      <vt:variant>
        <vt:i4>0</vt:i4>
      </vt:variant>
      <vt:variant>
        <vt:i4>5</vt:i4>
      </vt:variant>
      <vt:variant>
        <vt:lpwstr/>
      </vt:variant>
      <vt:variant>
        <vt:lpwstr>_Toc415684750</vt:lpwstr>
      </vt:variant>
      <vt:variant>
        <vt:i4>1048583</vt:i4>
      </vt:variant>
      <vt:variant>
        <vt:i4>320</vt:i4>
      </vt:variant>
      <vt:variant>
        <vt:i4>0</vt:i4>
      </vt:variant>
      <vt:variant>
        <vt:i4>5</vt:i4>
      </vt:variant>
      <vt:variant>
        <vt:lpwstr/>
      </vt:variant>
      <vt:variant>
        <vt:lpwstr>_Toc415684749</vt:lpwstr>
      </vt:variant>
      <vt:variant>
        <vt:i4>1048582</vt:i4>
      </vt:variant>
      <vt:variant>
        <vt:i4>314</vt:i4>
      </vt:variant>
      <vt:variant>
        <vt:i4>0</vt:i4>
      </vt:variant>
      <vt:variant>
        <vt:i4>5</vt:i4>
      </vt:variant>
      <vt:variant>
        <vt:lpwstr/>
      </vt:variant>
      <vt:variant>
        <vt:lpwstr>_Toc415684748</vt:lpwstr>
      </vt:variant>
      <vt:variant>
        <vt:i4>1048585</vt:i4>
      </vt:variant>
      <vt:variant>
        <vt:i4>308</vt:i4>
      </vt:variant>
      <vt:variant>
        <vt:i4>0</vt:i4>
      </vt:variant>
      <vt:variant>
        <vt:i4>5</vt:i4>
      </vt:variant>
      <vt:variant>
        <vt:lpwstr/>
      </vt:variant>
      <vt:variant>
        <vt:lpwstr>_Toc415684747</vt:lpwstr>
      </vt:variant>
      <vt:variant>
        <vt:i4>1048584</vt:i4>
      </vt:variant>
      <vt:variant>
        <vt:i4>302</vt:i4>
      </vt:variant>
      <vt:variant>
        <vt:i4>0</vt:i4>
      </vt:variant>
      <vt:variant>
        <vt:i4>5</vt:i4>
      </vt:variant>
      <vt:variant>
        <vt:lpwstr/>
      </vt:variant>
      <vt:variant>
        <vt:lpwstr>_Toc415684746</vt:lpwstr>
      </vt:variant>
      <vt:variant>
        <vt:i4>1048587</vt:i4>
      </vt:variant>
      <vt:variant>
        <vt:i4>296</vt:i4>
      </vt:variant>
      <vt:variant>
        <vt:i4>0</vt:i4>
      </vt:variant>
      <vt:variant>
        <vt:i4>5</vt:i4>
      </vt:variant>
      <vt:variant>
        <vt:lpwstr/>
      </vt:variant>
      <vt:variant>
        <vt:lpwstr>_Toc415684745</vt:lpwstr>
      </vt:variant>
      <vt:variant>
        <vt:i4>1048586</vt:i4>
      </vt:variant>
      <vt:variant>
        <vt:i4>290</vt:i4>
      </vt:variant>
      <vt:variant>
        <vt:i4>0</vt:i4>
      </vt:variant>
      <vt:variant>
        <vt:i4>5</vt:i4>
      </vt:variant>
      <vt:variant>
        <vt:lpwstr/>
      </vt:variant>
      <vt:variant>
        <vt:lpwstr>_Toc415684744</vt:lpwstr>
      </vt:variant>
      <vt:variant>
        <vt:i4>1048589</vt:i4>
      </vt:variant>
      <vt:variant>
        <vt:i4>284</vt:i4>
      </vt:variant>
      <vt:variant>
        <vt:i4>0</vt:i4>
      </vt:variant>
      <vt:variant>
        <vt:i4>5</vt:i4>
      </vt:variant>
      <vt:variant>
        <vt:lpwstr/>
      </vt:variant>
      <vt:variant>
        <vt:lpwstr>_Toc415684743</vt:lpwstr>
      </vt:variant>
      <vt:variant>
        <vt:i4>1048588</vt:i4>
      </vt:variant>
      <vt:variant>
        <vt:i4>278</vt:i4>
      </vt:variant>
      <vt:variant>
        <vt:i4>0</vt:i4>
      </vt:variant>
      <vt:variant>
        <vt:i4>5</vt:i4>
      </vt:variant>
      <vt:variant>
        <vt:lpwstr/>
      </vt:variant>
      <vt:variant>
        <vt:lpwstr>_Toc415684742</vt:lpwstr>
      </vt:variant>
      <vt:variant>
        <vt:i4>1048591</vt:i4>
      </vt:variant>
      <vt:variant>
        <vt:i4>272</vt:i4>
      </vt:variant>
      <vt:variant>
        <vt:i4>0</vt:i4>
      </vt:variant>
      <vt:variant>
        <vt:i4>5</vt:i4>
      </vt:variant>
      <vt:variant>
        <vt:lpwstr/>
      </vt:variant>
      <vt:variant>
        <vt:lpwstr>_Toc415684741</vt:lpwstr>
      </vt:variant>
      <vt:variant>
        <vt:i4>1048590</vt:i4>
      </vt:variant>
      <vt:variant>
        <vt:i4>266</vt:i4>
      </vt:variant>
      <vt:variant>
        <vt:i4>0</vt:i4>
      </vt:variant>
      <vt:variant>
        <vt:i4>5</vt:i4>
      </vt:variant>
      <vt:variant>
        <vt:lpwstr/>
      </vt:variant>
      <vt:variant>
        <vt:lpwstr>_Toc415684740</vt:lpwstr>
      </vt:variant>
      <vt:variant>
        <vt:i4>1507335</vt:i4>
      </vt:variant>
      <vt:variant>
        <vt:i4>260</vt:i4>
      </vt:variant>
      <vt:variant>
        <vt:i4>0</vt:i4>
      </vt:variant>
      <vt:variant>
        <vt:i4>5</vt:i4>
      </vt:variant>
      <vt:variant>
        <vt:lpwstr/>
      </vt:variant>
      <vt:variant>
        <vt:lpwstr>_Toc415684739</vt:lpwstr>
      </vt:variant>
      <vt:variant>
        <vt:i4>1507334</vt:i4>
      </vt:variant>
      <vt:variant>
        <vt:i4>254</vt:i4>
      </vt:variant>
      <vt:variant>
        <vt:i4>0</vt:i4>
      </vt:variant>
      <vt:variant>
        <vt:i4>5</vt:i4>
      </vt:variant>
      <vt:variant>
        <vt:lpwstr/>
      </vt:variant>
      <vt:variant>
        <vt:lpwstr>_Toc415684738</vt:lpwstr>
      </vt:variant>
      <vt:variant>
        <vt:i4>1507337</vt:i4>
      </vt:variant>
      <vt:variant>
        <vt:i4>248</vt:i4>
      </vt:variant>
      <vt:variant>
        <vt:i4>0</vt:i4>
      </vt:variant>
      <vt:variant>
        <vt:i4>5</vt:i4>
      </vt:variant>
      <vt:variant>
        <vt:lpwstr/>
      </vt:variant>
      <vt:variant>
        <vt:lpwstr>_Toc415684737</vt:lpwstr>
      </vt:variant>
      <vt:variant>
        <vt:i4>1507336</vt:i4>
      </vt:variant>
      <vt:variant>
        <vt:i4>242</vt:i4>
      </vt:variant>
      <vt:variant>
        <vt:i4>0</vt:i4>
      </vt:variant>
      <vt:variant>
        <vt:i4>5</vt:i4>
      </vt:variant>
      <vt:variant>
        <vt:lpwstr/>
      </vt:variant>
      <vt:variant>
        <vt:lpwstr>_Toc415684736</vt:lpwstr>
      </vt:variant>
      <vt:variant>
        <vt:i4>1507339</vt:i4>
      </vt:variant>
      <vt:variant>
        <vt:i4>236</vt:i4>
      </vt:variant>
      <vt:variant>
        <vt:i4>0</vt:i4>
      </vt:variant>
      <vt:variant>
        <vt:i4>5</vt:i4>
      </vt:variant>
      <vt:variant>
        <vt:lpwstr/>
      </vt:variant>
      <vt:variant>
        <vt:lpwstr>_Toc415684735</vt:lpwstr>
      </vt:variant>
      <vt:variant>
        <vt:i4>1507338</vt:i4>
      </vt:variant>
      <vt:variant>
        <vt:i4>230</vt:i4>
      </vt:variant>
      <vt:variant>
        <vt:i4>0</vt:i4>
      </vt:variant>
      <vt:variant>
        <vt:i4>5</vt:i4>
      </vt:variant>
      <vt:variant>
        <vt:lpwstr/>
      </vt:variant>
      <vt:variant>
        <vt:lpwstr>_Toc415684734</vt:lpwstr>
      </vt:variant>
      <vt:variant>
        <vt:i4>1507341</vt:i4>
      </vt:variant>
      <vt:variant>
        <vt:i4>224</vt:i4>
      </vt:variant>
      <vt:variant>
        <vt:i4>0</vt:i4>
      </vt:variant>
      <vt:variant>
        <vt:i4>5</vt:i4>
      </vt:variant>
      <vt:variant>
        <vt:lpwstr/>
      </vt:variant>
      <vt:variant>
        <vt:lpwstr>_Toc415684733</vt:lpwstr>
      </vt:variant>
      <vt:variant>
        <vt:i4>1507340</vt:i4>
      </vt:variant>
      <vt:variant>
        <vt:i4>218</vt:i4>
      </vt:variant>
      <vt:variant>
        <vt:i4>0</vt:i4>
      </vt:variant>
      <vt:variant>
        <vt:i4>5</vt:i4>
      </vt:variant>
      <vt:variant>
        <vt:lpwstr/>
      </vt:variant>
      <vt:variant>
        <vt:lpwstr>_Toc415684732</vt:lpwstr>
      </vt:variant>
      <vt:variant>
        <vt:i4>1507343</vt:i4>
      </vt:variant>
      <vt:variant>
        <vt:i4>212</vt:i4>
      </vt:variant>
      <vt:variant>
        <vt:i4>0</vt:i4>
      </vt:variant>
      <vt:variant>
        <vt:i4>5</vt:i4>
      </vt:variant>
      <vt:variant>
        <vt:lpwstr/>
      </vt:variant>
      <vt:variant>
        <vt:lpwstr>_Toc415684731</vt:lpwstr>
      </vt:variant>
      <vt:variant>
        <vt:i4>1507342</vt:i4>
      </vt:variant>
      <vt:variant>
        <vt:i4>206</vt:i4>
      </vt:variant>
      <vt:variant>
        <vt:i4>0</vt:i4>
      </vt:variant>
      <vt:variant>
        <vt:i4>5</vt:i4>
      </vt:variant>
      <vt:variant>
        <vt:lpwstr/>
      </vt:variant>
      <vt:variant>
        <vt:lpwstr>_Toc415684730</vt:lpwstr>
      </vt:variant>
      <vt:variant>
        <vt:i4>1441799</vt:i4>
      </vt:variant>
      <vt:variant>
        <vt:i4>200</vt:i4>
      </vt:variant>
      <vt:variant>
        <vt:i4>0</vt:i4>
      </vt:variant>
      <vt:variant>
        <vt:i4>5</vt:i4>
      </vt:variant>
      <vt:variant>
        <vt:lpwstr/>
      </vt:variant>
      <vt:variant>
        <vt:lpwstr>_Toc415684729</vt:lpwstr>
      </vt:variant>
      <vt:variant>
        <vt:i4>1441798</vt:i4>
      </vt:variant>
      <vt:variant>
        <vt:i4>194</vt:i4>
      </vt:variant>
      <vt:variant>
        <vt:i4>0</vt:i4>
      </vt:variant>
      <vt:variant>
        <vt:i4>5</vt:i4>
      </vt:variant>
      <vt:variant>
        <vt:lpwstr/>
      </vt:variant>
      <vt:variant>
        <vt:lpwstr>_Toc415684728</vt:lpwstr>
      </vt:variant>
      <vt:variant>
        <vt:i4>1441801</vt:i4>
      </vt:variant>
      <vt:variant>
        <vt:i4>188</vt:i4>
      </vt:variant>
      <vt:variant>
        <vt:i4>0</vt:i4>
      </vt:variant>
      <vt:variant>
        <vt:i4>5</vt:i4>
      </vt:variant>
      <vt:variant>
        <vt:lpwstr/>
      </vt:variant>
      <vt:variant>
        <vt:lpwstr>_Toc415684727</vt:lpwstr>
      </vt:variant>
      <vt:variant>
        <vt:i4>1441800</vt:i4>
      </vt:variant>
      <vt:variant>
        <vt:i4>182</vt:i4>
      </vt:variant>
      <vt:variant>
        <vt:i4>0</vt:i4>
      </vt:variant>
      <vt:variant>
        <vt:i4>5</vt:i4>
      </vt:variant>
      <vt:variant>
        <vt:lpwstr/>
      </vt:variant>
      <vt:variant>
        <vt:lpwstr>_Toc415684726</vt:lpwstr>
      </vt:variant>
      <vt:variant>
        <vt:i4>1441803</vt:i4>
      </vt:variant>
      <vt:variant>
        <vt:i4>176</vt:i4>
      </vt:variant>
      <vt:variant>
        <vt:i4>0</vt:i4>
      </vt:variant>
      <vt:variant>
        <vt:i4>5</vt:i4>
      </vt:variant>
      <vt:variant>
        <vt:lpwstr/>
      </vt:variant>
      <vt:variant>
        <vt:lpwstr>_Toc415684725</vt:lpwstr>
      </vt:variant>
      <vt:variant>
        <vt:i4>1441802</vt:i4>
      </vt:variant>
      <vt:variant>
        <vt:i4>170</vt:i4>
      </vt:variant>
      <vt:variant>
        <vt:i4>0</vt:i4>
      </vt:variant>
      <vt:variant>
        <vt:i4>5</vt:i4>
      </vt:variant>
      <vt:variant>
        <vt:lpwstr/>
      </vt:variant>
      <vt:variant>
        <vt:lpwstr>_Toc415684724</vt:lpwstr>
      </vt:variant>
      <vt:variant>
        <vt:i4>1441805</vt:i4>
      </vt:variant>
      <vt:variant>
        <vt:i4>164</vt:i4>
      </vt:variant>
      <vt:variant>
        <vt:i4>0</vt:i4>
      </vt:variant>
      <vt:variant>
        <vt:i4>5</vt:i4>
      </vt:variant>
      <vt:variant>
        <vt:lpwstr/>
      </vt:variant>
      <vt:variant>
        <vt:lpwstr>_Toc415684723</vt:lpwstr>
      </vt:variant>
      <vt:variant>
        <vt:i4>1441804</vt:i4>
      </vt:variant>
      <vt:variant>
        <vt:i4>158</vt:i4>
      </vt:variant>
      <vt:variant>
        <vt:i4>0</vt:i4>
      </vt:variant>
      <vt:variant>
        <vt:i4>5</vt:i4>
      </vt:variant>
      <vt:variant>
        <vt:lpwstr/>
      </vt:variant>
      <vt:variant>
        <vt:lpwstr>_Toc415684722</vt:lpwstr>
      </vt:variant>
      <vt:variant>
        <vt:i4>1441807</vt:i4>
      </vt:variant>
      <vt:variant>
        <vt:i4>152</vt:i4>
      </vt:variant>
      <vt:variant>
        <vt:i4>0</vt:i4>
      </vt:variant>
      <vt:variant>
        <vt:i4>5</vt:i4>
      </vt:variant>
      <vt:variant>
        <vt:lpwstr/>
      </vt:variant>
      <vt:variant>
        <vt:lpwstr>_Toc415684721</vt:lpwstr>
      </vt:variant>
      <vt:variant>
        <vt:i4>1441806</vt:i4>
      </vt:variant>
      <vt:variant>
        <vt:i4>146</vt:i4>
      </vt:variant>
      <vt:variant>
        <vt:i4>0</vt:i4>
      </vt:variant>
      <vt:variant>
        <vt:i4>5</vt:i4>
      </vt:variant>
      <vt:variant>
        <vt:lpwstr/>
      </vt:variant>
      <vt:variant>
        <vt:lpwstr>_Toc415684720</vt:lpwstr>
      </vt:variant>
      <vt:variant>
        <vt:i4>1376263</vt:i4>
      </vt:variant>
      <vt:variant>
        <vt:i4>140</vt:i4>
      </vt:variant>
      <vt:variant>
        <vt:i4>0</vt:i4>
      </vt:variant>
      <vt:variant>
        <vt:i4>5</vt:i4>
      </vt:variant>
      <vt:variant>
        <vt:lpwstr/>
      </vt:variant>
      <vt:variant>
        <vt:lpwstr>_Toc415684719</vt:lpwstr>
      </vt:variant>
      <vt:variant>
        <vt:i4>1376262</vt:i4>
      </vt:variant>
      <vt:variant>
        <vt:i4>134</vt:i4>
      </vt:variant>
      <vt:variant>
        <vt:i4>0</vt:i4>
      </vt:variant>
      <vt:variant>
        <vt:i4>5</vt:i4>
      </vt:variant>
      <vt:variant>
        <vt:lpwstr/>
      </vt:variant>
      <vt:variant>
        <vt:lpwstr>_Toc415684718</vt:lpwstr>
      </vt:variant>
      <vt:variant>
        <vt:i4>1376265</vt:i4>
      </vt:variant>
      <vt:variant>
        <vt:i4>128</vt:i4>
      </vt:variant>
      <vt:variant>
        <vt:i4>0</vt:i4>
      </vt:variant>
      <vt:variant>
        <vt:i4>5</vt:i4>
      </vt:variant>
      <vt:variant>
        <vt:lpwstr/>
      </vt:variant>
      <vt:variant>
        <vt:lpwstr>_Toc415684717</vt:lpwstr>
      </vt:variant>
      <vt:variant>
        <vt:i4>1376264</vt:i4>
      </vt:variant>
      <vt:variant>
        <vt:i4>122</vt:i4>
      </vt:variant>
      <vt:variant>
        <vt:i4>0</vt:i4>
      </vt:variant>
      <vt:variant>
        <vt:i4>5</vt:i4>
      </vt:variant>
      <vt:variant>
        <vt:lpwstr/>
      </vt:variant>
      <vt:variant>
        <vt:lpwstr>_Toc415684716</vt:lpwstr>
      </vt:variant>
      <vt:variant>
        <vt:i4>1376267</vt:i4>
      </vt:variant>
      <vt:variant>
        <vt:i4>116</vt:i4>
      </vt:variant>
      <vt:variant>
        <vt:i4>0</vt:i4>
      </vt:variant>
      <vt:variant>
        <vt:i4>5</vt:i4>
      </vt:variant>
      <vt:variant>
        <vt:lpwstr/>
      </vt:variant>
      <vt:variant>
        <vt:lpwstr>_Toc415684715</vt:lpwstr>
      </vt:variant>
      <vt:variant>
        <vt:i4>1376266</vt:i4>
      </vt:variant>
      <vt:variant>
        <vt:i4>110</vt:i4>
      </vt:variant>
      <vt:variant>
        <vt:i4>0</vt:i4>
      </vt:variant>
      <vt:variant>
        <vt:i4>5</vt:i4>
      </vt:variant>
      <vt:variant>
        <vt:lpwstr/>
      </vt:variant>
      <vt:variant>
        <vt:lpwstr>_Toc415684714</vt:lpwstr>
      </vt:variant>
      <vt:variant>
        <vt:i4>1376269</vt:i4>
      </vt:variant>
      <vt:variant>
        <vt:i4>104</vt:i4>
      </vt:variant>
      <vt:variant>
        <vt:i4>0</vt:i4>
      </vt:variant>
      <vt:variant>
        <vt:i4>5</vt:i4>
      </vt:variant>
      <vt:variant>
        <vt:lpwstr/>
      </vt:variant>
      <vt:variant>
        <vt:lpwstr>_Toc415684713</vt:lpwstr>
      </vt:variant>
      <vt:variant>
        <vt:i4>1376268</vt:i4>
      </vt:variant>
      <vt:variant>
        <vt:i4>98</vt:i4>
      </vt:variant>
      <vt:variant>
        <vt:i4>0</vt:i4>
      </vt:variant>
      <vt:variant>
        <vt:i4>5</vt:i4>
      </vt:variant>
      <vt:variant>
        <vt:lpwstr/>
      </vt:variant>
      <vt:variant>
        <vt:lpwstr>_Toc415684712</vt:lpwstr>
      </vt:variant>
      <vt:variant>
        <vt:i4>1376271</vt:i4>
      </vt:variant>
      <vt:variant>
        <vt:i4>92</vt:i4>
      </vt:variant>
      <vt:variant>
        <vt:i4>0</vt:i4>
      </vt:variant>
      <vt:variant>
        <vt:i4>5</vt:i4>
      </vt:variant>
      <vt:variant>
        <vt:lpwstr/>
      </vt:variant>
      <vt:variant>
        <vt:lpwstr>_Toc415684711</vt:lpwstr>
      </vt:variant>
      <vt:variant>
        <vt:i4>1376270</vt:i4>
      </vt:variant>
      <vt:variant>
        <vt:i4>86</vt:i4>
      </vt:variant>
      <vt:variant>
        <vt:i4>0</vt:i4>
      </vt:variant>
      <vt:variant>
        <vt:i4>5</vt:i4>
      </vt:variant>
      <vt:variant>
        <vt:lpwstr/>
      </vt:variant>
      <vt:variant>
        <vt:lpwstr>_Toc415684710</vt:lpwstr>
      </vt:variant>
      <vt:variant>
        <vt:i4>1310727</vt:i4>
      </vt:variant>
      <vt:variant>
        <vt:i4>80</vt:i4>
      </vt:variant>
      <vt:variant>
        <vt:i4>0</vt:i4>
      </vt:variant>
      <vt:variant>
        <vt:i4>5</vt:i4>
      </vt:variant>
      <vt:variant>
        <vt:lpwstr/>
      </vt:variant>
      <vt:variant>
        <vt:lpwstr>_Toc415684709</vt:lpwstr>
      </vt:variant>
      <vt:variant>
        <vt:i4>1310726</vt:i4>
      </vt:variant>
      <vt:variant>
        <vt:i4>74</vt:i4>
      </vt:variant>
      <vt:variant>
        <vt:i4>0</vt:i4>
      </vt:variant>
      <vt:variant>
        <vt:i4>5</vt:i4>
      </vt:variant>
      <vt:variant>
        <vt:lpwstr/>
      </vt:variant>
      <vt:variant>
        <vt:lpwstr>_Toc415684708</vt:lpwstr>
      </vt:variant>
      <vt:variant>
        <vt:i4>1310729</vt:i4>
      </vt:variant>
      <vt:variant>
        <vt:i4>68</vt:i4>
      </vt:variant>
      <vt:variant>
        <vt:i4>0</vt:i4>
      </vt:variant>
      <vt:variant>
        <vt:i4>5</vt:i4>
      </vt:variant>
      <vt:variant>
        <vt:lpwstr/>
      </vt:variant>
      <vt:variant>
        <vt:lpwstr>_Toc415684707</vt:lpwstr>
      </vt:variant>
      <vt:variant>
        <vt:i4>1310728</vt:i4>
      </vt:variant>
      <vt:variant>
        <vt:i4>62</vt:i4>
      </vt:variant>
      <vt:variant>
        <vt:i4>0</vt:i4>
      </vt:variant>
      <vt:variant>
        <vt:i4>5</vt:i4>
      </vt:variant>
      <vt:variant>
        <vt:lpwstr/>
      </vt:variant>
      <vt:variant>
        <vt:lpwstr>_Toc415684706</vt:lpwstr>
      </vt:variant>
      <vt:variant>
        <vt:i4>1310731</vt:i4>
      </vt:variant>
      <vt:variant>
        <vt:i4>56</vt:i4>
      </vt:variant>
      <vt:variant>
        <vt:i4>0</vt:i4>
      </vt:variant>
      <vt:variant>
        <vt:i4>5</vt:i4>
      </vt:variant>
      <vt:variant>
        <vt:lpwstr/>
      </vt:variant>
      <vt:variant>
        <vt:lpwstr>_Toc415684705</vt:lpwstr>
      </vt:variant>
      <vt:variant>
        <vt:i4>1310730</vt:i4>
      </vt:variant>
      <vt:variant>
        <vt:i4>50</vt:i4>
      </vt:variant>
      <vt:variant>
        <vt:i4>0</vt:i4>
      </vt:variant>
      <vt:variant>
        <vt:i4>5</vt:i4>
      </vt:variant>
      <vt:variant>
        <vt:lpwstr/>
      </vt:variant>
      <vt:variant>
        <vt:lpwstr>_Toc415684704</vt:lpwstr>
      </vt:variant>
      <vt:variant>
        <vt:i4>1310733</vt:i4>
      </vt:variant>
      <vt:variant>
        <vt:i4>44</vt:i4>
      </vt:variant>
      <vt:variant>
        <vt:i4>0</vt:i4>
      </vt:variant>
      <vt:variant>
        <vt:i4>5</vt:i4>
      </vt:variant>
      <vt:variant>
        <vt:lpwstr/>
      </vt:variant>
      <vt:variant>
        <vt:lpwstr>_Toc415684703</vt:lpwstr>
      </vt:variant>
      <vt:variant>
        <vt:i4>1310732</vt:i4>
      </vt:variant>
      <vt:variant>
        <vt:i4>38</vt:i4>
      </vt:variant>
      <vt:variant>
        <vt:i4>0</vt:i4>
      </vt:variant>
      <vt:variant>
        <vt:i4>5</vt:i4>
      </vt:variant>
      <vt:variant>
        <vt:lpwstr/>
      </vt:variant>
      <vt:variant>
        <vt:lpwstr>_Toc415684702</vt:lpwstr>
      </vt:variant>
      <vt:variant>
        <vt:i4>1310735</vt:i4>
      </vt:variant>
      <vt:variant>
        <vt:i4>32</vt:i4>
      </vt:variant>
      <vt:variant>
        <vt:i4>0</vt:i4>
      </vt:variant>
      <vt:variant>
        <vt:i4>5</vt:i4>
      </vt:variant>
      <vt:variant>
        <vt:lpwstr/>
      </vt:variant>
      <vt:variant>
        <vt:lpwstr>_Toc415684701</vt:lpwstr>
      </vt:variant>
      <vt:variant>
        <vt:i4>1310734</vt:i4>
      </vt:variant>
      <vt:variant>
        <vt:i4>26</vt:i4>
      </vt:variant>
      <vt:variant>
        <vt:i4>0</vt:i4>
      </vt:variant>
      <vt:variant>
        <vt:i4>5</vt:i4>
      </vt:variant>
      <vt:variant>
        <vt:lpwstr/>
      </vt:variant>
      <vt:variant>
        <vt:lpwstr>_Toc415684700</vt:lpwstr>
      </vt:variant>
      <vt:variant>
        <vt:i4>1900550</vt:i4>
      </vt:variant>
      <vt:variant>
        <vt:i4>20</vt:i4>
      </vt:variant>
      <vt:variant>
        <vt:i4>0</vt:i4>
      </vt:variant>
      <vt:variant>
        <vt:i4>5</vt:i4>
      </vt:variant>
      <vt:variant>
        <vt:lpwstr/>
      </vt:variant>
      <vt:variant>
        <vt:lpwstr>_Toc415684699</vt:lpwstr>
      </vt:variant>
      <vt:variant>
        <vt:i4>1900551</vt:i4>
      </vt:variant>
      <vt:variant>
        <vt:i4>14</vt:i4>
      </vt:variant>
      <vt:variant>
        <vt:i4>0</vt:i4>
      </vt:variant>
      <vt:variant>
        <vt:i4>5</vt:i4>
      </vt:variant>
      <vt:variant>
        <vt:lpwstr/>
      </vt:variant>
      <vt:variant>
        <vt:lpwstr>_Toc415684698</vt:lpwstr>
      </vt:variant>
      <vt:variant>
        <vt:i4>1900552</vt:i4>
      </vt:variant>
      <vt:variant>
        <vt:i4>8</vt:i4>
      </vt:variant>
      <vt:variant>
        <vt:i4>0</vt:i4>
      </vt:variant>
      <vt:variant>
        <vt:i4>5</vt:i4>
      </vt:variant>
      <vt:variant>
        <vt:lpwstr/>
      </vt:variant>
      <vt:variant>
        <vt:lpwstr>_Toc415684697</vt:lpwstr>
      </vt:variant>
      <vt:variant>
        <vt:i4>1900553</vt:i4>
      </vt:variant>
      <vt:variant>
        <vt:i4>2</vt:i4>
      </vt:variant>
      <vt:variant>
        <vt:i4>0</vt:i4>
      </vt:variant>
      <vt:variant>
        <vt:i4>5</vt:i4>
      </vt:variant>
      <vt:variant>
        <vt:lpwstr/>
      </vt:variant>
      <vt:variant>
        <vt:lpwstr>_Toc415684696</vt:lpwstr>
      </vt:variant>
      <vt:variant>
        <vt:i4>7471173</vt:i4>
      </vt:variant>
      <vt:variant>
        <vt:i4>12</vt:i4>
      </vt:variant>
      <vt:variant>
        <vt:i4>0</vt:i4>
      </vt:variant>
      <vt:variant>
        <vt:i4>5</vt:i4>
      </vt:variant>
      <vt:variant>
        <vt:lpwstr>http://www.bridgetothebible.com/12 reasons/Reason 1.htm</vt:lpwstr>
      </vt:variant>
      <vt:variant>
        <vt:lpwstr/>
      </vt:variant>
      <vt:variant>
        <vt:i4>2949231</vt:i4>
      </vt:variant>
      <vt:variant>
        <vt:i4>9</vt:i4>
      </vt:variant>
      <vt:variant>
        <vt:i4>0</vt:i4>
      </vt:variant>
      <vt:variant>
        <vt:i4>5</vt:i4>
      </vt:variant>
      <vt:variant>
        <vt:lpwstr>http://casa.colorado.edu/~danforth/science/spiral/</vt:lpwstr>
      </vt:variant>
      <vt:variant>
        <vt:lpwstr/>
      </vt:variant>
      <vt:variant>
        <vt:i4>6225941</vt:i4>
      </vt:variant>
      <vt:variant>
        <vt:i4>6</vt:i4>
      </vt:variant>
      <vt:variant>
        <vt:i4>0</vt:i4>
      </vt:variant>
      <vt:variant>
        <vt:i4>5</vt:i4>
      </vt:variant>
      <vt:variant>
        <vt:lpwstr>http://www.ngdc.noaa.gov/mgg/image/sedthick9.jpg</vt:lpwstr>
      </vt:variant>
      <vt:variant>
        <vt:lpwstr/>
      </vt:variant>
      <vt:variant>
        <vt:i4>2424871</vt:i4>
      </vt:variant>
      <vt:variant>
        <vt:i4>3</vt:i4>
      </vt:variant>
      <vt:variant>
        <vt:i4>0</vt:i4>
      </vt:variant>
      <vt:variant>
        <vt:i4>5</vt:i4>
      </vt:variant>
      <vt:variant>
        <vt:lpwstr>http://globalwarmingisreal.com/2012/09/12/scientists-are-concerned-about-mysterious-ocean-salinity</vt:lpwstr>
      </vt:variant>
      <vt:variant>
        <vt:lpwstr/>
      </vt:variant>
      <vt:variant>
        <vt:i4>7012360</vt:i4>
      </vt:variant>
      <vt:variant>
        <vt:i4>0</vt:i4>
      </vt:variant>
      <vt:variant>
        <vt:i4>0</vt:i4>
      </vt:variant>
      <vt:variant>
        <vt:i4>5</vt:i4>
      </vt:variant>
      <vt:variant>
        <vt:lpwstr>https://cei.org/news-releases/govt-funded-research-unit-destroyed-original-climate-data</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LifeSource Church</dc:creator>
  <cp:keywords/>
  <dc:description/>
  <cp:lastModifiedBy>LifeSource Church</cp:lastModifiedBy>
  <cp:revision>4</cp:revision>
  <cp:lastPrinted>2016-01-30T18:08:00Z</cp:lastPrinted>
  <dcterms:created xsi:type="dcterms:W3CDTF">2016-01-30T17:54:00Z</dcterms:created>
  <dcterms:modified xsi:type="dcterms:W3CDTF">2016-01-30T18:09:00Z</dcterms:modified>
</cp:coreProperties>
</file>